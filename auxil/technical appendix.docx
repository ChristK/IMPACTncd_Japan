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2C4117" w14:textId="77777777" w:rsidR="00F00CBB" w:rsidRPr="00731709" w:rsidRDefault="00F00CBB" w:rsidP="00F00CBB">
      <w:pPr>
        <w:pStyle w:val="Title"/>
        <w:jc w:val="center"/>
        <w:rPr>
          <w:rFonts w:ascii="Times New Roman" w:hAnsi="Times New Roman" w:cs="Times New Roman"/>
        </w:rPr>
      </w:pPr>
    </w:p>
    <w:p w14:paraId="5222E586" w14:textId="77777777" w:rsidR="00F00CBB" w:rsidRPr="00731709" w:rsidRDefault="00F00CBB" w:rsidP="00F00CBB">
      <w:pPr>
        <w:pStyle w:val="Title"/>
        <w:jc w:val="center"/>
        <w:rPr>
          <w:rFonts w:ascii="Times New Roman" w:hAnsi="Times New Roman" w:cs="Times New Roman"/>
        </w:rPr>
      </w:pPr>
    </w:p>
    <w:p w14:paraId="1AD55958" w14:textId="536EE8EC" w:rsidR="00C35D76" w:rsidRPr="00731709" w:rsidRDefault="008419C8" w:rsidP="00F00CBB">
      <w:pPr>
        <w:pStyle w:val="Title"/>
        <w:jc w:val="center"/>
        <w:rPr>
          <w:rFonts w:ascii="Times New Roman" w:hAnsi="Times New Roman" w:cs="Times New Roman"/>
        </w:rPr>
      </w:pPr>
      <w:r w:rsidRPr="00731709">
        <w:rPr>
          <w:rFonts w:ascii="Times New Roman" w:hAnsi="Times New Roman" w:cs="Times New Roman"/>
        </w:rPr>
        <w:t>T</w:t>
      </w:r>
      <w:r w:rsidR="00C35707" w:rsidRPr="00731709">
        <w:rPr>
          <w:rFonts w:ascii="Times New Roman" w:hAnsi="Times New Roman" w:cs="Times New Roman"/>
        </w:rPr>
        <w:t xml:space="preserve">echnical </w:t>
      </w:r>
      <w:r w:rsidR="000A35EE" w:rsidRPr="00731709">
        <w:rPr>
          <w:rFonts w:ascii="Times New Roman" w:hAnsi="Times New Roman" w:cs="Times New Roman"/>
          <w:lang w:eastAsia="ja-JP"/>
        </w:rPr>
        <w:t>A</w:t>
      </w:r>
      <w:r w:rsidR="00C35707" w:rsidRPr="00731709">
        <w:rPr>
          <w:rFonts w:ascii="Times New Roman" w:hAnsi="Times New Roman" w:cs="Times New Roman"/>
        </w:rPr>
        <w:t>ppendix</w:t>
      </w:r>
    </w:p>
    <w:p w14:paraId="6BA822A9" w14:textId="6210B9E6" w:rsidR="00F00CBB" w:rsidRPr="00731709" w:rsidRDefault="00F00CBB" w:rsidP="00F00CBB">
      <w:pPr>
        <w:rPr>
          <w:rFonts w:ascii="Times New Roman" w:hAnsi="Times New Roman" w:cs="Times New Roman"/>
        </w:rPr>
      </w:pPr>
    </w:p>
    <w:p w14:paraId="19F7A38B" w14:textId="7BF21FA1" w:rsidR="008B61F7" w:rsidRDefault="008B61F7" w:rsidP="00F00CBB">
      <w:pPr>
        <w:rPr>
          <w:rFonts w:ascii="Times New Roman" w:hAnsi="Times New Roman" w:cs="Times New Roman"/>
          <w:lang w:eastAsia="ja-JP"/>
        </w:rPr>
      </w:pPr>
      <w:r w:rsidRPr="00731709">
        <w:rPr>
          <w:rFonts w:ascii="Times New Roman" w:hAnsi="Times New Roman" w:cs="Times New Roman"/>
          <w:lang w:eastAsia="ja-JP"/>
        </w:rPr>
        <w:t>NOTE: The model architecture description of the IMPACT</w:t>
      </w:r>
      <w:r w:rsidRPr="00731709">
        <w:rPr>
          <w:rFonts w:ascii="Times New Roman" w:hAnsi="Times New Roman" w:cs="Times New Roman"/>
          <w:vertAlign w:val="subscript"/>
          <w:lang w:eastAsia="ja-JP"/>
        </w:rPr>
        <w:t>NCD</w:t>
      </w:r>
      <w:r w:rsidR="00F44E33">
        <w:rPr>
          <w:rFonts w:ascii="Times New Roman" w:hAnsi="Times New Roman" w:cs="Times New Roman"/>
          <w:vertAlign w:val="subscript"/>
          <w:lang w:eastAsia="ja-JP"/>
        </w:rPr>
        <w:t>-JPN</w:t>
      </w:r>
      <w:r w:rsidR="004A6BAC" w:rsidRPr="00731709">
        <w:rPr>
          <w:rFonts w:ascii="Times New Roman" w:hAnsi="Times New Roman" w:cs="Times New Roman"/>
          <w:lang w:eastAsia="ja-JP"/>
        </w:rPr>
        <w:t xml:space="preserve"> </w:t>
      </w:r>
      <w:r w:rsidRPr="00731709">
        <w:rPr>
          <w:rFonts w:ascii="Times New Roman" w:hAnsi="Times New Roman" w:cs="Times New Roman"/>
          <w:lang w:eastAsia="ja-JP"/>
        </w:rPr>
        <w:t>in this document is based on an earlier technical appendix of IMPACT</w:t>
      </w:r>
      <w:r w:rsidRPr="00731709">
        <w:rPr>
          <w:rFonts w:ascii="Times New Roman" w:hAnsi="Times New Roman" w:cs="Times New Roman"/>
          <w:vertAlign w:val="subscript"/>
          <w:lang w:eastAsia="ja-JP"/>
        </w:rPr>
        <w:t>NCD</w:t>
      </w:r>
      <w:r w:rsidR="004A6BAC" w:rsidRPr="00731709">
        <w:rPr>
          <w:rFonts w:ascii="Times New Roman" w:hAnsi="Times New Roman" w:cs="Times New Roman"/>
          <w:lang w:eastAsia="ja-JP"/>
        </w:rPr>
        <w:t xml:space="preserve"> England</w:t>
      </w:r>
      <w:r w:rsidRPr="00731709">
        <w:rPr>
          <w:rFonts w:ascii="Times New Roman" w:hAnsi="Times New Roman" w:cs="Times New Roman"/>
          <w:lang w:eastAsia="ja-JP"/>
        </w:rPr>
        <w:t xml:space="preserve"> published by the University of Liverpool.</w:t>
      </w:r>
      <w:r w:rsidR="00271B76" w:rsidRPr="00731709">
        <w:rPr>
          <w:rFonts w:ascii="Times New Roman" w:hAnsi="Times New Roman" w:cs="Times New Roman"/>
          <w:lang w:eastAsia="ja-JP"/>
        </w:rPr>
        <w:t xml:space="preserve"> Thus, </w:t>
      </w:r>
      <w:r w:rsidR="004A6BAC" w:rsidRPr="00731709">
        <w:rPr>
          <w:rFonts w:ascii="Times New Roman" w:hAnsi="Times New Roman" w:cs="Times New Roman"/>
          <w:lang w:eastAsia="ja-JP"/>
        </w:rPr>
        <w:t>some</w:t>
      </w:r>
      <w:r w:rsidR="00271B76" w:rsidRPr="00731709">
        <w:rPr>
          <w:rFonts w:ascii="Times New Roman" w:hAnsi="Times New Roman" w:cs="Times New Roman"/>
          <w:lang w:eastAsia="ja-JP"/>
        </w:rPr>
        <w:t xml:space="preserve"> </w:t>
      </w:r>
      <w:r w:rsidR="004A6BAC" w:rsidRPr="00731709">
        <w:rPr>
          <w:rFonts w:ascii="Times New Roman" w:hAnsi="Times New Roman" w:cs="Times New Roman"/>
          <w:lang w:eastAsia="ja-JP"/>
        </w:rPr>
        <w:t>of the text</w:t>
      </w:r>
      <w:r w:rsidR="00271B76" w:rsidRPr="00731709">
        <w:rPr>
          <w:rFonts w:ascii="Times New Roman" w:hAnsi="Times New Roman" w:cs="Times New Roman"/>
          <w:lang w:eastAsia="ja-JP"/>
        </w:rPr>
        <w:t xml:space="preserve"> is similar </w:t>
      </w:r>
      <w:r w:rsidR="00F44E33">
        <w:rPr>
          <w:rFonts w:ascii="Times New Roman" w:hAnsi="Times New Roman" w:cs="Times New Roman"/>
          <w:lang w:eastAsia="ja-JP"/>
        </w:rPr>
        <w:t>to that in</w:t>
      </w:r>
      <w:r w:rsidR="00271B76" w:rsidRPr="00731709">
        <w:rPr>
          <w:rFonts w:ascii="Times New Roman" w:hAnsi="Times New Roman" w:cs="Times New Roman"/>
          <w:lang w:eastAsia="ja-JP"/>
        </w:rPr>
        <w:t xml:space="preserve"> the </w:t>
      </w:r>
      <w:r w:rsidR="542159A0" w:rsidRPr="00731709">
        <w:rPr>
          <w:rFonts w:ascii="Times New Roman" w:hAnsi="Times New Roman" w:cs="Times New Roman"/>
          <w:lang w:eastAsia="ja-JP"/>
        </w:rPr>
        <w:t>earlier</w:t>
      </w:r>
      <w:r w:rsidR="00271B76" w:rsidRPr="00731709">
        <w:rPr>
          <w:rFonts w:ascii="Times New Roman" w:hAnsi="Times New Roman" w:cs="Times New Roman"/>
          <w:lang w:eastAsia="ja-JP"/>
        </w:rPr>
        <w:t xml:space="preserve"> </w:t>
      </w:r>
      <w:r w:rsidR="00F44E33">
        <w:rPr>
          <w:rFonts w:ascii="Times New Roman" w:hAnsi="Times New Roman" w:cs="Times New Roman"/>
          <w:lang w:eastAsia="ja-JP"/>
        </w:rPr>
        <w:t>document</w:t>
      </w:r>
      <w:r w:rsidR="00271B76" w:rsidRPr="00731709">
        <w:rPr>
          <w:rFonts w:ascii="Times New Roman" w:hAnsi="Times New Roman" w:cs="Times New Roman"/>
          <w:lang w:eastAsia="ja-JP"/>
        </w:rPr>
        <w:t>.</w:t>
      </w:r>
    </w:p>
    <w:p w14:paraId="235BA2EA" w14:textId="77777777" w:rsidR="004C1CE1" w:rsidRDefault="004C1CE1" w:rsidP="00F00CBB">
      <w:pPr>
        <w:rPr>
          <w:rFonts w:ascii="Times New Roman" w:hAnsi="Times New Roman" w:cs="Times New Roman"/>
          <w:lang w:eastAsia="ja-JP"/>
        </w:rPr>
      </w:pPr>
    </w:p>
    <w:p w14:paraId="0509270E" w14:textId="77777777" w:rsidR="00847564" w:rsidRDefault="00847564" w:rsidP="00F00CBB">
      <w:pPr>
        <w:rPr>
          <w:rFonts w:ascii="Times New Roman" w:hAnsi="Times New Roman" w:cs="Times New Roman"/>
          <w:lang w:eastAsia="ja-JP"/>
        </w:rPr>
      </w:pPr>
    </w:p>
    <w:p w14:paraId="4D8E42D7" w14:textId="2B921034" w:rsidR="00641BDA" w:rsidRDefault="00641BDA">
      <w:pPr>
        <w:spacing w:after="0" w:line="240" w:lineRule="auto"/>
        <w:jc w:val="left"/>
        <w:rPr>
          <w:rFonts w:ascii="Times New Roman" w:hAnsi="Times New Roman" w:cs="Times New Roman"/>
          <w:lang w:eastAsia="ja-JP"/>
        </w:rPr>
      </w:pPr>
      <w:r>
        <w:rPr>
          <w:rFonts w:ascii="Times New Roman" w:hAnsi="Times New Roman" w:cs="Times New Roman"/>
          <w:lang w:eastAsia="ja-JP"/>
        </w:rPr>
        <w:br w:type="page"/>
      </w:r>
    </w:p>
    <w:p w14:paraId="29D69AF0" w14:textId="008957F5" w:rsidR="004C1CE1" w:rsidRPr="00341ECB" w:rsidRDefault="00641BDA" w:rsidP="00F00CBB">
      <w:pPr>
        <w:rPr>
          <w:rFonts w:ascii="Times New Roman" w:hAnsi="Times New Roman" w:cs="Times New Roman"/>
          <w:b/>
          <w:bCs/>
          <w:sz w:val="32"/>
          <w:szCs w:val="32"/>
          <w:lang w:eastAsia="ja-JP"/>
        </w:rPr>
      </w:pPr>
      <w:r w:rsidRPr="00341ECB">
        <w:rPr>
          <w:rFonts w:ascii="Times New Roman" w:hAnsi="Times New Roman" w:cs="Times New Roman" w:hint="eastAsia"/>
          <w:b/>
          <w:bCs/>
          <w:sz w:val="32"/>
          <w:szCs w:val="32"/>
          <w:lang w:eastAsia="ja-JP"/>
        </w:rPr>
        <w:lastRenderedPageBreak/>
        <w:t>Index</w:t>
      </w:r>
    </w:p>
    <w:p w14:paraId="512A7BF6" w14:textId="279C5CB8" w:rsidR="00520F5D" w:rsidRDefault="716218DF">
      <w:pPr>
        <w:pStyle w:val="TOC1"/>
        <w:tabs>
          <w:tab w:val="left" w:pos="440"/>
        </w:tabs>
        <w:rPr>
          <w:ins w:id="0" w:author="Kypridemos, Christodoulos" w:date="2025-02-20T14:48:00Z" w16du:dateUtc="2025-02-20T14:48:00Z"/>
          <w:rFonts w:asciiTheme="minorHAnsi" w:hAnsiTheme="minorHAnsi" w:cstheme="minorBidi"/>
          <w:noProof/>
          <w:kern w:val="2"/>
          <w:sz w:val="24"/>
          <w:szCs w:val="24"/>
          <w:lang w:val="en-GB" w:eastAsia="en-GB"/>
          <w14:ligatures w14:val="standardContextual"/>
        </w:rPr>
      </w:pPr>
      <w:r w:rsidRPr="00731709">
        <w:rPr>
          <w:rFonts w:ascii="Times New Roman" w:hAnsi="Times New Roman" w:cs="Times New Roman"/>
          <w:sz w:val="20"/>
          <w:szCs w:val="20"/>
        </w:rPr>
        <w:fldChar w:fldCharType="begin"/>
      </w:r>
      <w:r w:rsidRPr="00731709">
        <w:rPr>
          <w:rFonts w:ascii="Times New Roman" w:hAnsi="Times New Roman" w:cs="Times New Roman"/>
          <w:sz w:val="20"/>
          <w:szCs w:val="20"/>
        </w:rPr>
        <w:instrText>TOC \o \z \u \h</w:instrText>
      </w:r>
      <w:r w:rsidRPr="00731709">
        <w:rPr>
          <w:rFonts w:ascii="Times New Roman" w:hAnsi="Times New Roman" w:cs="Times New Roman"/>
          <w:sz w:val="20"/>
          <w:szCs w:val="20"/>
        </w:rPr>
        <w:fldChar w:fldCharType="separate"/>
      </w:r>
      <w:ins w:id="1" w:author="Kypridemos, Christodoulos" w:date="2025-02-20T14:48:00Z" w16du:dateUtc="2025-02-20T14:48:00Z">
        <w:r w:rsidR="00520F5D" w:rsidRPr="008B14ED">
          <w:rPr>
            <w:rStyle w:val="Hyperlink"/>
            <w:noProof/>
          </w:rPr>
          <w:fldChar w:fldCharType="begin"/>
        </w:r>
        <w:r w:rsidR="00520F5D" w:rsidRPr="008B14ED">
          <w:rPr>
            <w:rStyle w:val="Hyperlink"/>
            <w:noProof/>
          </w:rPr>
          <w:instrText xml:space="preserve"> </w:instrText>
        </w:r>
        <w:r w:rsidR="00520F5D">
          <w:rPr>
            <w:noProof/>
          </w:rPr>
          <w:instrText>HYPERLINK \l "_Toc190955308"</w:instrText>
        </w:r>
        <w:r w:rsidR="00520F5D" w:rsidRPr="008B14ED">
          <w:rPr>
            <w:rStyle w:val="Hyperlink"/>
            <w:noProof/>
          </w:rPr>
          <w:instrText xml:space="preserve"> </w:instrText>
        </w:r>
        <w:r w:rsidR="00520F5D" w:rsidRPr="008B14ED">
          <w:rPr>
            <w:rStyle w:val="Hyperlink"/>
            <w:noProof/>
          </w:rPr>
        </w:r>
        <w:r w:rsidR="00520F5D" w:rsidRPr="008B14ED">
          <w:rPr>
            <w:rStyle w:val="Hyperlink"/>
            <w:noProof/>
          </w:rPr>
          <w:fldChar w:fldCharType="separate"/>
        </w:r>
        <w:r w:rsidR="00520F5D" w:rsidRPr="008B14ED">
          <w:rPr>
            <w:rStyle w:val="Hyperlink"/>
            <w:rFonts w:ascii="Times New Roman" w:hAnsi="Times New Roman" w:cs="Times New Roman"/>
            <w:noProof/>
          </w:rPr>
          <w:t>1.</w:t>
        </w:r>
        <w:r w:rsidR="00520F5D">
          <w:rPr>
            <w:rFonts w:asciiTheme="minorHAnsi" w:hAnsiTheme="minorHAnsi" w:cstheme="minorBidi"/>
            <w:noProof/>
            <w:kern w:val="2"/>
            <w:sz w:val="24"/>
            <w:szCs w:val="24"/>
            <w:lang w:val="en-GB" w:eastAsia="en-GB"/>
            <w14:ligatures w14:val="standardContextual"/>
          </w:rPr>
          <w:tab/>
        </w:r>
        <w:r w:rsidR="00520F5D" w:rsidRPr="008B14ED">
          <w:rPr>
            <w:rStyle w:val="Hyperlink"/>
            <w:rFonts w:ascii="Times New Roman" w:hAnsi="Times New Roman" w:cs="Times New Roman"/>
            <w:noProof/>
          </w:rPr>
          <w:t>Introduction</w:t>
        </w:r>
        <w:r w:rsidR="00520F5D">
          <w:rPr>
            <w:noProof/>
            <w:webHidden/>
          </w:rPr>
          <w:tab/>
        </w:r>
        <w:r w:rsidR="00520F5D">
          <w:rPr>
            <w:noProof/>
            <w:webHidden/>
          </w:rPr>
          <w:fldChar w:fldCharType="begin"/>
        </w:r>
        <w:r w:rsidR="00520F5D">
          <w:rPr>
            <w:noProof/>
            <w:webHidden/>
          </w:rPr>
          <w:instrText xml:space="preserve"> PAGEREF _Toc190955308 \h </w:instrText>
        </w:r>
        <w:r w:rsidR="00520F5D">
          <w:rPr>
            <w:noProof/>
            <w:webHidden/>
          </w:rPr>
        </w:r>
      </w:ins>
      <w:r w:rsidR="00520F5D">
        <w:rPr>
          <w:noProof/>
          <w:webHidden/>
        </w:rPr>
        <w:fldChar w:fldCharType="separate"/>
      </w:r>
      <w:ins w:id="2" w:author="Kypridemos, Christodoulos" w:date="2025-02-20T14:48:00Z" w16du:dateUtc="2025-02-20T14:48:00Z">
        <w:r w:rsidR="00520F5D">
          <w:rPr>
            <w:noProof/>
            <w:webHidden/>
          </w:rPr>
          <w:t>4</w:t>
        </w:r>
        <w:r w:rsidR="00520F5D">
          <w:rPr>
            <w:noProof/>
            <w:webHidden/>
          </w:rPr>
          <w:fldChar w:fldCharType="end"/>
        </w:r>
        <w:r w:rsidR="00520F5D" w:rsidRPr="008B14ED">
          <w:rPr>
            <w:rStyle w:val="Hyperlink"/>
            <w:noProof/>
          </w:rPr>
          <w:fldChar w:fldCharType="end"/>
        </w:r>
      </w:ins>
    </w:p>
    <w:p w14:paraId="65E27138" w14:textId="4859E39E" w:rsidR="00520F5D" w:rsidRDefault="00520F5D">
      <w:pPr>
        <w:pStyle w:val="TOC1"/>
        <w:tabs>
          <w:tab w:val="left" w:pos="440"/>
        </w:tabs>
        <w:rPr>
          <w:ins w:id="3" w:author="Kypridemos, Christodoulos" w:date="2025-02-20T14:48:00Z" w16du:dateUtc="2025-02-20T14:48:00Z"/>
          <w:rFonts w:asciiTheme="minorHAnsi" w:hAnsiTheme="minorHAnsi" w:cstheme="minorBidi"/>
          <w:noProof/>
          <w:kern w:val="2"/>
          <w:sz w:val="24"/>
          <w:szCs w:val="24"/>
          <w:lang w:val="en-GB" w:eastAsia="en-GB"/>
          <w14:ligatures w14:val="standardContextual"/>
        </w:rPr>
      </w:pPr>
      <w:ins w:id="4" w:author="Kypridemos, Christodoulos" w:date="2025-02-20T14:48:00Z" w16du:dateUtc="2025-02-20T14:48:00Z">
        <w:r w:rsidRPr="008B14ED">
          <w:rPr>
            <w:rStyle w:val="Hyperlink"/>
            <w:noProof/>
          </w:rPr>
          <w:fldChar w:fldCharType="begin"/>
        </w:r>
        <w:r w:rsidRPr="008B14ED">
          <w:rPr>
            <w:rStyle w:val="Hyperlink"/>
            <w:noProof/>
          </w:rPr>
          <w:instrText xml:space="preserve"> </w:instrText>
        </w:r>
        <w:r>
          <w:rPr>
            <w:noProof/>
          </w:rPr>
          <w:instrText>HYPERLINK \l "_Toc190955309"</w:instrText>
        </w:r>
        <w:r w:rsidRPr="008B14ED">
          <w:rPr>
            <w:rStyle w:val="Hyperlink"/>
            <w:noProof/>
          </w:rPr>
          <w:instrText xml:space="preserve"> </w:instrText>
        </w:r>
        <w:r w:rsidRPr="008B14ED">
          <w:rPr>
            <w:rStyle w:val="Hyperlink"/>
            <w:noProof/>
          </w:rPr>
        </w:r>
        <w:r w:rsidRPr="008B14ED">
          <w:rPr>
            <w:rStyle w:val="Hyperlink"/>
            <w:noProof/>
          </w:rPr>
          <w:fldChar w:fldCharType="separate"/>
        </w:r>
        <w:r w:rsidRPr="008B14ED">
          <w:rPr>
            <w:rStyle w:val="Hyperlink"/>
            <w:rFonts w:ascii="Times New Roman" w:hAnsi="Times New Roman" w:cs="Times New Roman"/>
            <w:noProof/>
          </w:rPr>
          <w:t>2.</w:t>
        </w:r>
        <w:r>
          <w:rPr>
            <w:rFonts w:asciiTheme="minorHAnsi" w:hAnsiTheme="minorHAnsi" w:cstheme="minorBidi"/>
            <w:noProof/>
            <w:kern w:val="2"/>
            <w:sz w:val="24"/>
            <w:szCs w:val="24"/>
            <w:lang w:val="en-GB" w:eastAsia="en-GB"/>
            <w14:ligatures w14:val="standardContextual"/>
          </w:rPr>
          <w:tab/>
        </w:r>
        <w:r w:rsidRPr="008B14ED">
          <w:rPr>
            <w:rStyle w:val="Hyperlink"/>
            <w:rFonts w:ascii="Times New Roman" w:hAnsi="Times New Roman" w:cs="Times New Roman"/>
            <w:noProof/>
          </w:rPr>
          <w:t>Epidemiological engine</w:t>
        </w:r>
        <w:r>
          <w:rPr>
            <w:noProof/>
            <w:webHidden/>
          </w:rPr>
          <w:tab/>
        </w:r>
        <w:r>
          <w:rPr>
            <w:noProof/>
            <w:webHidden/>
          </w:rPr>
          <w:fldChar w:fldCharType="begin"/>
        </w:r>
        <w:r>
          <w:rPr>
            <w:noProof/>
            <w:webHidden/>
          </w:rPr>
          <w:instrText xml:space="preserve"> PAGEREF _Toc190955309 \h </w:instrText>
        </w:r>
        <w:r>
          <w:rPr>
            <w:noProof/>
            <w:webHidden/>
          </w:rPr>
        </w:r>
      </w:ins>
      <w:r>
        <w:rPr>
          <w:noProof/>
          <w:webHidden/>
        </w:rPr>
        <w:fldChar w:fldCharType="separate"/>
      </w:r>
      <w:ins w:id="5" w:author="Kypridemos, Christodoulos" w:date="2025-02-20T14:48:00Z" w16du:dateUtc="2025-02-20T14:48:00Z">
        <w:r>
          <w:rPr>
            <w:noProof/>
            <w:webHidden/>
          </w:rPr>
          <w:t>5</w:t>
        </w:r>
        <w:r>
          <w:rPr>
            <w:noProof/>
            <w:webHidden/>
          </w:rPr>
          <w:fldChar w:fldCharType="end"/>
        </w:r>
        <w:r w:rsidRPr="008B14ED">
          <w:rPr>
            <w:rStyle w:val="Hyperlink"/>
            <w:noProof/>
          </w:rPr>
          <w:fldChar w:fldCharType="end"/>
        </w:r>
      </w:ins>
    </w:p>
    <w:p w14:paraId="3B1E5DEA" w14:textId="4D64EA71" w:rsidR="00520F5D" w:rsidRDefault="00520F5D">
      <w:pPr>
        <w:pStyle w:val="TOC2"/>
        <w:rPr>
          <w:ins w:id="6" w:author="Kypridemos, Christodoulos" w:date="2025-02-20T14:48:00Z" w16du:dateUtc="2025-02-20T14:48:00Z"/>
          <w:rFonts w:asciiTheme="minorHAnsi" w:hAnsiTheme="minorHAnsi" w:cstheme="minorBidi"/>
          <w:noProof/>
          <w:kern w:val="2"/>
          <w:sz w:val="24"/>
          <w:szCs w:val="24"/>
          <w:lang w:val="en-GB" w:eastAsia="en-GB"/>
          <w14:ligatures w14:val="standardContextual"/>
        </w:rPr>
      </w:pPr>
      <w:ins w:id="7" w:author="Kypridemos, Christodoulos" w:date="2025-02-20T14:48:00Z" w16du:dateUtc="2025-02-20T14:48:00Z">
        <w:r w:rsidRPr="008B14ED">
          <w:rPr>
            <w:rStyle w:val="Hyperlink"/>
            <w:noProof/>
          </w:rPr>
          <w:fldChar w:fldCharType="begin"/>
        </w:r>
        <w:r w:rsidRPr="008B14ED">
          <w:rPr>
            <w:rStyle w:val="Hyperlink"/>
            <w:noProof/>
          </w:rPr>
          <w:instrText xml:space="preserve"> </w:instrText>
        </w:r>
        <w:r>
          <w:rPr>
            <w:noProof/>
          </w:rPr>
          <w:instrText>HYPERLINK \l "_Toc190955310"</w:instrText>
        </w:r>
        <w:r w:rsidRPr="008B14ED">
          <w:rPr>
            <w:rStyle w:val="Hyperlink"/>
            <w:noProof/>
          </w:rPr>
          <w:instrText xml:space="preserve"> </w:instrText>
        </w:r>
        <w:r w:rsidRPr="008B14ED">
          <w:rPr>
            <w:rStyle w:val="Hyperlink"/>
            <w:noProof/>
          </w:rPr>
        </w:r>
        <w:r w:rsidRPr="008B14ED">
          <w:rPr>
            <w:rStyle w:val="Hyperlink"/>
            <w:noProof/>
          </w:rPr>
          <w:fldChar w:fldCharType="separate"/>
        </w:r>
        <w:r w:rsidRPr="008B14ED">
          <w:rPr>
            <w:rStyle w:val="Hyperlink"/>
            <w:rFonts w:ascii="Times New Roman" w:hAnsi="Times New Roman" w:cs="Times New Roman"/>
            <w:noProof/>
          </w:rPr>
          <w:t>High-level description</w:t>
        </w:r>
        <w:r>
          <w:rPr>
            <w:noProof/>
            <w:webHidden/>
          </w:rPr>
          <w:tab/>
        </w:r>
        <w:r>
          <w:rPr>
            <w:noProof/>
            <w:webHidden/>
          </w:rPr>
          <w:fldChar w:fldCharType="begin"/>
        </w:r>
        <w:r>
          <w:rPr>
            <w:noProof/>
            <w:webHidden/>
          </w:rPr>
          <w:instrText xml:space="preserve"> PAGEREF _Toc190955310 \h </w:instrText>
        </w:r>
        <w:r>
          <w:rPr>
            <w:noProof/>
            <w:webHidden/>
          </w:rPr>
        </w:r>
      </w:ins>
      <w:r>
        <w:rPr>
          <w:noProof/>
          <w:webHidden/>
        </w:rPr>
        <w:fldChar w:fldCharType="separate"/>
      </w:r>
      <w:ins w:id="8" w:author="Kypridemos, Christodoulos" w:date="2025-02-20T14:48:00Z" w16du:dateUtc="2025-02-20T14:48:00Z">
        <w:r>
          <w:rPr>
            <w:noProof/>
            <w:webHidden/>
          </w:rPr>
          <w:t>5</w:t>
        </w:r>
        <w:r>
          <w:rPr>
            <w:noProof/>
            <w:webHidden/>
          </w:rPr>
          <w:fldChar w:fldCharType="end"/>
        </w:r>
        <w:r w:rsidRPr="008B14ED">
          <w:rPr>
            <w:rStyle w:val="Hyperlink"/>
            <w:noProof/>
          </w:rPr>
          <w:fldChar w:fldCharType="end"/>
        </w:r>
      </w:ins>
    </w:p>
    <w:p w14:paraId="1705BB6B" w14:textId="34EEA236" w:rsidR="00520F5D" w:rsidRDefault="00520F5D">
      <w:pPr>
        <w:pStyle w:val="TOC2"/>
        <w:rPr>
          <w:ins w:id="9" w:author="Kypridemos, Christodoulos" w:date="2025-02-20T14:48:00Z" w16du:dateUtc="2025-02-20T14:48:00Z"/>
          <w:rFonts w:asciiTheme="minorHAnsi" w:hAnsiTheme="minorHAnsi" w:cstheme="minorBidi"/>
          <w:noProof/>
          <w:kern w:val="2"/>
          <w:sz w:val="24"/>
          <w:szCs w:val="24"/>
          <w:lang w:val="en-GB" w:eastAsia="en-GB"/>
          <w14:ligatures w14:val="standardContextual"/>
        </w:rPr>
      </w:pPr>
      <w:ins w:id="10" w:author="Kypridemos, Christodoulos" w:date="2025-02-20T14:48:00Z" w16du:dateUtc="2025-02-20T14:48:00Z">
        <w:r w:rsidRPr="008B14ED">
          <w:rPr>
            <w:rStyle w:val="Hyperlink"/>
            <w:noProof/>
          </w:rPr>
          <w:fldChar w:fldCharType="begin"/>
        </w:r>
        <w:r w:rsidRPr="008B14ED">
          <w:rPr>
            <w:rStyle w:val="Hyperlink"/>
            <w:noProof/>
          </w:rPr>
          <w:instrText xml:space="preserve"> </w:instrText>
        </w:r>
        <w:r>
          <w:rPr>
            <w:noProof/>
          </w:rPr>
          <w:instrText>HYPERLINK \l "_Toc190955311"</w:instrText>
        </w:r>
        <w:r w:rsidRPr="008B14ED">
          <w:rPr>
            <w:rStyle w:val="Hyperlink"/>
            <w:noProof/>
          </w:rPr>
          <w:instrText xml:space="preserve"> </w:instrText>
        </w:r>
        <w:r w:rsidRPr="008B14ED">
          <w:rPr>
            <w:rStyle w:val="Hyperlink"/>
            <w:noProof/>
          </w:rPr>
        </w:r>
        <w:r w:rsidRPr="008B14ED">
          <w:rPr>
            <w:rStyle w:val="Hyperlink"/>
            <w:noProof/>
          </w:rPr>
          <w:fldChar w:fldCharType="separate"/>
        </w:r>
        <w:r w:rsidRPr="008B14ED">
          <w:rPr>
            <w:rStyle w:val="Hyperlink"/>
            <w:rFonts w:ascii="Times New Roman" w:hAnsi="Times New Roman" w:cs="Times New Roman"/>
            <w:noProof/>
          </w:rPr>
          <w:t>Demographic module</w:t>
        </w:r>
        <w:r>
          <w:rPr>
            <w:noProof/>
            <w:webHidden/>
          </w:rPr>
          <w:tab/>
        </w:r>
        <w:r>
          <w:rPr>
            <w:noProof/>
            <w:webHidden/>
          </w:rPr>
          <w:fldChar w:fldCharType="begin"/>
        </w:r>
        <w:r>
          <w:rPr>
            <w:noProof/>
            <w:webHidden/>
          </w:rPr>
          <w:instrText xml:space="preserve"> PAGEREF _Toc190955311 \h </w:instrText>
        </w:r>
        <w:r>
          <w:rPr>
            <w:noProof/>
            <w:webHidden/>
          </w:rPr>
        </w:r>
      </w:ins>
      <w:r>
        <w:rPr>
          <w:noProof/>
          <w:webHidden/>
        </w:rPr>
        <w:fldChar w:fldCharType="separate"/>
      </w:r>
      <w:ins w:id="11" w:author="Kypridemos, Christodoulos" w:date="2025-02-20T14:48:00Z" w16du:dateUtc="2025-02-20T14:48:00Z">
        <w:r>
          <w:rPr>
            <w:noProof/>
            <w:webHidden/>
          </w:rPr>
          <w:t>7</w:t>
        </w:r>
        <w:r>
          <w:rPr>
            <w:noProof/>
            <w:webHidden/>
          </w:rPr>
          <w:fldChar w:fldCharType="end"/>
        </w:r>
        <w:r w:rsidRPr="008B14ED">
          <w:rPr>
            <w:rStyle w:val="Hyperlink"/>
            <w:noProof/>
          </w:rPr>
          <w:fldChar w:fldCharType="end"/>
        </w:r>
      </w:ins>
    </w:p>
    <w:p w14:paraId="51F3B071" w14:textId="4D50453E" w:rsidR="00520F5D" w:rsidRDefault="00520F5D">
      <w:pPr>
        <w:pStyle w:val="TOC2"/>
        <w:rPr>
          <w:ins w:id="12" w:author="Kypridemos, Christodoulos" w:date="2025-02-20T14:48:00Z" w16du:dateUtc="2025-02-20T14:48:00Z"/>
          <w:rFonts w:asciiTheme="minorHAnsi" w:hAnsiTheme="minorHAnsi" w:cstheme="minorBidi"/>
          <w:noProof/>
          <w:kern w:val="2"/>
          <w:sz w:val="24"/>
          <w:szCs w:val="24"/>
          <w:lang w:val="en-GB" w:eastAsia="en-GB"/>
          <w14:ligatures w14:val="standardContextual"/>
        </w:rPr>
      </w:pPr>
      <w:ins w:id="13" w:author="Kypridemos, Christodoulos" w:date="2025-02-20T14:48:00Z" w16du:dateUtc="2025-02-20T14:48:00Z">
        <w:r w:rsidRPr="008B14ED">
          <w:rPr>
            <w:rStyle w:val="Hyperlink"/>
            <w:noProof/>
          </w:rPr>
          <w:fldChar w:fldCharType="begin"/>
        </w:r>
        <w:r w:rsidRPr="008B14ED">
          <w:rPr>
            <w:rStyle w:val="Hyperlink"/>
            <w:noProof/>
          </w:rPr>
          <w:instrText xml:space="preserve"> </w:instrText>
        </w:r>
        <w:r>
          <w:rPr>
            <w:noProof/>
          </w:rPr>
          <w:instrText>HYPERLINK \l "_Toc190955312"</w:instrText>
        </w:r>
        <w:r w:rsidRPr="008B14ED">
          <w:rPr>
            <w:rStyle w:val="Hyperlink"/>
            <w:noProof/>
          </w:rPr>
          <w:instrText xml:space="preserve"> </w:instrText>
        </w:r>
        <w:r w:rsidRPr="008B14ED">
          <w:rPr>
            <w:rStyle w:val="Hyperlink"/>
            <w:noProof/>
          </w:rPr>
        </w:r>
        <w:r w:rsidRPr="008B14ED">
          <w:rPr>
            <w:rStyle w:val="Hyperlink"/>
            <w:noProof/>
          </w:rPr>
          <w:fldChar w:fldCharType="separate"/>
        </w:r>
        <w:r w:rsidRPr="008B14ED">
          <w:rPr>
            <w:rStyle w:val="Hyperlink"/>
            <w:rFonts w:ascii="Times New Roman" w:hAnsi="Times New Roman" w:cs="Times New Roman"/>
            <w:noProof/>
          </w:rPr>
          <w:t>Exposure module</w:t>
        </w:r>
        <w:r>
          <w:rPr>
            <w:noProof/>
            <w:webHidden/>
          </w:rPr>
          <w:tab/>
        </w:r>
        <w:r>
          <w:rPr>
            <w:noProof/>
            <w:webHidden/>
          </w:rPr>
          <w:fldChar w:fldCharType="begin"/>
        </w:r>
        <w:r>
          <w:rPr>
            <w:noProof/>
            <w:webHidden/>
          </w:rPr>
          <w:instrText xml:space="preserve"> PAGEREF _Toc190955312 \h </w:instrText>
        </w:r>
        <w:r>
          <w:rPr>
            <w:noProof/>
            <w:webHidden/>
          </w:rPr>
        </w:r>
      </w:ins>
      <w:r>
        <w:rPr>
          <w:noProof/>
          <w:webHidden/>
        </w:rPr>
        <w:fldChar w:fldCharType="separate"/>
      </w:r>
      <w:ins w:id="14" w:author="Kypridemos, Christodoulos" w:date="2025-02-20T14:48:00Z" w16du:dateUtc="2025-02-20T14:48:00Z">
        <w:r>
          <w:rPr>
            <w:noProof/>
            <w:webHidden/>
          </w:rPr>
          <w:t>8</w:t>
        </w:r>
        <w:r>
          <w:rPr>
            <w:noProof/>
            <w:webHidden/>
          </w:rPr>
          <w:fldChar w:fldCharType="end"/>
        </w:r>
        <w:r w:rsidRPr="008B14ED">
          <w:rPr>
            <w:rStyle w:val="Hyperlink"/>
            <w:noProof/>
          </w:rPr>
          <w:fldChar w:fldCharType="end"/>
        </w:r>
      </w:ins>
    </w:p>
    <w:p w14:paraId="0CC4BE37" w14:textId="7512516C" w:rsidR="00520F5D" w:rsidRDefault="00520F5D">
      <w:pPr>
        <w:pStyle w:val="TOC3"/>
        <w:rPr>
          <w:ins w:id="15" w:author="Kypridemos, Christodoulos" w:date="2025-02-20T14:48:00Z" w16du:dateUtc="2025-02-20T14:48:00Z"/>
          <w:rFonts w:asciiTheme="minorHAnsi" w:hAnsiTheme="minorHAnsi" w:cstheme="minorBidi"/>
          <w:noProof/>
          <w:kern w:val="2"/>
          <w:sz w:val="24"/>
          <w:szCs w:val="24"/>
          <w:lang w:val="en-GB" w:eastAsia="en-GB"/>
          <w14:ligatures w14:val="standardContextual"/>
        </w:rPr>
      </w:pPr>
      <w:ins w:id="16" w:author="Kypridemos, Christodoulos" w:date="2025-02-20T14:48:00Z" w16du:dateUtc="2025-02-20T14:48:00Z">
        <w:r w:rsidRPr="008B14ED">
          <w:rPr>
            <w:rStyle w:val="Hyperlink"/>
            <w:noProof/>
          </w:rPr>
          <w:fldChar w:fldCharType="begin"/>
        </w:r>
        <w:r w:rsidRPr="008B14ED">
          <w:rPr>
            <w:rStyle w:val="Hyperlink"/>
            <w:noProof/>
          </w:rPr>
          <w:instrText xml:space="preserve"> </w:instrText>
        </w:r>
        <w:r>
          <w:rPr>
            <w:noProof/>
          </w:rPr>
          <w:instrText>HYPERLINK \l "_Toc190955313"</w:instrText>
        </w:r>
        <w:r w:rsidRPr="008B14ED">
          <w:rPr>
            <w:rStyle w:val="Hyperlink"/>
            <w:noProof/>
          </w:rPr>
          <w:instrText xml:space="preserve"> </w:instrText>
        </w:r>
        <w:r w:rsidRPr="008B14ED">
          <w:rPr>
            <w:rStyle w:val="Hyperlink"/>
            <w:noProof/>
          </w:rPr>
        </w:r>
        <w:r w:rsidRPr="008B14ED">
          <w:rPr>
            <w:rStyle w:val="Hyperlink"/>
            <w:noProof/>
          </w:rPr>
          <w:fldChar w:fldCharType="separate"/>
        </w:r>
        <w:r w:rsidRPr="008B14ED">
          <w:rPr>
            <w:rStyle w:val="Hyperlink"/>
            <w:rFonts w:ascii="Times New Roman" w:hAnsi="Times New Roman" w:cs="Times New Roman"/>
            <w:noProof/>
          </w:rPr>
          <w:t>Clustering of risk factors</w:t>
        </w:r>
        <w:r>
          <w:rPr>
            <w:noProof/>
            <w:webHidden/>
          </w:rPr>
          <w:tab/>
        </w:r>
        <w:r>
          <w:rPr>
            <w:noProof/>
            <w:webHidden/>
          </w:rPr>
          <w:fldChar w:fldCharType="begin"/>
        </w:r>
        <w:r>
          <w:rPr>
            <w:noProof/>
            <w:webHidden/>
          </w:rPr>
          <w:instrText xml:space="preserve"> PAGEREF _Toc190955313 \h </w:instrText>
        </w:r>
        <w:r>
          <w:rPr>
            <w:noProof/>
            <w:webHidden/>
          </w:rPr>
        </w:r>
      </w:ins>
      <w:r>
        <w:rPr>
          <w:noProof/>
          <w:webHidden/>
        </w:rPr>
        <w:fldChar w:fldCharType="separate"/>
      </w:r>
      <w:ins w:id="17" w:author="Kypridemos, Christodoulos" w:date="2025-02-20T14:48:00Z" w16du:dateUtc="2025-02-20T14:48:00Z">
        <w:r>
          <w:rPr>
            <w:noProof/>
            <w:webHidden/>
          </w:rPr>
          <w:t>10</w:t>
        </w:r>
        <w:r>
          <w:rPr>
            <w:noProof/>
            <w:webHidden/>
          </w:rPr>
          <w:fldChar w:fldCharType="end"/>
        </w:r>
        <w:r w:rsidRPr="008B14ED">
          <w:rPr>
            <w:rStyle w:val="Hyperlink"/>
            <w:noProof/>
          </w:rPr>
          <w:fldChar w:fldCharType="end"/>
        </w:r>
      </w:ins>
    </w:p>
    <w:p w14:paraId="72C1EB51" w14:textId="301ABF28" w:rsidR="00520F5D" w:rsidRDefault="00520F5D">
      <w:pPr>
        <w:pStyle w:val="TOC2"/>
        <w:rPr>
          <w:ins w:id="18" w:author="Kypridemos, Christodoulos" w:date="2025-02-20T14:48:00Z" w16du:dateUtc="2025-02-20T14:48:00Z"/>
          <w:rFonts w:asciiTheme="minorHAnsi" w:hAnsiTheme="minorHAnsi" w:cstheme="minorBidi"/>
          <w:noProof/>
          <w:kern w:val="2"/>
          <w:sz w:val="24"/>
          <w:szCs w:val="24"/>
          <w:lang w:val="en-GB" w:eastAsia="en-GB"/>
          <w14:ligatures w14:val="standardContextual"/>
        </w:rPr>
      </w:pPr>
      <w:ins w:id="19" w:author="Kypridemos, Christodoulos" w:date="2025-02-20T14:48:00Z" w16du:dateUtc="2025-02-20T14:48:00Z">
        <w:r w:rsidRPr="008B14ED">
          <w:rPr>
            <w:rStyle w:val="Hyperlink"/>
            <w:noProof/>
          </w:rPr>
          <w:fldChar w:fldCharType="begin"/>
        </w:r>
        <w:r w:rsidRPr="008B14ED">
          <w:rPr>
            <w:rStyle w:val="Hyperlink"/>
            <w:noProof/>
          </w:rPr>
          <w:instrText xml:space="preserve"> </w:instrText>
        </w:r>
        <w:r>
          <w:rPr>
            <w:noProof/>
          </w:rPr>
          <w:instrText>HYPERLINK \l "_Toc190955314"</w:instrText>
        </w:r>
        <w:r w:rsidRPr="008B14ED">
          <w:rPr>
            <w:rStyle w:val="Hyperlink"/>
            <w:noProof/>
          </w:rPr>
          <w:instrText xml:space="preserve"> </w:instrText>
        </w:r>
        <w:r w:rsidRPr="008B14ED">
          <w:rPr>
            <w:rStyle w:val="Hyperlink"/>
            <w:noProof/>
          </w:rPr>
        </w:r>
        <w:r w:rsidRPr="008B14ED">
          <w:rPr>
            <w:rStyle w:val="Hyperlink"/>
            <w:noProof/>
          </w:rPr>
          <w:fldChar w:fldCharType="separate"/>
        </w:r>
        <w:r w:rsidRPr="008B14ED">
          <w:rPr>
            <w:rStyle w:val="Hyperlink"/>
            <w:rFonts w:ascii="Times New Roman" w:hAnsi="Times New Roman" w:cs="Times New Roman"/>
            <w:noProof/>
          </w:rPr>
          <w:t>Disease module</w:t>
        </w:r>
        <w:r>
          <w:rPr>
            <w:noProof/>
            <w:webHidden/>
          </w:rPr>
          <w:tab/>
        </w:r>
        <w:r>
          <w:rPr>
            <w:noProof/>
            <w:webHidden/>
          </w:rPr>
          <w:fldChar w:fldCharType="begin"/>
        </w:r>
        <w:r>
          <w:rPr>
            <w:noProof/>
            <w:webHidden/>
          </w:rPr>
          <w:instrText xml:space="preserve"> PAGEREF _Toc190955314 \h </w:instrText>
        </w:r>
        <w:r>
          <w:rPr>
            <w:noProof/>
            <w:webHidden/>
          </w:rPr>
        </w:r>
      </w:ins>
      <w:r>
        <w:rPr>
          <w:noProof/>
          <w:webHidden/>
        </w:rPr>
        <w:fldChar w:fldCharType="separate"/>
      </w:r>
      <w:ins w:id="20" w:author="Kypridemos, Christodoulos" w:date="2025-02-20T14:48:00Z" w16du:dateUtc="2025-02-20T14:48:00Z">
        <w:r>
          <w:rPr>
            <w:noProof/>
            <w:webHidden/>
          </w:rPr>
          <w:t>11</w:t>
        </w:r>
        <w:r>
          <w:rPr>
            <w:noProof/>
            <w:webHidden/>
          </w:rPr>
          <w:fldChar w:fldCharType="end"/>
        </w:r>
        <w:r w:rsidRPr="008B14ED">
          <w:rPr>
            <w:rStyle w:val="Hyperlink"/>
            <w:noProof/>
          </w:rPr>
          <w:fldChar w:fldCharType="end"/>
        </w:r>
      </w:ins>
    </w:p>
    <w:p w14:paraId="146D6A21" w14:textId="6551E97B" w:rsidR="00520F5D" w:rsidRDefault="00520F5D">
      <w:pPr>
        <w:pStyle w:val="TOC3"/>
        <w:rPr>
          <w:ins w:id="21" w:author="Kypridemos, Christodoulos" w:date="2025-02-20T14:48:00Z" w16du:dateUtc="2025-02-20T14:48:00Z"/>
          <w:rFonts w:asciiTheme="minorHAnsi" w:hAnsiTheme="minorHAnsi" w:cstheme="minorBidi"/>
          <w:noProof/>
          <w:kern w:val="2"/>
          <w:sz w:val="24"/>
          <w:szCs w:val="24"/>
          <w:lang w:val="en-GB" w:eastAsia="en-GB"/>
          <w14:ligatures w14:val="standardContextual"/>
        </w:rPr>
      </w:pPr>
      <w:ins w:id="22" w:author="Kypridemos, Christodoulos" w:date="2025-02-20T14:48:00Z" w16du:dateUtc="2025-02-20T14:48:00Z">
        <w:r w:rsidRPr="008B14ED">
          <w:rPr>
            <w:rStyle w:val="Hyperlink"/>
            <w:noProof/>
          </w:rPr>
          <w:fldChar w:fldCharType="begin"/>
        </w:r>
        <w:r w:rsidRPr="008B14ED">
          <w:rPr>
            <w:rStyle w:val="Hyperlink"/>
            <w:noProof/>
          </w:rPr>
          <w:instrText xml:space="preserve"> </w:instrText>
        </w:r>
        <w:r>
          <w:rPr>
            <w:noProof/>
          </w:rPr>
          <w:instrText>HYPERLINK \l "_Toc190955315"</w:instrText>
        </w:r>
        <w:r w:rsidRPr="008B14ED">
          <w:rPr>
            <w:rStyle w:val="Hyperlink"/>
            <w:noProof/>
          </w:rPr>
          <w:instrText xml:space="preserve"> </w:instrText>
        </w:r>
        <w:r w:rsidRPr="008B14ED">
          <w:rPr>
            <w:rStyle w:val="Hyperlink"/>
            <w:noProof/>
          </w:rPr>
        </w:r>
        <w:r w:rsidRPr="008B14ED">
          <w:rPr>
            <w:rStyle w:val="Hyperlink"/>
            <w:noProof/>
          </w:rPr>
          <w:fldChar w:fldCharType="separate"/>
        </w:r>
        <w:r w:rsidRPr="008B14ED">
          <w:rPr>
            <w:rStyle w:val="Hyperlink"/>
            <w:rFonts w:ascii="Times New Roman" w:hAnsi="Times New Roman" w:cs="Times New Roman"/>
            <w:noProof/>
          </w:rPr>
          <w:t>Disease incidence</w:t>
        </w:r>
        <w:r>
          <w:rPr>
            <w:noProof/>
            <w:webHidden/>
          </w:rPr>
          <w:tab/>
        </w:r>
        <w:r>
          <w:rPr>
            <w:noProof/>
            <w:webHidden/>
          </w:rPr>
          <w:fldChar w:fldCharType="begin"/>
        </w:r>
        <w:r>
          <w:rPr>
            <w:noProof/>
            <w:webHidden/>
          </w:rPr>
          <w:instrText xml:space="preserve"> PAGEREF _Toc190955315 \h </w:instrText>
        </w:r>
        <w:r>
          <w:rPr>
            <w:noProof/>
            <w:webHidden/>
          </w:rPr>
        </w:r>
      </w:ins>
      <w:r>
        <w:rPr>
          <w:noProof/>
          <w:webHidden/>
        </w:rPr>
        <w:fldChar w:fldCharType="separate"/>
      </w:r>
      <w:ins w:id="23" w:author="Kypridemos, Christodoulos" w:date="2025-02-20T14:48:00Z" w16du:dateUtc="2025-02-20T14:48:00Z">
        <w:r>
          <w:rPr>
            <w:noProof/>
            <w:webHidden/>
          </w:rPr>
          <w:t>11</w:t>
        </w:r>
        <w:r>
          <w:rPr>
            <w:noProof/>
            <w:webHidden/>
          </w:rPr>
          <w:fldChar w:fldCharType="end"/>
        </w:r>
        <w:r w:rsidRPr="008B14ED">
          <w:rPr>
            <w:rStyle w:val="Hyperlink"/>
            <w:noProof/>
          </w:rPr>
          <w:fldChar w:fldCharType="end"/>
        </w:r>
      </w:ins>
    </w:p>
    <w:p w14:paraId="448D3673" w14:textId="1ADF0833" w:rsidR="00520F5D" w:rsidRDefault="00520F5D">
      <w:pPr>
        <w:pStyle w:val="TOC4"/>
        <w:tabs>
          <w:tab w:val="right" w:leader="dot" w:pos="9016"/>
        </w:tabs>
        <w:rPr>
          <w:ins w:id="24" w:author="Kypridemos, Christodoulos" w:date="2025-02-20T14:48:00Z" w16du:dateUtc="2025-02-20T14:48:00Z"/>
          <w:rFonts w:asciiTheme="minorHAnsi" w:hAnsiTheme="minorHAnsi" w:cstheme="minorBidi"/>
          <w:noProof/>
          <w:kern w:val="2"/>
          <w:sz w:val="24"/>
          <w:szCs w:val="24"/>
          <w:lang w:val="en-GB"/>
          <w14:ligatures w14:val="standardContextual"/>
        </w:rPr>
      </w:pPr>
      <w:ins w:id="25" w:author="Kypridemos, Christodoulos" w:date="2025-02-20T14:48:00Z" w16du:dateUtc="2025-02-20T14:48:00Z">
        <w:r w:rsidRPr="008B14ED">
          <w:rPr>
            <w:rStyle w:val="Hyperlink"/>
            <w:noProof/>
          </w:rPr>
          <w:fldChar w:fldCharType="begin"/>
        </w:r>
        <w:r w:rsidRPr="008B14ED">
          <w:rPr>
            <w:rStyle w:val="Hyperlink"/>
            <w:noProof/>
          </w:rPr>
          <w:instrText xml:space="preserve"> </w:instrText>
        </w:r>
        <w:r>
          <w:rPr>
            <w:noProof/>
          </w:rPr>
          <w:instrText>HYPERLINK \l "_Toc190955316"</w:instrText>
        </w:r>
        <w:r w:rsidRPr="008B14ED">
          <w:rPr>
            <w:rStyle w:val="Hyperlink"/>
            <w:noProof/>
          </w:rPr>
          <w:instrText xml:space="preserve"> </w:instrText>
        </w:r>
        <w:r w:rsidRPr="008B14ED">
          <w:rPr>
            <w:rStyle w:val="Hyperlink"/>
            <w:noProof/>
          </w:rPr>
        </w:r>
        <w:r w:rsidRPr="008B14ED">
          <w:rPr>
            <w:rStyle w:val="Hyperlink"/>
            <w:noProof/>
          </w:rPr>
          <w:fldChar w:fldCharType="separate"/>
        </w:r>
        <w:r w:rsidRPr="008B14ED">
          <w:rPr>
            <w:rStyle w:val="Hyperlink"/>
            <w:rFonts w:ascii="Times New Roman" w:hAnsi="Times New Roman" w:cs="Times New Roman"/>
            <w:noProof/>
          </w:rPr>
          <w:t xml:space="preserve">Estimating the observed incidence probability </w:t>
        </w:r>
      </w:ins>
      <m:oMath>
        <m:r>
          <w:ins w:id="26" w:author="Kypridemos, Christodoulos" w:date="2025-02-20T14:48:00Z" w16du:dateUtc="2025-02-20T14:48:00Z">
            <w:rPr>
              <w:rStyle w:val="Hyperlink"/>
              <w:rFonts w:ascii="Cambria Math" w:hAnsi="Cambria Math" w:cs="Times New Roman"/>
              <w:noProof/>
            </w:rPr>
            <m:t>IObserved</m:t>
          </w:ins>
        </m:r>
      </m:oMath>
      <w:ins w:id="27" w:author="Kypridemos, Christodoulos" w:date="2025-02-20T14:48:00Z" w16du:dateUtc="2025-02-20T14:48:00Z">
        <w:r>
          <w:rPr>
            <w:noProof/>
            <w:webHidden/>
          </w:rPr>
          <w:tab/>
        </w:r>
        <w:r>
          <w:rPr>
            <w:noProof/>
            <w:webHidden/>
          </w:rPr>
          <w:fldChar w:fldCharType="begin"/>
        </w:r>
        <w:r>
          <w:rPr>
            <w:noProof/>
            <w:webHidden/>
          </w:rPr>
          <w:instrText xml:space="preserve"> PAGEREF _Toc190955316 \h </w:instrText>
        </w:r>
        <w:r>
          <w:rPr>
            <w:noProof/>
            <w:webHidden/>
          </w:rPr>
        </w:r>
      </w:ins>
      <w:r>
        <w:rPr>
          <w:noProof/>
          <w:webHidden/>
        </w:rPr>
        <w:fldChar w:fldCharType="separate"/>
      </w:r>
      <w:ins w:id="28" w:author="Kypridemos, Christodoulos" w:date="2025-02-20T14:48:00Z" w16du:dateUtc="2025-02-20T14:48:00Z">
        <w:r>
          <w:rPr>
            <w:noProof/>
            <w:webHidden/>
          </w:rPr>
          <w:t>15</w:t>
        </w:r>
        <w:r>
          <w:rPr>
            <w:noProof/>
            <w:webHidden/>
          </w:rPr>
          <w:fldChar w:fldCharType="end"/>
        </w:r>
        <w:r w:rsidRPr="008B14ED">
          <w:rPr>
            <w:rStyle w:val="Hyperlink"/>
            <w:noProof/>
          </w:rPr>
          <w:fldChar w:fldCharType="end"/>
        </w:r>
      </w:ins>
    </w:p>
    <w:p w14:paraId="786EB809" w14:textId="1422B951" w:rsidR="00520F5D" w:rsidRDefault="00520F5D">
      <w:pPr>
        <w:pStyle w:val="TOC4"/>
        <w:tabs>
          <w:tab w:val="right" w:leader="dot" w:pos="9016"/>
        </w:tabs>
        <w:rPr>
          <w:ins w:id="29" w:author="Kypridemos, Christodoulos" w:date="2025-02-20T14:48:00Z" w16du:dateUtc="2025-02-20T14:48:00Z"/>
          <w:rFonts w:asciiTheme="minorHAnsi" w:hAnsiTheme="minorHAnsi" w:cstheme="minorBidi"/>
          <w:noProof/>
          <w:kern w:val="2"/>
          <w:sz w:val="24"/>
          <w:szCs w:val="24"/>
          <w:lang w:val="en-GB"/>
          <w14:ligatures w14:val="standardContextual"/>
        </w:rPr>
      </w:pPr>
      <w:ins w:id="30" w:author="Kypridemos, Christodoulos" w:date="2025-02-20T14:48:00Z" w16du:dateUtc="2025-02-20T14:48:00Z">
        <w:r w:rsidRPr="008B14ED">
          <w:rPr>
            <w:rStyle w:val="Hyperlink"/>
            <w:noProof/>
          </w:rPr>
          <w:fldChar w:fldCharType="begin"/>
        </w:r>
        <w:r w:rsidRPr="008B14ED">
          <w:rPr>
            <w:rStyle w:val="Hyperlink"/>
            <w:noProof/>
          </w:rPr>
          <w:instrText xml:space="preserve"> </w:instrText>
        </w:r>
        <w:r>
          <w:rPr>
            <w:noProof/>
          </w:rPr>
          <w:instrText>HYPERLINK \l "_Toc190955317"</w:instrText>
        </w:r>
        <w:r w:rsidRPr="008B14ED">
          <w:rPr>
            <w:rStyle w:val="Hyperlink"/>
            <w:noProof/>
          </w:rPr>
          <w:instrText xml:space="preserve"> </w:instrText>
        </w:r>
        <w:r w:rsidRPr="008B14ED">
          <w:rPr>
            <w:rStyle w:val="Hyperlink"/>
            <w:noProof/>
          </w:rPr>
        </w:r>
        <w:r w:rsidRPr="008B14ED">
          <w:rPr>
            <w:rStyle w:val="Hyperlink"/>
            <w:noProof/>
          </w:rPr>
          <w:fldChar w:fldCharType="separate"/>
        </w:r>
        <w:r w:rsidRPr="008B14ED">
          <w:rPr>
            <w:rStyle w:val="Hyperlink"/>
            <w:rFonts w:ascii="Times New Roman" w:hAnsi="Times New Roman" w:cs="Times New Roman"/>
            <w:noProof/>
          </w:rPr>
          <w:t>Initial prevalence</w:t>
        </w:r>
        <w:r>
          <w:rPr>
            <w:noProof/>
            <w:webHidden/>
          </w:rPr>
          <w:tab/>
        </w:r>
        <w:r>
          <w:rPr>
            <w:noProof/>
            <w:webHidden/>
          </w:rPr>
          <w:fldChar w:fldCharType="begin"/>
        </w:r>
        <w:r>
          <w:rPr>
            <w:noProof/>
            <w:webHidden/>
          </w:rPr>
          <w:instrText xml:space="preserve"> PAGEREF _Toc190955317 \h </w:instrText>
        </w:r>
        <w:r>
          <w:rPr>
            <w:noProof/>
            <w:webHidden/>
          </w:rPr>
        </w:r>
      </w:ins>
      <w:r>
        <w:rPr>
          <w:noProof/>
          <w:webHidden/>
        </w:rPr>
        <w:fldChar w:fldCharType="separate"/>
      </w:r>
      <w:ins w:id="31" w:author="Kypridemos, Christodoulos" w:date="2025-02-20T14:48:00Z" w16du:dateUtc="2025-02-20T14:48:00Z">
        <w:r>
          <w:rPr>
            <w:noProof/>
            <w:webHidden/>
          </w:rPr>
          <w:t>15</w:t>
        </w:r>
        <w:r>
          <w:rPr>
            <w:noProof/>
            <w:webHidden/>
          </w:rPr>
          <w:fldChar w:fldCharType="end"/>
        </w:r>
        <w:r w:rsidRPr="008B14ED">
          <w:rPr>
            <w:rStyle w:val="Hyperlink"/>
            <w:noProof/>
          </w:rPr>
          <w:fldChar w:fldCharType="end"/>
        </w:r>
      </w:ins>
    </w:p>
    <w:p w14:paraId="4A971E71" w14:textId="364A635E" w:rsidR="00520F5D" w:rsidRDefault="00520F5D">
      <w:pPr>
        <w:pStyle w:val="TOC3"/>
        <w:rPr>
          <w:ins w:id="32" w:author="Kypridemos, Christodoulos" w:date="2025-02-20T14:48:00Z" w16du:dateUtc="2025-02-20T14:48:00Z"/>
          <w:rFonts w:asciiTheme="minorHAnsi" w:hAnsiTheme="minorHAnsi" w:cstheme="minorBidi"/>
          <w:noProof/>
          <w:kern w:val="2"/>
          <w:sz w:val="24"/>
          <w:szCs w:val="24"/>
          <w:lang w:val="en-GB" w:eastAsia="en-GB"/>
          <w14:ligatures w14:val="standardContextual"/>
        </w:rPr>
      </w:pPr>
      <w:ins w:id="33" w:author="Kypridemos, Christodoulos" w:date="2025-02-20T14:48:00Z" w16du:dateUtc="2025-02-20T14:48:00Z">
        <w:r w:rsidRPr="008B14ED">
          <w:rPr>
            <w:rStyle w:val="Hyperlink"/>
            <w:noProof/>
          </w:rPr>
          <w:fldChar w:fldCharType="begin"/>
        </w:r>
        <w:r w:rsidRPr="008B14ED">
          <w:rPr>
            <w:rStyle w:val="Hyperlink"/>
            <w:noProof/>
          </w:rPr>
          <w:instrText xml:space="preserve"> </w:instrText>
        </w:r>
        <w:r>
          <w:rPr>
            <w:noProof/>
          </w:rPr>
          <w:instrText>HYPERLINK \l "_Toc190955318"</w:instrText>
        </w:r>
        <w:r w:rsidRPr="008B14ED">
          <w:rPr>
            <w:rStyle w:val="Hyperlink"/>
            <w:noProof/>
          </w:rPr>
          <w:instrText xml:space="preserve"> </w:instrText>
        </w:r>
        <w:r w:rsidRPr="008B14ED">
          <w:rPr>
            <w:rStyle w:val="Hyperlink"/>
            <w:noProof/>
          </w:rPr>
        </w:r>
        <w:r w:rsidRPr="008B14ED">
          <w:rPr>
            <w:rStyle w:val="Hyperlink"/>
            <w:noProof/>
          </w:rPr>
          <w:fldChar w:fldCharType="separate"/>
        </w:r>
        <w:r w:rsidRPr="008B14ED">
          <w:rPr>
            <w:rStyle w:val="Hyperlink"/>
            <w:rFonts w:ascii="Times New Roman" w:hAnsi="Times New Roman" w:cs="Times New Roman"/>
            <w:noProof/>
          </w:rPr>
          <w:t>Mortality</w:t>
        </w:r>
        <w:r>
          <w:rPr>
            <w:noProof/>
            <w:webHidden/>
          </w:rPr>
          <w:tab/>
        </w:r>
        <w:r>
          <w:rPr>
            <w:noProof/>
            <w:webHidden/>
          </w:rPr>
          <w:fldChar w:fldCharType="begin"/>
        </w:r>
        <w:r>
          <w:rPr>
            <w:noProof/>
            <w:webHidden/>
          </w:rPr>
          <w:instrText xml:space="preserve"> PAGEREF _Toc190955318 \h </w:instrText>
        </w:r>
        <w:r>
          <w:rPr>
            <w:noProof/>
            <w:webHidden/>
          </w:rPr>
        </w:r>
      </w:ins>
      <w:r>
        <w:rPr>
          <w:noProof/>
          <w:webHidden/>
        </w:rPr>
        <w:fldChar w:fldCharType="separate"/>
      </w:r>
      <w:ins w:id="34" w:author="Kypridemos, Christodoulos" w:date="2025-02-20T14:48:00Z" w16du:dateUtc="2025-02-20T14:48:00Z">
        <w:r>
          <w:rPr>
            <w:noProof/>
            <w:webHidden/>
          </w:rPr>
          <w:t>15</w:t>
        </w:r>
        <w:r>
          <w:rPr>
            <w:noProof/>
            <w:webHidden/>
          </w:rPr>
          <w:fldChar w:fldCharType="end"/>
        </w:r>
        <w:r w:rsidRPr="008B14ED">
          <w:rPr>
            <w:rStyle w:val="Hyperlink"/>
            <w:noProof/>
          </w:rPr>
          <w:fldChar w:fldCharType="end"/>
        </w:r>
      </w:ins>
    </w:p>
    <w:p w14:paraId="2277A18E" w14:textId="6B4FFD03" w:rsidR="00520F5D" w:rsidRDefault="00520F5D">
      <w:pPr>
        <w:pStyle w:val="TOC1"/>
        <w:tabs>
          <w:tab w:val="left" w:pos="440"/>
        </w:tabs>
        <w:rPr>
          <w:ins w:id="35" w:author="Kypridemos, Christodoulos" w:date="2025-02-20T14:48:00Z" w16du:dateUtc="2025-02-20T14:48:00Z"/>
          <w:rFonts w:asciiTheme="minorHAnsi" w:hAnsiTheme="minorHAnsi" w:cstheme="minorBidi"/>
          <w:noProof/>
          <w:kern w:val="2"/>
          <w:sz w:val="24"/>
          <w:szCs w:val="24"/>
          <w:lang w:val="en-GB" w:eastAsia="en-GB"/>
          <w14:ligatures w14:val="standardContextual"/>
        </w:rPr>
      </w:pPr>
      <w:ins w:id="36" w:author="Kypridemos, Christodoulos" w:date="2025-02-20T14:48:00Z" w16du:dateUtc="2025-02-20T14:48:00Z">
        <w:r w:rsidRPr="008B14ED">
          <w:rPr>
            <w:rStyle w:val="Hyperlink"/>
            <w:noProof/>
          </w:rPr>
          <w:fldChar w:fldCharType="begin"/>
        </w:r>
        <w:r w:rsidRPr="008B14ED">
          <w:rPr>
            <w:rStyle w:val="Hyperlink"/>
            <w:noProof/>
          </w:rPr>
          <w:instrText xml:space="preserve"> </w:instrText>
        </w:r>
        <w:r>
          <w:rPr>
            <w:noProof/>
          </w:rPr>
          <w:instrText>HYPERLINK \l "_Toc190955319"</w:instrText>
        </w:r>
        <w:r w:rsidRPr="008B14ED">
          <w:rPr>
            <w:rStyle w:val="Hyperlink"/>
            <w:noProof/>
          </w:rPr>
          <w:instrText xml:space="preserve"> </w:instrText>
        </w:r>
        <w:r w:rsidRPr="008B14ED">
          <w:rPr>
            <w:rStyle w:val="Hyperlink"/>
            <w:noProof/>
          </w:rPr>
        </w:r>
        <w:r w:rsidRPr="008B14ED">
          <w:rPr>
            <w:rStyle w:val="Hyperlink"/>
            <w:noProof/>
          </w:rPr>
          <w:fldChar w:fldCharType="separate"/>
        </w:r>
        <w:r w:rsidRPr="008B14ED">
          <w:rPr>
            <w:rStyle w:val="Hyperlink"/>
            <w:rFonts w:ascii="Times New Roman" w:hAnsi="Times New Roman" w:cs="Times New Roman"/>
            <w:noProof/>
          </w:rPr>
          <w:t>3.</w:t>
        </w:r>
        <w:r>
          <w:rPr>
            <w:rFonts w:asciiTheme="minorHAnsi" w:hAnsiTheme="minorHAnsi" w:cstheme="minorBidi"/>
            <w:noProof/>
            <w:kern w:val="2"/>
            <w:sz w:val="24"/>
            <w:szCs w:val="24"/>
            <w:lang w:val="en-GB" w:eastAsia="en-GB"/>
            <w14:ligatures w14:val="standardContextual"/>
          </w:rPr>
          <w:tab/>
        </w:r>
        <w:r w:rsidRPr="008B14ED">
          <w:rPr>
            <w:rStyle w:val="Hyperlink"/>
            <w:rFonts w:ascii="Times New Roman" w:hAnsi="Times New Roman" w:cs="Times New Roman"/>
            <w:noProof/>
          </w:rPr>
          <w:t>Population-attributable risk fraction (PARF)</w:t>
        </w:r>
        <w:r>
          <w:rPr>
            <w:noProof/>
            <w:webHidden/>
          </w:rPr>
          <w:tab/>
        </w:r>
        <w:r>
          <w:rPr>
            <w:noProof/>
            <w:webHidden/>
          </w:rPr>
          <w:fldChar w:fldCharType="begin"/>
        </w:r>
        <w:r>
          <w:rPr>
            <w:noProof/>
            <w:webHidden/>
          </w:rPr>
          <w:instrText xml:space="preserve"> PAGEREF _Toc190955319 \h </w:instrText>
        </w:r>
        <w:r>
          <w:rPr>
            <w:noProof/>
            <w:webHidden/>
          </w:rPr>
        </w:r>
      </w:ins>
      <w:r>
        <w:rPr>
          <w:noProof/>
          <w:webHidden/>
        </w:rPr>
        <w:fldChar w:fldCharType="separate"/>
      </w:r>
      <w:ins w:id="37" w:author="Kypridemos, Christodoulos" w:date="2025-02-20T14:48:00Z" w16du:dateUtc="2025-02-20T14:48:00Z">
        <w:r>
          <w:rPr>
            <w:noProof/>
            <w:webHidden/>
          </w:rPr>
          <w:t>15</w:t>
        </w:r>
        <w:r>
          <w:rPr>
            <w:noProof/>
            <w:webHidden/>
          </w:rPr>
          <w:fldChar w:fldCharType="end"/>
        </w:r>
        <w:r w:rsidRPr="008B14ED">
          <w:rPr>
            <w:rStyle w:val="Hyperlink"/>
            <w:noProof/>
          </w:rPr>
          <w:fldChar w:fldCharType="end"/>
        </w:r>
      </w:ins>
    </w:p>
    <w:p w14:paraId="627D8985" w14:textId="1EDA8249" w:rsidR="00520F5D" w:rsidRDefault="00520F5D">
      <w:pPr>
        <w:pStyle w:val="TOC1"/>
        <w:tabs>
          <w:tab w:val="left" w:pos="440"/>
        </w:tabs>
        <w:rPr>
          <w:ins w:id="38" w:author="Kypridemos, Christodoulos" w:date="2025-02-20T14:48:00Z" w16du:dateUtc="2025-02-20T14:48:00Z"/>
          <w:rFonts w:asciiTheme="minorHAnsi" w:hAnsiTheme="minorHAnsi" w:cstheme="minorBidi"/>
          <w:noProof/>
          <w:kern w:val="2"/>
          <w:sz w:val="24"/>
          <w:szCs w:val="24"/>
          <w:lang w:val="en-GB" w:eastAsia="en-GB"/>
          <w14:ligatures w14:val="standardContextual"/>
        </w:rPr>
      </w:pPr>
      <w:ins w:id="39" w:author="Kypridemos, Christodoulos" w:date="2025-02-20T14:48:00Z" w16du:dateUtc="2025-02-20T14:48:00Z">
        <w:r w:rsidRPr="008B14ED">
          <w:rPr>
            <w:rStyle w:val="Hyperlink"/>
            <w:noProof/>
          </w:rPr>
          <w:fldChar w:fldCharType="begin"/>
        </w:r>
        <w:r w:rsidRPr="008B14ED">
          <w:rPr>
            <w:rStyle w:val="Hyperlink"/>
            <w:noProof/>
          </w:rPr>
          <w:instrText xml:space="preserve"> </w:instrText>
        </w:r>
        <w:r>
          <w:rPr>
            <w:noProof/>
          </w:rPr>
          <w:instrText>HYPERLINK \l "_Toc190955320"</w:instrText>
        </w:r>
        <w:r w:rsidRPr="008B14ED">
          <w:rPr>
            <w:rStyle w:val="Hyperlink"/>
            <w:noProof/>
          </w:rPr>
          <w:instrText xml:space="preserve"> </w:instrText>
        </w:r>
        <w:r w:rsidRPr="008B14ED">
          <w:rPr>
            <w:rStyle w:val="Hyperlink"/>
            <w:noProof/>
          </w:rPr>
        </w:r>
        <w:r w:rsidRPr="008B14ED">
          <w:rPr>
            <w:rStyle w:val="Hyperlink"/>
            <w:noProof/>
          </w:rPr>
          <w:fldChar w:fldCharType="separate"/>
        </w:r>
        <w:r w:rsidRPr="008B14ED">
          <w:rPr>
            <w:rStyle w:val="Hyperlink"/>
            <w:rFonts w:ascii="Times New Roman" w:hAnsi="Times New Roman" w:cs="Times New Roman"/>
            <w:noProof/>
          </w:rPr>
          <w:t>4.</w:t>
        </w:r>
        <w:r>
          <w:rPr>
            <w:rFonts w:asciiTheme="minorHAnsi" w:hAnsiTheme="minorHAnsi" w:cstheme="minorBidi"/>
            <w:noProof/>
            <w:kern w:val="2"/>
            <w:sz w:val="24"/>
            <w:szCs w:val="24"/>
            <w:lang w:val="en-GB" w:eastAsia="en-GB"/>
            <w14:ligatures w14:val="standardContextual"/>
          </w:rPr>
          <w:tab/>
        </w:r>
        <w:r w:rsidRPr="008B14ED">
          <w:rPr>
            <w:rStyle w:val="Hyperlink"/>
            <w:rFonts w:ascii="Times New Roman" w:hAnsi="Times New Roman" w:cs="Times New Roman"/>
            <w:noProof/>
          </w:rPr>
          <w:t>Model outputs</w:t>
        </w:r>
        <w:r>
          <w:rPr>
            <w:noProof/>
            <w:webHidden/>
          </w:rPr>
          <w:tab/>
        </w:r>
        <w:r>
          <w:rPr>
            <w:noProof/>
            <w:webHidden/>
          </w:rPr>
          <w:fldChar w:fldCharType="begin"/>
        </w:r>
        <w:r>
          <w:rPr>
            <w:noProof/>
            <w:webHidden/>
          </w:rPr>
          <w:instrText xml:space="preserve"> PAGEREF _Toc190955320 \h </w:instrText>
        </w:r>
        <w:r>
          <w:rPr>
            <w:noProof/>
            <w:webHidden/>
          </w:rPr>
        </w:r>
      </w:ins>
      <w:r>
        <w:rPr>
          <w:noProof/>
          <w:webHidden/>
        </w:rPr>
        <w:fldChar w:fldCharType="separate"/>
      </w:r>
      <w:ins w:id="40" w:author="Kypridemos, Christodoulos" w:date="2025-02-20T14:48:00Z" w16du:dateUtc="2025-02-20T14:48:00Z">
        <w:r>
          <w:rPr>
            <w:noProof/>
            <w:webHidden/>
          </w:rPr>
          <w:t>16</w:t>
        </w:r>
        <w:r>
          <w:rPr>
            <w:noProof/>
            <w:webHidden/>
          </w:rPr>
          <w:fldChar w:fldCharType="end"/>
        </w:r>
        <w:r w:rsidRPr="008B14ED">
          <w:rPr>
            <w:rStyle w:val="Hyperlink"/>
            <w:noProof/>
          </w:rPr>
          <w:fldChar w:fldCharType="end"/>
        </w:r>
      </w:ins>
    </w:p>
    <w:p w14:paraId="0511915B" w14:textId="43450F0A" w:rsidR="00520F5D" w:rsidRDefault="00520F5D">
      <w:pPr>
        <w:pStyle w:val="TOC3"/>
        <w:rPr>
          <w:ins w:id="41" w:author="Kypridemos, Christodoulos" w:date="2025-02-20T14:48:00Z" w16du:dateUtc="2025-02-20T14:48:00Z"/>
          <w:rFonts w:asciiTheme="minorHAnsi" w:hAnsiTheme="minorHAnsi" w:cstheme="minorBidi"/>
          <w:noProof/>
          <w:kern w:val="2"/>
          <w:sz w:val="24"/>
          <w:szCs w:val="24"/>
          <w:lang w:val="en-GB" w:eastAsia="en-GB"/>
          <w14:ligatures w14:val="standardContextual"/>
        </w:rPr>
      </w:pPr>
      <w:ins w:id="42" w:author="Kypridemos, Christodoulos" w:date="2025-02-20T14:48:00Z" w16du:dateUtc="2025-02-20T14:48:00Z">
        <w:r w:rsidRPr="008B14ED">
          <w:rPr>
            <w:rStyle w:val="Hyperlink"/>
            <w:noProof/>
          </w:rPr>
          <w:fldChar w:fldCharType="begin"/>
        </w:r>
        <w:r w:rsidRPr="008B14ED">
          <w:rPr>
            <w:rStyle w:val="Hyperlink"/>
            <w:noProof/>
          </w:rPr>
          <w:instrText xml:space="preserve"> </w:instrText>
        </w:r>
        <w:r>
          <w:rPr>
            <w:noProof/>
          </w:rPr>
          <w:instrText>HYPERLINK \l "_Toc190955321"</w:instrText>
        </w:r>
        <w:r w:rsidRPr="008B14ED">
          <w:rPr>
            <w:rStyle w:val="Hyperlink"/>
            <w:noProof/>
          </w:rPr>
          <w:instrText xml:space="preserve"> </w:instrText>
        </w:r>
        <w:r w:rsidRPr="008B14ED">
          <w:rPr>
            <w:rStyle w:val="Hyperlink"/>
            <w:noProof/>
          </w:rPr>
        </w:r>
        <w:r w:rsidRPr="008B14ED">
          <w:rPr>
            <w:rStyle w:val="Hyperlink"/>
            <w:noProof/>
          </w:rPr>
          <w:fldChar w:fldCharType="separate"/>
        </w:r>
        <w:r w:rsidRPr="008B14ED">
          <w:rPr>
            <w:rStyle w:val="Hyperlink"/>
            <w:rFonts w:ascii="Times New Roman" w:hAnsi="Times New Roman" w:cs="Times New Roman"/>
            <w:noProof/>
          </w:rPr>
          <w:t>Uncertainty and probabilistic sensitivity analysis</w:t>
        </w:r>
        <w:r>
          <w:rPr>
            <w:noProof/>
            <w:webHidden/>
          </w:rPr>
          <w:tab/>
        </w:r>
        <w:r>
          <w:rPr>
            <w:noProof/>
            <w:webHidden/>
          </w:rPr>
          <w:fldChar w:fldCharType="begin"/>
        </w:r>
        <w:r>
          <w:rPr>
            <w:noProof/>
            <w:webHidden/>
          </w:rPr>
          <w:instrText xml:space="preserve"> PAGEREF _Toc190955321 \h </w:instrText>
        </w:r>
        <w:r>
          <w:rPr>
            <w:noProof/>
            <w:webHidden/>
          </w:rPr>
        </w:r>
      </w:ins>
      <w:r>
        <w:rPr>
          <w:noProof/>
          <w:webHidden/>
        </w:rPr>
        <w:fldChar w:fldCharType="separate"/>
      </w:r>
      <w:ins w:id="43" w:author="Kypridemos, Christodoulos" w:date="2025-02-20T14:48:00Z" w16du:dateUtc="2025-02-20T14:48:00Z">
        <w:r>
          <w:rPr>
            <w:noProof/>
            <w:webHidden/>
          </w:rPr>
          <w:t>16</w:t>
        </w:r>
        <w:r>
          <w:rPr>
            <w:noProof/>
            <w:webHidden/>
          </w:rPr>
          <w:fldChar w:fldCharType="end"/>
        </w:r>
        <w:r w:rsidRPr="008B14ED">
          <w:rPr>
            <w:rStyle w:val="Hyperlink"/>
            <w:noProof/>
          </w:rPr>
          <w:fldChar w:fldCharType="end"/>
        </w:r>
      </w:ins>
    </w:p>
    <w:p w14:paraId="0E0201F7" w14:textId="0A6C29D2" w:rsidR="00520F5D" w:rsidRDefault="00520F5D">
      <w:pPr>
        <w:pStyle w:val="TOC1"/>
        <w:tabs>
          <w:tab w:val="left" w:pos="440"/>
        </w:tabs>
        <w:rPr>
          <w:ins w:id="44" w:author="Kypridemos, Christodoulos" w:date="2025-02-20T14:48:00Z" w16du:dateUtc="2025-02-20T14:48:00Z"/>
          <w:rFonts w:asciiTheme="minorHAnsi" w:hAnsiTheme="minorHAnsi" w:cstheme="minorBidi"/>
          <w:noProof/>
          <w:kern w:val="2"/>
          <w:sz w:val="24"/>
          <w:szCs w:val="24"/>
          <w:lang w:val="en-GB" w:eastAsia="en-GB"/>
          <w14:ligatures w14:val="standardContextual"/>
        </w:rPr>
      </w:pPr>
      <w:ins w:id="45" w:author="Kypridemos, Christodoulos" w:date="2025-02-20T14:48:00Z" w16du:dateUtc="2025-02-20T14:48:00Z">
        <w:r w:rsidRPr="008B14ED">
          <w:rPr>
            <w:rStyle w:val="Hyperlink"/>
            <w:noProof/>
          </w:rPr>
          <w:fldChar w:fldCharType="begin"/>
        </w:r>
        <w:r w:rsidRPr="008B14ED">
          <w:rPr>
            <w:rStyle w:val="Hyperlink"/>
            <w:noProof/>
          </w:rPr>
          <w:instrText xml:space="preserve"> </w:instrText>
        </w:r>
        <w:r>
          <w:rPr>
            <w:noProof/>
          </w:rPr>
          <w:instrText>HYPERLINK \l "_Toc190955322"</w:instrText>
        </w:r>
        <w:r w:rsidRPr="008B14ED">
          <w:rPr>
            <w:rStyle w:val="Hyperlink"/>
            <w:noProof/>
          </w:rPr>
          <w:instrText xml:space="preserve"> </w:instrText>
        </w:r>
        <w:r w:rsidRPr="008B14ED">
          <w:rPr>
            <w:rStyle w:val="Hyperlink"/>
            <w:noProof/>
          </w:rPr>
        </w:r>
        <w:r w:rsidRPr="008B14ED">
          <w:rPr>
            <w:rStyle w:val="Hyperlink"/>
            <w:noProof/>
          </w:rPr>
          <w:fldChar w:fldCharType="separate"/>
        </w:r>
        <w:r w:rsidRPr="008B14ED">
          <w:rPr>
            <w:rStyle w:val="Hyperlink"/>
            <w:rFonts w:ascii="Times New Roman" w:hAnsi="Times New Roman" w:cs="Times New Roman"/>
            <w:noProof/>
          </w:rPr>
          <w:t>5.</w:t>
        </w:r>
        <w:r>
          <w:rPr>
            <w:rFonts w:asciiTheme="minorHAnsi" w:hAnsiTheme="minorHAnsi" w:cstheme="minorBidi"/>
            <w:noProof/>
            <w:kern w:val="2"/>
            <w:sz w:val="24"/>
            <w:szCs w:val="24"/>
            <w:lang w:val="en-GB" w:eastAsia="en-GB"/>
            <w14:ligatures w14:val="standardContextual"/>
          </w:rPr>
          <w:tab/>
        </w:r>
        <w:r w:rsidRPr="008B14ED">
          <w:rPr>
            <w:rStyle w:val="Hyperlink"/>
            <w:rFonts w:ascii="Times New Roman" w:hAnsi="Times New Roman" w:cs="Times New Roman"/>
            <w:noProof/>
          </w:rPr>
          <w:t>Validation and calibration</w:t>
        </w:r>
        <w:r>
          <w:rPr>
            <w:noProof/>
            <w:webHidden/>
          </w:rPr>
          <w:tab/>
        </w:r>
        <w:r>
          <w:rPr>
            <w:noProof/>
            <w:webHidden/>
          </w:rPr>
          <w:fldChar w:fldCharType="begin"/>
        </w:r>
        <w:r>
          <w:rPr>
            <w:noProof/>
            <w:webHidden/>
          </w:rPr>
          <w:instrText xml:space="preserve"> PAGEREF _Toc190955322 \h </w:instrText>
        </w:r>
        <w:r>
          <w:rPr>
            <w:noProof/>
            <w:webHidden/>
          </w:rPr>
        </w:r>
      </w:ins>
      <w:r>
        <w:rPr>
          <w:noProof/>
          <w:webHidden/>
        </w:rPr>
        <w:fldChar w:fldCharType="separate"/>
      </w:r>
      <w:ins w:id="46" w:author="Kypridemos, Christodoulos" w:date="2025-02-20T14:48:00Z" w16du:dateUtc="2025-02-20T14:48:00Z">
        <w:r>
          <w:rPr>
            <w:noProof/>
            <w:webHidden/>
          </w:rPr>
          <w:t>17</w:t>
        </w:r>
        <w:r>
          <w:rPr>
            <w:noProof/>
            <w:webHidden/>
          </w:rPr>
          <w:fldChar w:fldCharType="end"/>
        </w:r>
        <w:r w:rsidRPr="008B14ED">
          <w:rPr>
            <w:rStyle w:val="Hyperlink"/>
            <w:noProof/>
          </w:rPr>
          <w:fldChar w:fldCharType="end"/>
        </w:r>
      </w:ins>
    </w:p>
    <w:p w14:paraId="7E121327" w14:textId="43FB31CC" w:rsidR="00520F5D" w:rsidRDefault="00520F5D">
      <w:pPr>
        <w:pStyle w:val="TOC1"/>
        <w:tabs>
          <w:tab w:val="left" w:pos="440"/>
        </w:tabs>
        <w:rPr>
          <w:ins w:id="47" w:author="Kypridemos, Christodoulos" w:date="2025-02-20T14:48:00Z" w16du:dateUtc="2025-02-20T14:48:00Z"/>
          <w:rFonts w:asciiTheme="minorHAnsi" w:hAnsiTheme="minorHAnsi" w:cstheme="minorBidi"/>
          <w:noProof/>
          <w:kern w:val="2"/>
          <w:sz w:val="24"/>
          <w:szCs w:val="24"/>
          <w:lang w:val="en-GB" w:eastAsia="en-GB"/>
          <w14:ligatures w14:val="standardContextual"/>
        </w:rPr>
      </w:pPr>
      <w:ins w:id="48" w:author="Kypridemos, Christodoulos" w:date="2025-02-20T14:48:00Z" w16du:dateUtc="2025-02-20T14:48:00Z">
        <w:r w:rsidRPr="008B14ED">
          <w:rPr>
            <w:rStyle w:val="Hyperlink"/>
            <w:noProof/>
          </w:rPr>
          <w:fldChar w:fldCharType="begin"/>
        </w:r>
        <w:r w:rsidRPr="008B14ED">
          <w:rPr>
            <w:rStyle w:val="Hyperlink"/>
            <w:noProof/>
          </w:rPr>
          <w:instrText xml:space="preserve"> </w:instrText>
        </w:r>
        <w:r>
          <w:rPr>
            <w:noProof/>
          </w:rPr>
          <w:instrText>HYPERLINK \l "_Toc190955323"</w:instrText>
        </w:r>
        <w:r w:rsidRPr="008B14ED">
          <w:rPr>
            <w:rStyle w:val="Hyperlink"/>
            <w:noProof/>
          </w:rPr>
          <w:instrText xml:space="preserve"> </w:instrText>
        </w:r>
        <w:r w:rsidRPr="008B14ED">
          <w:rPr>
            <w:rStyle w:val="Hyperlink"/>
            <w:noProof/>
          </w:rPr>
        </w:r>
        <w:r w:rsidRPr="008B14ED">
          <w:rPr>
            <w:rStyle w:val="Hyperlink"/>
            <w:noProof/>
          </w:rPr>
          <w:fldChar w:fldCharType="separate"/>
        </w:r>
        <w:r w:rsidRPr="008B14ED">
          <w:rPr>
            <w:rStyle w:val="Hyperlink"/>
            <w:rFonts w:ascii="Times New Roman" w:hAnsi="Times New Roman" w:cs="Times New Roman"/>
            <w:noProof/>
            <w:lang w:eastAsia="ja-JP"/>
          </w:rPr>
          <w:t>6.</w:t>
        </w:r>
        <w:r>
          <w:rPr>
            <w:rFonts w:asciiTheme="minorHAnsi" w:hAnsiTheme="minorHAnsi" w:cstheme="minorBidi"/>
            <w:noProof/>
            <w:kern w:val="2"/>
            <w:sz w:val="24"/>
            <w:szCs w:val="24"/>
            <w:lang w:val="en-GB" w:eastAsia="en-GB"/>
            <w14:ligatures w14:val="standardContextual"/>
          </w:rPr>
          <w:tab/>
        </w:r>
        <w:r w:rsidRPr="008B14ED">
          <w:rPr>
            <w:rStyle w:val="Hyperlink"/>
            <w:rFonts w:ascii="Times New Roman" w:hAnsi="Times New Roman" w:cs="Times New Roman"/>
            <w:noProof/>
            <w:lang w:eastAsia="ja-JP"/>
          </w:rPr>
          <w:t>Direct and indirect costs and productivity losses</w:t>
        </w:r>
        <w:r>
          <w:rPr>
            <w:noProof/>
            <w:webHidden/>
          </w:rPr>
          <w:tab/>
        </w:r>
        <w:r>
          <w:rPr>
            <w:noProof/>
            <w:webHidden/>
          </w:rPr>
          <w:fldChar w:fldCharType="begin"/>
        </w:r>
        <w:r>
          <w:rPr>
            <w:noProof/>
            <w:webHidden/>
          </w:rPr>
          <w:instrText xml:space="preserve"> PAGEREF _Toc190955323 \h </w:instrText>
        </w:r>
        <w:r>
          <w:rPr>
            <w:noProof/>
            <w:webHidden/>
          </w:rPr>
        </w:r>
      </w:ins>
      <w:r>
        <w:rPr>
          <w:noProof/>
          <w:webHidden/>
        </w:rPr>
        <w:fldChar w:fldCharType="separate"/>
      </w:r>
      <w:ins w:id="49" w:author="Kypridemos, Christodoulos" w:date="2025-02-20T14:48:00Z" w16du:dateUtc="2025-02-20T14:48:00Z">
        <w:r>
          <w:rPr>
            <w:noProof/>
            <w:webHidden/>
          </w:rPr>
          <w:t>17</w:t>
        </w:r>
        <w:r>
          <w:rPr>
            <w:noProof/>
            <w:webHidden/>
          </w:rPr>
          <w:fldChar w:fldCharType="end"/>
        </w:r>
        <w:r w:rsidRPr="008B14ED">
          <w:rPr>
            <w:rStyle w:val="Hyperlink"/>
            <w:noProof/>
          </w:rPr>
          <w:fldChar w:fldCharType="end"/>
        </w:r>
      </w:ins>
    </w:p>
    <w:p w14:paraId="1675C8BD" w14:textId="3F212036" w:rsidR="00520F5D" w:rsidRDefault="00520F5D">
      <w:pPr>
        <w:pStyle w:val="TOC1"/>
        <w:tabs>
          <w:tab w:val="left" w:pos="440"/>
        </w:tabs>
        <w:rPr>
          <w:ins w:id="50" w:author="Kypridemos, Christodoulos" w:date="2025-02-20T14:48:00Z" w16du:dateUtc="2025-02-20T14:48:00Z"/>
          <w:rFonts w:asciiTheme="minorHAnsi" w:hAnsiTheme="minorHAnsi" w:cstheme="minorBidi"/>
          <w:noProof/>
          <w:kern w:val="2"/>
          <w:sz w:val="24"/>
          <w:szCs w:val="24"/>
          <w:lang w:val="en-GB" w:eastAsia="en-GB"/>
          <w14:ligatures w14:val="standardContextual"/>
        </w:rPr>
      </w:pPr>
      <w:ins w:id="51" w:author="Kypridemos, Christodoulos" w:date="2025-02-20T14:48:00Z" w16du:dateUtc="2025-02-20T14:48:00Z">
        <w:r w:rsidRPr="008B14ED">
          <w:rPr>
            <w:rStyle w:val="Hyperlink"/>
            <w:noProof/>
          </w:rPr>
          <w:fldChar w:fldCharType="begin"/>
        </w:r>
        <w:r w:rsidRPr="008B14ED">
          <w:rPr>
            <w:rStyle w:val="Hyperlink"/>
            <w:noProof/>
          </w:rPr>
          <w:instrText xml:space="preserve"> </w:instrText>
        </w:r>
        <w:r>
          <w:rPr>
            <w:noProof/>
          </w:rPr>
          <w:instrText>HYPERLINK \l "_Toc190955324"</w:instrText>
        </w:r>
        <w:r w:rsidRPr="008B14ED">
          <w:rPr>
            <w:rStyle w:val="Hyperlink"/>
            <w:noProof/>
          </w:rPr>
          <w:instrText xml:space="preserve"> </w:instrText>
        </w:r>
        <w:r w:rsidRPr="008B14ED">
          <w:rPr>
            <w:rStyle w:val="Hyperlink"/>
            <w:noProof/>
          </w:rPr>
        </w:r>
        <w:r w:rsidRPr="008B14ED">
          <w:rPr>
            <w:rStyle w:val="Hyperlink"/>
            <w:noProof/>
          </w:rPr>
          <w:fldChar w:fldCharType="separate"/>
        </w:r>
        <w:r w:rsidRPr="008B14ED">
          <w:rPr>
            <w:rStyle w:val="Hyperlink"/>
            <w:rFonts w:ascii="Times New Roman" w:hAnsi="Times New Roman" w:cs="Times New Roman"/>
            <w:noProof/>
          </w:rPr>
          <w:t>7.</w:t>
        </w:r>
        <w:r>
          <w:rPr>
            <w:rFonts w:asciiTheme="minorHAnsi" w:hAnsiTheme="minorHAnsi" w:cstheme="minorBidi"/>
            <w:noProof/>
            <w:kern w:val="2"/>
            <w:sz w:val="24"/>
            <w:szCs w:val="24"/>
            <w:lang w:val="en-GB" w:eastAsia="en-GB"/>
            <w14:ligatures w14:val="standardContextual"/>
          </w:rPr>
          <w:tab/>
        </w:r>
        <w:r w:rsidRPr="008B14ED">
          <w:rPr>
            <w:rStyle w:val="Hyperlink"/>
            <w:rFonts w:ascii="Times New Roman" w:hAnsi="Times New Roman" w:cs="Times New Roman"/>
            <w:noProof/>
          </w:rPr>
          <w:t>Strengths and limitations of this modelling approach</w:t>
        </w:r>
        <w:r>
          <w:rPr>
            <w:noProof/>
            <w:webHidden/>
          </w:rPr>
          <w:tab/>
        </w:r>
        <w:r>
          <w:rPr>
            <w:noProof/>
            <w:webHidden/>
          </w:rPr>
          <w:fldChar w:fldCharType="begin"/>
        </w:r>
        <w:r>
          <w:rPr>
            <w:noProof/>
            <w:webHidden/>
          </w:rPr>
          <w:instrText xml:space="preserve"> PAGEREF _Toc190955324 \h </w:instrText>
        </w:r>
        <w:r>
          <w:rPr>
            <w:noProof/>
            <w:webHidden/>
          </w:rPr>
        </w:r>
      </w:ins>
      <w:r>
        <w:rPr>
          <w:noProof/>
          <w:webHidden/>
        </w:rPr>
        <w:fldChar w:fldCharType="separate"/>
      </w:r>
      <w:ins w:id="52" w:author="Kypridemos, Christodoulos" w:date="2025-02-20T14:48:00Z" w16du:dateUtc="2025-02-20T14:48:00Z">
        <w:r>
          <w:rPr>
            <w:noProof/>
            <w:webHidden/>
          </w:rPr>
          <w:t>18</w:t>
        </w:r>
        <w:r>
          <w:rPr>
            <w:noProof/>
            <w:webHidden/>
          </w:rPr>
          <w:fldChar w:fldCharType="end"/>
        </w:r>
        <w:r w:rsidRPr="008B14ED">
          <w:rPr>
            <w:rStyle w:val="Hyperlink"/>
            <w:noProof/>
          </w:rPr>
          <w:fldChar w:fldCharType="end"/>
        </w:r>
      </w:ins>
    </w:p>
    <w:p w14:paraId="3FA2C105" w14:textId="26C71994" w:rsidR="00520F5D" w:rsidRDefault="00520F5D">
      <w:pPr>
        <w:pStyle w:val="TOC1"/>
        <w:tabs>
          <w:tab w:val="left" w:pos="440"/>
        </w:tabs>
        <w:rPr>
          <w:ins w:id="53" w:author="Kypridemos, Christodoulos" w:date="2025-02-20T14:48:00Z" w16du:dateUtc="2025-02-20T14:48:00Z"/>
          <w:rFonts w:asciiTheme="minorHAnsi" w:hAnsiTheme="minorHAnsi" w:cstheme="minorBidi"/>
          <w:noProof/>
          <w:kern w:val="2"/>
          <w:sz w:val="24"/>
          <w:szCs w:val="24"/>
          <w:lang w:val="en-GB" w:eastAsia="en-GB"/>
          <w14:ligatures w14:val="standardContextual"/>
        </w:rPr>
      </w:pPr>
      <w:ins w:id="54" w:author="Kypridemos, Christodoulos" w:date="2025-02-20T14:48:00Z" w16du:dateUtc="2025-02-20T14:48:00Z">
        <w:r w:rsidRPr="008B14ED">
          <w:rPr>
            <w:rStyle w:val="Hyperlink"/>
            <w:noProof/>
          </w:rPr>
          <w:fldChar w:fldCharType="begin"/>
        </w:r>
        <w:r w:rsidRPr="008B14ED">
          <w:rPr>
            <w:rStyle w:val="Hyperlink"/>
            <w:noProof/>
          </w:rPr>
          <w:instrText xml:space="preserve"> </w:instrText>
        </w:r>
        <w:r>
          <w:rPr>
            <w:noProof/>
          </w:rPr>
          <w:instrText>HYPERLINK \l "_Toc190955325"</w:instrText>
        </w:r>
        <w:r w:rsidRPr="008B14ED">
          <w:rPr>
            <w:rStyle w:val="Hyperlink"/>
            <w:noProof/>
          </w:rPr>
          <w:instrText xml:space="preserve"> </w:instrText>
        </w:r>
        <w:r w:rsidRPr="008B14ED">
          <w:rPr>
            <w:rStyle w:val="Hyperlink"/>
            <w:noProof/>
          </w:rPr>
        </w:r>
        <w:r w:rsidRPr="008B14ED">
          <w:rPr>
            <w:rStyle w:val="Hyperlink"/>
            <w:noProof/>
          </w:rPr>
          <w:fldChar w:fldCharType="separate"/>
        </w:r>
        <w:r w:rsidRPr="008B14ED">
          <w:rPr>
            <w:rStyle w:val="Hyperlink"/>
            <w:rFonts w:ascii="Times New Roman" w:hAnsi="Times New Roman" w:cs="Times New Roman"/>
            <w:noProof/>
          </w:rPr>
          <w:t>8.</w:t>
        </w:r>
        <w:r>
          <w:rPr>
            <w:rFonts w:asciiTheme="minorHAnsi" w:hAnsiTheme="minorHAnsi" w:cstheme="minorBidi"/>
            <w:noProof/>
            <w:kern w:val="2"/>
            <w:sz w:val="24"/>
            <w:szCs w:val="24"/>
            <w:lang w:val="en-GB" w:eastAsia="en-GB"/>
            <w14:ligatures w14:val="standardContextual"/>
          </w:rPr>
          <w:tab/>
        </w:r>
        <w:r w:rsidRPr="008B14ED">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_Toc190955325 \h </w:instrText>
        </w:r>
        <w:r>
          <w:rPr>
            <w:noProof/>
            <w:webHidden/>
          </w:rPr>
        </w:r>
      </w:ins>
      <w:r>
        <w:rPr>
          <w:noProof/>
          <w:webHidden/>
        </w:rPr>
        <w:fldChar w:fldCharType="separate"/>
      </w:r>
      <w:ins w:id="55" w:author="Kypridemos, Christodoulos" w:date="2025-02-20T14:48:00Z" w16du:dateUtc="2025-02-20T14:48:00Z">
        <w:r>
          <w:rPr>
            <w:noProof/>
            <w:webHidden/>
          </w:rPr>
          <w:t>19</w:t>
        </w:r>
        <w:r>
          <w:rPr>
            <w:noProof/>
            <w:webHidden/>
          </w:rPr>
          <w:fldChar w:fldCharType="end"/>
        </w:r>
        <w:r w:rsidRPr="008B14ED">
          <w:rPr>
            <w:rStyle w:val="Hyperlink"/>
            <w:noProof/>
          </w:rPr>
          <w:fldChar w:fldCharType="end"/>
        </w:r>
      </w:ins>
    </w:p>
    <w:p w14:paraId="61D3A5CB" w14:textId="317DB77F" w:rsidR="00520F5D" w:rsidRDefault="00520F5D">
      <w:pPr>
        <w:pStyle w:val="TOC1"/>
        <w:tabs>
          <w:tab w:val="left" w:pos="660"/>
        </w:tabs>
        <w:rPr>
          <w:ins w:id="56" w:author="Kypridemos, Christodoulos" w:date="2025-02-20T14:48:00Z" w16du:dateUtc="2025-02-20T14:48:00Z"/>
          <w:rFonts w:asciiTheme="minorHAnsi" w:hAnsiTheme="minorHAnsi" w:cstheme="minorBidi"/>
          <w:noProof/>
          <w:kern w:val="2"/>
          <w:sz w:val="24"/>
          <w:szCs w:val="24"/>
          <w:lang w:val="en-GB" w:eastAsia="en-GB"/>
          <w14:ligatures w14:val="standardContextual"/>
        </w:rPr>
      </w:pPr>
      <w:ins w:id="57" w:author="Kypridemos, Christodoulos" w:date="2025-02-20T14:48:00Z" w16du:dateUtc="2025-02-20T14:48:00Z">
        <w:r w:rsidRPr="008B14ED">
          <w:rPr>
            <w:rStyle w:val="Hyperlink"/>
            <w:noProof/>
          </w:rPr>
          <w:fldChar w:fldCharType="begin"/>
        </w:r>
        <w:r w:rsidRPr="008B14ED">
          <w:rPr>
            <w:rStyle w:val="Hyperlink"/>
            <w:noProof/>
          </w:rPr>
          <w:instrText xml:space="preserve"> </w:instrText>
        </w:r>
        <w:r>
          <w:rPr>
            <w:noProof/>
          </w:rPr>
          <w:instrText>HYPERLINK \l "_Toc190955326"</w:instrText>
        </w:r>
        <w:r w:rsidRPr="008B14ED">
          <w:rPr>
            <w:rStyle w:val="Hyperlink"/>
            <w:noProof/>
          </w:rPr>
          <w:instrText xml:space="preserve"> </w:instrText>
        </w:r>
        <w:r w:rsidRPr="008B14ED">
          <w:rPr>
            <w:rStyle w:val="Hyperlink"/>
            <w:noProof/>
          </w:rPr>
        </w:r>
        <w:r w:rsidRPr="008B14ED">
          <w:rPr>
            <w:rStyle w:val="Hyperlink"/>
            <w:noProof/>
          </w:rPr>
          <w:fldChar w:fldCharType="separate"/>
        </w:r>
        <w:r w:rsidRPr="008B14ED">
          <w:rPr>
            <w:rStyle w:val="Hyperlink"/>
            <w:rFonts w:ascii="Times New Roman" w:hAnsi="Times New Roman" w:cs="Times New Roman"/>
            <w:noProof/>
          </w:rPr>
          <w:t>A)</w:t>
        </w:r>
        <w:r>
          <w:rPr>
            <w:rFonts w:asciiTheme="minorHAnsi" w:hAnsiTheme="minorHAnsi" w:cstheme="minorBidi"/>
            <w:noProof/>
            <w:kern w:val="2"/>
            <w:sz w:val="24"/>
            <w:szCs w:val="24"/>
            <w:lang w:val="en-GB" w:eastAsia="en-GB"/>
            <w14:ligatures w14:val="standardContextual"/>
          </w:rPr>
          <w:tab/>
        </w:r>
        <w:r w:rsidRPr="008B14ED">
          <w:rPr>
            <w:rStyle w:val="Hyperlink"/>
            <w:rFonts w:ascii="Times New Roman" w:hAnsi="Times New Roman" w:cs="Times New Roman"/>
            <w:noProof/>
          </w:rPr>
          <w:t xml:space="preserve">Supplementary </w:t>
        </w:r>
        <w:r w:rsidRPr="008B14ED">
          <w:rPr>
            <w:rStyle w:val="Hyperlink"/>
            <w:rFonts w:ascii="Times New Roman" w:hAnsi="Times New Roman" w:cs="Times New Roman"/>
            <w:noProof/>
            <w:lang w:eastAsia="ja-JP"/>
          </w:rPr>
          <w:t>M</w:t>
        </w:r>
        <w:r w:rsidRPr="008B14ED">
          <w:rPr>
            <w:rStyle w:val="Hyperlink"/>
            <w:rFonts w:ascii="Times New Roman" w:hAnsi="Times New Roman" w:cs="Times New Roman"/>
            <w:noProof/>
          </w:rPr>
          <w:t xml:space="preserve">aterials A: Disease </w:t>
        </w:r>
        <w:r w:rsidRPr="008B14ED">
          <w:rPr>
            <w:rStyle w:val="Hyperlink"/>
            <w:rFonts w:ascii="Times New Roman" w:hAnsi="Times New Roman" w:cs="Times New Roman"/>
            <w:noProof/>
            <w:lang w:eastAsia="ja-JP"/>
          </w:rPr>
          <w:t>M</w:t>
        </w:r>
        <w:r w:rsidRPr="008B14ED">
          <w:rPr>
            <w:rStyle w:val="Hyperlink"/>
            <w:rFonts w:ascii="Times New Roman" w:hAnsi="Times New Roman" w:cs="Times New Roman"/>
            <w:noProof/>
          </w:rPr>
          <w:t xml:space="preserve">odule </w:t>
        </w:r>
        <w:r w:rsidRPr="008B14ED">
          <w:rPr>
            <w:rStyle w:val="Hyperlink"/>
            <w:rFonts w:ascii="Times New Roman" w:hAnsi="Times New Roman" w:cs="Times New Roman"/>
            <w:noProof/>
            <w:lang w:eastAsia="ja-JP"/>
          </w:rPr>
          <w:t>D</w:t>
        </w:r>
        <w:r w:rsidRPr="008B14ED">
          <w:rPr>
            <w:rStyle w:val="Hyperlink"/>
            <w:rFonts w:ascii="Times New Roman" w:hAnsi="Times New Roman" w:cs="Times New Roman"/>
            <w:noProof/>
          </w:rPr>
          <w:t>etails</w:t>
        </w:r>
        <w:r>
          <w:rPr>
            <w:noProof/>
            <w:webHidden/>
          </w:rPr>
          <w:tab/>
        </w:r>
        <w:r>
          <w:rPr>
            <w:noProof/>
            <w:webHidden/>
          </w:rPr>
          <w:fldChar w:fldCharType="begin"/>
        </w:r>
        <w:r>
          <w:rPr>
            <w:noProof/>
            <w:webHidden/>
          </w:rPr>
          <w:instrText xml:space="preserve"> PAGEREF _Toc190955326 \h </w:instrText>
        </w:r>
        <w:r>
          <w:rPr>
            <w:noProof/>
            <w:webHidden/>
          </w:rPr>
        </w:r>
      </w:ins>
      <w:r>
        <w:rPr>
          <w:noProof/>
          <w:webHidden/>
        </w:rPr>
        <w:fldChar w:fldCharType="separate"/>
      </w:r>
      <w:ins w:id="58" w:author="Kypridemos, Christodoulos" w:date="2025-02-20T14:48:00Z" w16du:dateUtc="2025-02-20T14:48:00Z">
        <w:r>
          <w:rPr>
            <w:noProof/>
            <w:webHidden/>
          </w:rPr>
          <w:t>23</w:t>
        </w:r>
        <w:r>
          <w:rPr>
            <w:noProof/>
            <w:webHidden/>
          </w:rPr>
          <w:fldChar w:fldCharType="end"/>
        </w:r>
        <w:r w:rsidRPr="008B14ED">
          <w:rPr>
            <w:rStyle w:val="Hyperlink"/>
            <w:noProof/>
          </w:rPr>
          <w:fldChar w:fldCharType="end"/>
        </w:r>
      </w:ins>
    </w:p>
    <w:p w14:paraId="0F8C59CE" w14:textId="7FB57FCB" w:rsidR="00520F5D" w:rsidRDefault="00520F5D">
      <w:pPr>
        <w:pStyle w:val="TOC2"/>
        <w:rPr>
          <w:ins w:id="59" w:author="Kypridemos, Christodoulos" w:date="2025-02-20T14:48:00Z" w16du:dateUtc="2025-02-20T14:48:00Z"/>
          <w:rFonts w:asciiTheme="minorHAnsi" w:hAnsiTheme="minorHAnsi" w:cstheme="minorBidi"/>
          <w:noProof/>
          <w:kern w:val="2"/>
          <w:sz w:val="24"/>
          <w:szCs w:val="24"/>
          <w:lang w:val="en-GB" w:eastAsia="en-GB"/>
          <w14:ligatures w14:val="standardContextual"/>
        </w:rPr>
      </w:pPr>
      <w:ins w:id="60" w:author="Kypridemos, Christodoulos" w:date="2025-02-20T14:48:00Z" w16du:dateUtc="2025-02-20T14:48:00Z">
        <w:r w:rsidRPr="008B14ED">
          <w:rPr>
            <w:rStyle w:val="Hyperlink"/>
            <w:noProof/>
          </w:rPr>
          <w:fldChar w:fldCharType="begin"/>
        </w:r>
        <w:r w:rsidRPr="008B14ED">
          <w:rPr>
            <w:rStyle w:val="Hyperlink"/>
            <w:noProof/>
          </w:rPr>
          <w:instrText xml:space="preserve"> </w:instrText>
        </w:r>
        <w:r>
          <w:rPr>
            <w:noProof/>
          </w:rPr>
          <w:instrText>HYPERLINK \l "_Toc190955327"</w:instrText>
        </w:r>
        <w:r w:rsidRPr="008B14ED">
          <w:rPr>
            <w:rStyle w:val="Hyperlink"/>
            <w:noProof/>
          </w:rPr>
          <w:instrText xml:space="preserve"> </w:instrText>
        </w:r>
        <w:r w:rsidRPr="008B14ED">
          <w:rPr>
            <w:rStyle w:val="Hyperlink"/>
            <w:noProof/>
          </w:rPr>
        </w:r>
        <w:r w:rsidRPr="008B14ED">
          <w:rPr>
            <w:rStyle w:val="Hyperlink"/>
            <w:noProof/>
          </w:rPr>
          <w:fldChar w:fldCharType="separate"/>
        </w:r>
        <w:r w:rsidRPr="008B14ED">
          <w:rPr>
            <w:rStyle w:val="Hyperlink"/>
            <w:rFonts w:ascii="Times New Roman" w:hAnsi="Times New Roman" w:cs="Times New Roman"/>
            <w:noProof/>
          </w:rPr>
          <w:t>Model structure</w:t>
        </w:r>
        <w:r>
          <w:rPr>
            <w:noProof/>
            <w:webHidden/>
          </w:rPr>
          <w:tab/>
        </w:r>
        <w:r>
          <w:rPr>
            <w:noProof/>
            <w:webHidden/>
          </w:rPr>
          <w:fldChar w:fldCharType="begin"/>
        </w:r>
        <w:r>
          <w:rPr>
            <w:noProof/>
            <w:webHidden/>
          </w:rPr>
          <w:instrText xml:space="preserve"> PAGEREF _Toc190955327 \h </w:instrText>
        </w:r>
        <w:r>
          <w:rPr>
            <w:noProof/>
            <w:webHidden/>
          </w:rPr>
        </w:r>
      </w:ins>
      <w:r>
        <w:rPr>
          <w:noProof/>
          <w:webHidden/>
        </w:rPr>
        <w:fldChar w:fldCharType="separate"/>
      </w:r>
      <w:ins w:id="61" w:author="Kypridemos, Christodoulos" w:date="2025-02-20T14:48:00Z" w16du:dateUtc="2025-02-20T14:48:00Z">
        <w:r>
          <w:rPr>
            <w:noProof/>
            <w:webHidden/>
          </w:rPr>
          <w:t>23</w:t>
        </w:r>
        <w:r>
          <w:rPr>
            <w:noProof/>
            <w:webHidden/>
          </w:rPr>
          <w:fldChar w:fldCharType="end"/>
        </w:r>
        <w:r w:rsidRPr="008B14ED">
          <w:rPr>
            <w:rStyle w:val="Hyperlink"/>
            <w:noProof/>
          </w:rPr>
          <w:fldChar w:fldCharType="end"/>
        </w:r>
      </w:ins>
    </w:p>
    <w:p w14:paraId="165DED62" w14:textId="780966C2" w:rsidR="00520F5D" w:rsidRDefault="00520F5D">
      <w:pPr>
        <w:pStyle w:val="TOC2"/>
        <w:rPr>
          <w:ins w:id="62" w:author="Kypridemos, Christodoulos" w:date="2025-02-20T14:48:00Z" w16du:dateUtc="2025-02-20T14:48:00Z"/>
          <w:rFonts w:asciiTheme="minorHAnsi" w:hAnsiTheme="minorHAnsi" w:cstheme="minorBidi"/>
          <w:noProof/>
          <w:kern w:val="2"/>
          <w:sz w:val="24"/>
          <w:szCs w:val="24"/>
          <w:lang w:val="en-GB" w:eastAsia="en-GB"/>
          <w14:ligatures w14:val="standardContextual"/>
        </w:rPr>
      </w:pPr>
      <w:ins w:id="63" w:author="Kypridemos, Christodoulos" w:date="2025-02-20T14:48:00Z" w16du:dateUtc="2025-02-20T14:48:00Z">
        <w:r w:rsidRPr="008B14ED">
          <w:rPr>
            <w:rStyle w:val="Hyperlink"/>
            <w:noProof/>
          </w:rPr>
          <w:fldChar w:fldCharType="begin"/>
        </w:r>
        <w:r w:rsidRPr="008B14ED">
          <w:rPr>
            <w:rStyle w:val="Hyperlink"/>
            <w:noProof/>
          </w:rPr>
          <w:instrText xml:space="preserve"> </w:instrText>
        </w:r>
        <w:r>
          <w:rPr>
            <w:noProof/>
          </w:rPr>
          <w:instrText>HYPERLINK \l "_Toc190955328"</w:instrText>
        </w:r>
        <w:r w:rsidRPr="008B14ED">
          <w:rPr>
            <w:rStyle w:val="Hyperlink"/>
            <w:noProof/>
          </w:rPr>
          <w:instrText xml:space="preserve"> </w:instrText>
        </w:r>
        <w:r w:rsidRPr="008B14ED">
          <w:rPr>
            <w:rStyle w:val="Hyperlink"/>
            <w:noProof/>
          </w:rPr>
        </w:r>
        <w:r w:rsidRPr="008B14ED">
          <w:rPr>
            <w:rStyle w:val="Hyperlink"/>
            <w:noProof/>
          </w:rPr>
          <w:fldChar w:fldCharType="separate"/>
        </w:r>
        <w:r w:rsidRPr="008B14ED">
          <w:rPr>
            <w:rStyle w:val="Hyperlink"/>
            <w:rFonts w:ascii="Times New Roman" w:hAnsi="Times New Roman" w:cs="Times New Roman"/>
            <w:noProof/>
          </w:rPr>
          <w:t>Coronary Heart Disease (CHD)</w:t>
        </w:r>
        <w:r>
          <w:rPr>
            <w:noProof/>
            <w:webHidden/>
          </w:rPr>
          <w:tab/>
        </w:r>
        <w:r>
          <w:rPr>
            <w:noProof/>
            <w:webHidden/>
          </w:rPr>
          <w:fldChar w:fldCharType="begin"/>
        </w:r>
        <w:r>
          <w:rPr>
            <w:noProof/>
            <w:webHidden/>
          </w:rPr>
          <w:instrText xml:space="preserve"> PAGEREF _Toc190955328 \h </w:instrText>
        </w:r>
        <w:r>
          <w:rPr>
            <w:noProof/>
            <w:webHidden/>
          </w:rPr>
        </w:r>
      </w:ins>
      <w:r>
        <w:rPr>
          <w:noProof/>
          <w:webHidden/>
        </w:rPr>
        <w:fldChar w:fldCharType="separate"/>
      </w:r>
      <w:ins w:id="64" w:author="Kypridemos, Christodoulos" w:date="2025-02-20T14:48:00Z" w16du:dateUtc="2025-02-20T14:48:00Z">
        <w:r>
          <w:rPr>
            <w:noProof/>
            <w:webHidden/>
          </w:rPr>
          <w:t>25</w:t>
        </w:r>
        <w:r>
          <w:rPr>
            <w:noProof/>
            <w:webHidden/>
          </w:rPr>
          <w:fldChar w:fldCharType="end"/>
        </w:r>
        <w:r w:rsidRPr="008B14ED">
          <w:rPr>
            <w:rStyle w:val="Hyperlink"/>
            <w:noProof/>
          </w:rPr>
          <w:fldChar w:fldCharType="end"/>
        </w:r>
      </w:ins>
    </w:p>
    <w:p w14:paraId="2C688F43" w14:textId="6ACFCED5" w:rsidR="00520F5D" w:rsidRDefault="00520F5D">
      <w:pPr>
        <w:pStyle w:val="TOC3"/>
        <w:rPr>
          <w:ins w:id="65" w:author="Kypridemos, Christodoulos" w:date="2025-02-20T14:48:00Z" w16du:dateUtc="2025-02-20T14:48:00Z"/>
          <w:rFonts w:asciiTheme="minorHAnsi" w:hAnsiTheme="minorHAnsi" w:cstheme="minorBidi"/>
          <w:noProof/>
          <w:kern w:val="2"/>
          <w:sz w:val="24"/>
          <w:szCs w:val="24"/>
          <w:lang w:val="en-GB" w:eastAsia="en-GB"/>
          <w14:ligatures w14:val="standardContextual"/>
        </w:rPr>
      </w:pPr>
      <w:ins w:id="66" w:author="Kypridemos, Christodoulos" w:date="2025-02-20T14:48:00Z" w16du:dateUtc="2025-02-20T14:48:00Z">
        <w:r w:rsidRPr="008B14ED">
          <w:rPr>
            <w:rStyle w:val="Hyperlink"/>
            <w:noProof/>
          </w:rPr>
          <w:fldChar w:fldCharType="begin"/>
        </w:r>
        <w:r w:rsidRPr="008B14ED">
          <w:rPr>
            <w:rStyle w:val="Hyperlink"/>
            <w:noProof/>
          </w:rPr>
          <w:instrText xml:space="preserve"> </w:instrText>
        </w:r>
        <w:r>
          <w:rPr>
            <w:noProof/>
          </w:rPr>
          <w:instrText>HYPERLINK \l "_Toc190955329"</w:instrText>
        </w:r>
        <w:r w:rsidRPr="008B14ED">
          <w:rPr>
            <w:rStyle w:val="Hyperlink"/>
            <w:noProof/>
          </w:rPr>
          <w:instrText xml:space="preserve"> </w:instrText>
        </w:r>
        <w:r w:rsidRPr="008B14ED">
          <w:rPr>
            <w:rStyle w:val="Hyperlink"/>
            <w:noProof/>
          </w:rPr>
        </w:r>
        <w:r w:rsidRPr="008B14ED">
          <w:rPr>
            <w:rStyle w:val="Hyperlink"/>
            <w:noProof/>
          </w:rPr>
          <w:fldChar w:fldCharType="separate"/>
        </w:r>
        <w:r w:rsidRPr="008B14ED">
          <w:rPr>
            <w:rStyle w:val="Hyperlink"/>
            <w:rFonts w:ascii="Times New Roman" w:hAnsi="Times New Roman" w:cs="Times New Roman"/>
            <w:noProof/>
          </w:rPr>
          <w:t>Validation plots for CHD incidence</w:t>
        </w:r>
        <w:r w:rsidRPr="008B14ED">
          <w:rPr>
            <w:rStyle w:val="Hyperlink"/>
            <w:rFonts w:ascii="Times New Roman" w:hAnsi="Times New Roman" w:cs="Times New Roman"/>
            <w:noProof/>
            <w:lang w:eastAsia="ja-JP"/>
          </w:rPr>
          <w:t xml:space="preserve"> and mortality</w:t>
        </w:r>
        <w:r>
          <w:rPr>
            <w:noProof/>
            <w:webHidden/>
          </w:rPr>
          <w:tab/>
        </w:r>
        <w:r>
          <w:rPr>
            <w:noProof/>
            <w:webHidden/>
          </w:rPr>
          <w:fldChar w:fldCharType="begin"/>
        </w:r>
        <w:r>
          <w:rPr>
            <w:noProof/>
            <w:webHidden/>
          </w:rPr>
          <w:instrText xml:space="preserve"> PAGEREF _Toc190955329 \h </w:instrText>
        </w:r>
        <w:r>
          <w:rPr>
            <w:noProof/>
            <w:webHidden/>
          </w:rPr>
        </w:r>
      </w:ins>
      <w:r>
        <w:rPr>
          <w:noProof/>
          <w:webHidden/>
        </w:rPr>
        <w:fldChar w:fldCharType="separate"/>
      </w:r>
      <w:ins w:id="67" w:author="Kypridemos, Christodoulos" w:date="2025-02-20T14:48:00Z" w16du:dateUtc="2025-02-20T14:48:00Z">
        <w:r>
          <w:rPr>
            <w:noProof/>
            <w:webHidden/>
          </w:rPr>
          <w:t>30</w:t>
        </w:r>
        <w:r>
          <w:rPr>
            <w:noProof/>
            <w:webHidden/>
          </w:rPr>
          <w:fldChar w:fldCharType="end"/>
        </w:r>
        <w:r w:rsidRPr="008B14ED">
          <w:rPr>
            <w:rStyle w:val="Hyperlink"/>
            <w:noProof/>
          </w:rPr>
          <w:fldChar w:fldCharType="end"/>
        </w:r>
      </w:ins>
    </w:p>
    <w:p w14:paraId="424CBBD5" w14:textId="3C51B076" w:rsidR="00520F5D" w:rsidRDefault="00520F5D">
      <w:pPr>
        <w:pStyle w:val="TOC2"/>
        <w:rPr>
          <w:ins w:id="68" w:author="Kypridemos, Christodoulos" w:date="2025-02-20T14:48:00Z" w16du:dateUtc="2025-02-20T14:48:00Z"/>
          <w:rFonts w:asciiTheme="minorHAnsi" w:hAnsiTheme="minorHAnsi" w:cstheme="minorBidi"/>
          <w:noProof/>
          <w:kern w:val="2"/>
          <w:sz w:val="24"/>
          <w:szCs w:val="24"/>
          <w:lang w:val="en-GB" w:eastAsia="en-GB"/>
          <w14:ligatures w14:val="standardContextual"/>
        </w:rPr>
      </w:pPr>
      <w:ins w:id="69" w:author="Kypridemos, Christodoulos" w:date="2025-02-20T14:48:00Z" w16du:dateUtc="2025-02-20T14:48:00Z">
        <w:r w:rsidRPr="008B14ED">
          <w:rPr>
            <w:rStyle w:val="Hyperlink"/>
            <w:noProof/>
          </w:rPr>
          <w:fldChar w:fldCharType="begin"/>
        </w:r>
        <w:r w:rsidRPr="008B14ED">
          <w:rPr>
            <w:rStyle w:val="Hyperlink"/>
            <w:noProof/>
          </w:rPr>
          <w:instrText xml:space="preserve"> </w:instrText>
        </w:r>
        <w:r>
          <w:rPr>
            <w:noProof/>
          </w:rPr>
          <w:instrText>HYPERLINK \l "_Toc190955330"</w:instrText>
        </w:r>
        <w:r w:rsidRPr="008B14ED">
          <w:rPr>
            <w:rStyle w:val="Hyperlink"/>
            <w:noProof/>
          </w:rPr>
          <w:instrText xml:space="preserve"> </w:instrText>
        </w:r>
        <w:r w:rsidRPr="008B14ED">
          <w:rPr>
            <w:rStyle w:val="Hyperlink"/>
            <w:noProof/>
          </w:rPr>
        </w:r>
        <w:r w:rsidRPr="008B14ED">
          <w:rPr>
            <w:rStyle w:val="Hyperlink"/>
            <w:noProof/>
          </w:rPr>
          <w:fldChar w:fldCharType="separate"/>
        </w:r>
        <w:r w:rsidRPr="008B14ED">
          <w:rPr>
            <w:rStyle w:val="Hyperlink"/>
            <w:rFonts w:ascii="Times New Roman" w:hAnsi="Times New Roman" w:cs="Times New Roman"/>
            <w:noProof/>
          </w:rPr>
          <w:t>Stroke (ischemic stroke and hemorrhagic stroke, including subarachnoid hemorrhage</w:t>
        </w:r>
        <w:r w:rsidRPr="008B14ED">
          <w:rPr>
            <w:rStyle w:val="Hyperlink"/>
            <w:rFonts w:ascii="Times New Roman" w:hAnsi="Times New Roman" w:cs="Times New Roman"/>
            <w:noProof/>
            <w:lang w:eastAsia="ja-JP"/>
          </w:rPr>
          <w:t>)</w:t>
        </w:r>
        <w:r w:rsidRPr="008B14ED">
          <w:rPr>
            <w:rStyle w:val="Hyperlink"/>
            <w:rFonts w:ascii="Times New Roman" w:hAnsi="Times New Roman" w:cs="Times New Roman"/>
            <w:noProof/>
          </w:rPr>
          <w:t xml:space="preserve"> </w:t>
        </w:r>
        <w:r w:rsidRPr="008B14ED">
          <w:rPr>
            <w:rStyle w:val="Hyperlink"/>
            <w:rFonts w:ascii="Times New Roman" w:hAnsi="Times New Roman" w:cs="Times New Roman"/>
            <w:noProof/>
            <w:lang w:eastAsia="ja-JP"/>
          </w:rPr>
          <w:t xml:space="preserve"> </w:t>
        </w:r>
        <w:r w:rsidRPr="008B14ED">
          <w:rPr>
            <w:rStyle w:val="Hyperlink"/>
            <w:rFonts w:ascii="Times New Roman" w:hAnsi="Times New Roman" w:cs="Times New Roman"/>
            <w:noProof/>
          </w:rPr>
          <w:t>Table A</w:t>
        </w:r>
        <w:r w:rsidRPr="008B14ED">
          <w:rPr>
            <w:rStyle w:val="Hyperlink"/>
            <w:rFonts w:ascii="Times New Roman" w:hAnsi="Times New Roman" w:cs="Times New Roman"/>
            <w:noProof/>
          </w:rPr>
          <w:noBreakHyphen/>
          <w:t>3 - Modelling assumptions for incident stroke</w:t>
        </w:r>
        <w:r>
          <w:rPr>
            <w:noProof/>
            <w:webHidden/>
          </w:rPr>
          <w:tab/>
        </w:r>
        <w:r>
          <w:rPr>
            <w:noProof/>
            <w:webHidden/>
          </w:rPr>
          <w:fldChar w:fldCharType="begin"/>
        </w:r>
        <w:r>
          <w:rPr>
            <w:noProof/>
            <w:webHidden/>
          </w:rPr>
          <w:instrText xml:space="preserve"> PAGEREF _Toc190955330 \h </w:instrText>
        </w:r>
        <w:r>
          <w:rPr>
            <w:noProof/>
            <w:webHidden/>
          </w:rPr>
        </w:r>
      </w:ins>
      <w:r>
        <w:rPr>
          <w:noProof/>
          <w:webHidden/>
        </w:rPr>
        <w:fldChar w:fldCharType="separate"/>
      </w:r>
      <w:ins w:id="70" w:author="Kypridemos, Christodoulos" w:date="2025-02-20T14:48:00Z" w16du:dateUtc="2025-02-20T14:48:00Z">
        <w:r>
          <w:rPr>
            <w:noProof/>
            <w:webHidden/>
          </w:rPr>
          <w:t>34</w:t>
        </w:r>
        <w:r>
          <w:rPr>
            <w:noProof/>
            <w:webHidden/>
          </w:rPr>
          <w:fldChar w:fldCharType="end"/>
        </w:r>
        <w:r w:rsidRPr="008B14ED">
          <w:rPr>
            <w:rStyle w:val="Hyperlink"/>
            <w:noProof/>
          </w:rPr>
          <w:fldChar w:fldCharType="end"/>
        </w:r>
      </w:ins>
    </w:p>
    <w:p w14:paraId="14CEA097" w14:textId="5128194A" w:rsidR="00520F5D" w:rsidRDefault="00520F5D">
      <w:pPr>
        <w:pStyle w:val="TOC3"/>
        <w:rPr>
          <w:ins w:id="71" w:author="Kypridemos, Christodoulos" w:date="2025-02-20T14:48:00Z" w16du:dateUtc="2025-02-20T14:48:00Z"/>
          <w:rFonts w:asciiTheme="minorHAnsi" w:hAnsiTheme="minorHAnsi" w:cstheme="minorBidi"/>
          <w:noProof/>
          <w:kern w:val="2"/>
          <w:sz w:val="24"/>
          <w:szCs w:val="24"/>
          <w:lang w:val="en-GB" w:eastAsia="en-GB"/>
          <w14:ligatures w14:val="standardContextual"/>
        </w:rPr>
      </w:pPr>
      <w:ins w:id="72" w:author="Kypridemos, Christodoulos" w:date="2025-02-20T14:48:00Z" w16du:dateUtc="2025-02-20T14:48:00Z">
        <w:r w:rsidRPr="008B14ED">
          <w:rPr>
            <w:rStyle w:val="Hyperlink"/>
            <w:noProof/>
          </w:rPr>
          <w:fldChar w:fldCharType="begin"/>
        </w:r>
        <w:r w:rsidRPr="008B14ED">
          <w:rPr>
            <w:rStyle w:val="Hyperlink"/>
            <w:noProof/>
          </w:rPr>
          <w:instrText xml:space="preserve"> </w:instrText>
        </w:r>
        <w:r>
          <w:rPr>
            <w:noProof/>
          </w:rPr>
          <w:instrText>HYPERLINK \l "_Toc190955331"</w:instrText>
        </w:r>
        <w:r w:rsidRPr="008B14ED">
          <w:rPr>
            <w:rStyle w:val="Hyperlink"/>
            <w:noProof/>
          </w:rPr>
          <w:instrText xml:space="preserve"> </w:instrText>
        </w:r>
        <w:r w:rsidRPr="008B14ED">
          <w:rPr>
            <w:rStyle w:val="Hyperlink"/>
            <w:noProof/>
          </w:rPr>
        </w:r>
        <w:r w:rsidRPr="008B14ED">
          <w:rPr>
            <w:rStyle w:val="Hyperlink"/>
            <w:noProof/>
          </w:rPr>
          <w:fldChar w:fldCharType="separate"/>
        </w:r>
        <w:r w:rsidRPr="008B14ED">
          <w:rPr>
            <w:rStyle w:val="Hyperlink"/>
            <w:rFonts w:ascii="Times New Roman" w:hAnsi="Times New Roman" w:cs="Times New Roman"/>
            <w:noProof/>
          </w:rPr>
          <w:t>Validation plots for stroke incidence</w:t>
        </w:r>
        <w:r w:rsidRPr="008B14ED">
          <w:rPr>
            <w:rStyle w:val="Hyperlink"/>
            <w:rFonts w:ascii="Times New Roman" w:hAnsi="Times New Roman" w:cs="Times New Roman"/>
            <w:noProof/>
            <w:lang w:eastAsia="ja-JP"/>
          </w:rPr>
          <w:t xml:space="preserve"> and mortality</w:t>
        </w:r>
        <w:r>
          <w:rPr>
            <w:noProof/>
            <w:webHidden/>
          </w:rPr>
          <w:tab/>
        </w:r>
        <w:r>
          <w:rPr>
            <w:noProof/>
            <w:webHidden/>
          </w:rPr>
          <w:fldChar w:fldCharType="begin"/>
        </w:r>
        <w:r>
          <w:rPr>
            <w:noProof/>
            <w:webHidden/>
          </w:rPr>
          <w:instrText xml:space="preserve"> PAGEREF _Toc190955331 \h </w:instrText>
        </w:r>
        <w:r>
          <w:rPr>
            <w:noProof/>
            <w:webHidden/>
          </w:rPr>
        </w:r>
      </w:ins>
      <w:r>
        <w:rPr>
          <w:noProof/>
          <w:webHidden/>
        </w:rPr>
        <w:fldChar w:fldCharType="separate"/>
      </w:r>
      <w:ins w:id="73" w:author="Kypridemos, Christodoulos" w:date="2025-02-20T14:48:00Z" w16du:dateUtc="2025-02-20T14:48:00Z">
        <w:r>
          <w:rPr>
            <w:noProof/>
            <w:webHidden/>
          </w:rPr>
          <w:t>38</w:t>
        </w:r>
        <w:r>
          <w:rPr>
            <w:noProof/>
            <w:webHidden/>
          </w:rPr>
          <w:fldChar w:fldCharType="end"/>
        </w:r>
        <w:r w:rsidRPr="008B14ED">
          <w:rPr>
            <w:rStyle w:val="Hyperlink"/>
            <w:noProof/>
          </w:rPr>
          <w:fldChar w:fldCharType="end"/>
        </w:r>
      </w:ins>
    </w:p>
    <w:p w14:paraId="55F37BE6" w14:textId="1B3DFF8A" w:rsidR="00520F5D" w:rsidRDefault="00520F5D">
      <w:pPr>
        <w:pStyle w:val="TOC2"/>
        <w:rPr>
          <w:ins w:id="74" w:author="Kypridemos, Christodoulos" w:date="2025-02-20T14:48:00Z" w16du:dateUtc="2025-02-20T14:48:00Z"/>
          <w:rFonts w:asciiTheme="minorHAnsi" w:hAnsiTheme="minorHAnsi" w:cstheme="minorBidi"/>
          <w:noProof/>
          <w:kern w:val="2"/>
          <w:sz w:val="24"/>
          <w:szCs w:val="24"/>
          <w:lang w:val="en-GB" w:eastAsia="en-GB"/>
          <w14:ligatures w14:val="standardContextual"/>
        </w:rPr>
      </w:pPr>
      <w:ins w:id="75" w:author="Kypridemos, Christodoulos" w:date="2025-02-20T14:48:00Z" w16du:dateUtc="2025-02-20T14:48:00Z">
        <w:r w:rsidRPr="008B14ED">
          <w:rPr>
            <w:rStyle w:val="Hyperlink"/>
            <w:noProof/>
          </w:rPr>
          <w:fldChar w:fldCharType="begin"/>
        </w:r>
        <w:r w:rsidRPr="008B14ED">
          <w:rPr>
            <w:rStyle w:val="Hyperlink"/>
            <w:noProof/>
          </w:rPr>
          <w:instrText xml:space="preserve"> </w:instrText>
        </w:r>
        <w:r>
          <w:rPr>
            <w:noProof/>
          </w:rPr>
          <w:instrText>HYPERLINK \l "_Toc190955332"</w:instrText>
        </w:r>
        <w:r w:rsidRPr="008B14ED">
          <w:rPr>
            <w:rStyle w:val="Hyperlink"/>
            <w:noProof/>
          </w:rPr>
          <w:instrText xml:space="preserve"> </w:instrText>
        </w:r>
        <w:r w:rsidRPr="008B14ED">
          <w:rPr>
            <w:rStyle w:val="Hyperlink"/>
            <w:noProof/>
          </w:rPr>
        </w:r>
        <w:r w:rsidRPr="008B14ED">
          <w:rPr>
            <w:rStyle w:val="Hyperlink"/>
            <w:noProof/>
          </w:rPr>
          <w:fldChar w:fldCharType="separate"/>
        </w:r>
        <w:r w:rsidRPr="008B14ED">
          <w:rPr>
            <w:rStyle w:val="Hyperlink"/>
            <w:rFonts w:ascii="Times New Roman" w:hAnsi="Times New Roman" w:cs="Times New Roman"/>
            <w:noProof/>
          </w:rPr>
          <w:t>Non-modelled mortality</w:t>
        </w:r>
        <w:r>
          <w:rPr>
            <w:noProof/>
            <w:webHidden/>
          </w:rPr>
          <w:tab/>
        </w:r>
        <w:r>
          <w:rPr>
            <w:noProof/>
            <w:webHidden/>
          </w:rPr>
          <w:fldChar w:fldCharType="begin"/>
        </w:r>
        <w:r>
          <w:rPr>
            <w:noProof/>
            <w:webHidden/>
          </w:rPr>
          <w:instrText xml:space="preserve"> PAGEREF _Toc190955332 \h </w:instrText>
        </w:r>
        <w:r>
          <w:rPr>
            <w:noProof/>
            <w:webHidden/>
          </w:rPr>
        </w:r>
      </w:ins>
      <w:r>
        <w:rPr>
          <w:noProof/>
          <w:webHidden/>
        </w:rPr>
        <w:fldChar w:fldCharType="separate"/>
      </w:r>
      <w:ins w:id="76" w:author="Kypridemos, Christodoulos" w:date="2025-02-20T14:48:00Z" w16du:dateUtc="2025-02-20T14:48:00Z">
        <w:r>
          <w:rPr>
            <w:noProof/>
            <w:webHidden/>
          </w:rPr>
          <w:t>42</w:t>
        </w:r>
        <w:r>
          <w:rPr>
            <w:noProof/>
            <w:webHidden/>
          </w:rPr>
          <w:fldChar w:fldCharType="end"/>
        </w:r>
        <w:r w:rsidRPr="008B14ED">
          <w:rPr>
            <w:rStyle w:val="Hyperlink"/>
            <w:noProof/>
          </w:rPr>
          <w:fldChar w:fldCharType="end"/>
        </w:r>
      </w:ins>
    </w:p>
    <w:p w14:paraId="78E5057C" w14:textId="6B53813C" w:rsidR="00520F5D" w:rsidRDefault="00520F5D">
      <w:pPr>
        <w:pStyle w:val="TOC1"/>
        <w:tabs>
          <w:tab w:val="left" w:pos="660"/>
        </w:tabs>
        <w:rPr>
          <w:ins w:id="77" w:author="Kypridemos, Christodoulos" w:date="2025-02-20T14:48:00Z" w16du:dateUtc="2025-02-20T14:48:00Z"/>
          <w:rFonts w:asciiTheme="minorHAnsi" w:hAnsiTheme="minorHAnsi" w:cstheme="minorBidi"/>
          <w:noProof/>
          <w:kern w:val="2"/>
          <w:sz w:val="24"/>
          <w:szCs w:val="24"/>
          <w:lang w:val="en-GB" w:eastAsia="en-GB"/>
          <w14:ligatures w14:val="standardContextual"/>
        </w:rPr>
      </w:pPr>
      <w:ins w:id="78" w:author="Kypridemos, Christodoulos" w:date="2025-02-20T14:48:00Z" w16du:dateUtc="2025-02-20T14:48:00Z">
        <w:r w:rsidRPr="008B14ED">
          <w:rPr>
            <w:rStyle w:val="Hyperlink"/>
            <w:noProof/>
          </w:rPr>
          <w:fldChar w:fldCharType="begin"/>
        </w:r>
        <w:r w:rsidRPr="008B14ED">
          <w:rPr>
            <w:rStyle w:val="Hyperlink"/>
            <w:noProof/>
          </w:rPr>
          <w:instrText xml:space="preserve"> </w:instrText>
        </w:r>
        <w:r>
          <w:rPr>
            <w:noProof/>
          </w:rPr>
          <w:instrText>HYPERLINK \l "_Toc190955333"</w:instrText>
        </w:r>
        <w:r w:rsidRPr="008B14ED">
          <w:rPr>
            <w:rStyle w:val="Hyperlink"/>
            <w:noProof/>
          </w:rPr>
          <w:instrText xml:space="preserve"> </w:instrText>
        </w:r>
        <w:r w:rsidRPr="008B14ED">
          <w:rPr>
            <w:rStyle w:val="Hyperlink"/>
            <w:noProof/>
          </w:rPr>
        </w:r>
        <w:r w:rsidRPr="008B14ED">
          <w:rPr>
            <w:rStyle w:val="Hyperlink"/>
            <w:noProof/>
          </w:rPr>
          <w:fldChar w:fldCharType="separate"/>
        </w:r>
        <w:r w:rsidRPr="008B14ED">
          <w:rPr>
            <w:rStyle w:val="Hyperlink"/>
            <w:rFonts w:ascii="Times New Roman" w:hAnsi="Times New Roman" w:cs="Times New Roman"/>
            <w:noProof/>
          </w:rPr>
          <w:t>B)</w:t>
        </w:r>
        <w:r>
          <w:rPr>
            <w:rFonts w:asciiTheme="minorHAnsi" w:hAnsiTheme="minorHAnsi" w:cstheme="minorBidi"/>
            <w:noProof/>
            <w:kern w:val="2"/>
            <w:sz w:val="24"/>
            <w:szCs w:val="24"/>
            <w:lang w:val="en-GB" w:eastAsia="en-GB"/>
            <w14:ligatures w14:val="standardContextual"/>
          </w:rPr>
          <w:tab/>
        </w:r>
        <w:r w:rsidRPr="008B14ED">
          <w:rPr>
            <w:rStyle w:val="Hyperlink"/>
            <w:rFonts w:ascii="Times New Roman" w:hAnsi="Times New Roman" w:cs="Times New Roman"/>
            <w:noProof/>
          </w:rPr>
          <w:t xml:space="preserve">Supplementary </w:t>
        </w:r>
        <w:r w:rsidRPr="008B14ED">
          <w:rPr>
            <w:rStyle w:val="Hyperlink"/>
            <w:rFonts w:ascii="Times New Roman" w:hAnsi="Times New Roman" w:cs="Times New Roman"/>
            <w:noProof/>
            <w:lang w:eastAsia="ja-JP"/>
          </w:rPr>
          <w:t>M</w:t>
        </w:r>
        <w:r w:rsidRPr="008B14ED">
          <w:rPr>
            <w:rStyle w:val="Hyperlink"/>
            <w:rFonts w:ascii="Times New Roman" w:hAnsi="Times New Roman" w:cs="Times New Roman"/>
            <w:noProof/>
          </w:rPr>
          <w:t xml:space="preserve">aterials B: </w:t>
        </w:r>
        <w:r w:rsidRPr="008B14ED">
          <w:rPr>
            <w:rStyle w:val="Hyperlink"/>
            <w:rFonts w:ascii="Times New Roman" w:hAnsi="Times New Roman" w:cs="Times New Roman"/>
            <w:noProof/>
            <w:lang w:eastAsia="ja-JP"/>
          </w:rPr>
          <w:t>E</w:t>
        </w:r>
        <w:r w:rsidRPr="008B14ED">
          <w:rPr>
            <w:rStyle w:val="Hyperlink"/>
            <w:rFonts w:ascii="Times New Roman" w:hAnsi="Times New Roman" w:cs="Times New Roman"/>
            <w:noProof/>
          </w:rPr>
          <w:t xml:space="preserve">xposure </w:t>
        </w:r>
        <w:r w:rsidRPr="008B14ED">
          <w:rPr>
            <w:rStyle w:val="Hyperlink"/>
            <w:rFonts w:ascii="Times New Roman" w:hAnsi="Times New Roman" w:cs="Times New Roman"/>
            <w:noProof/>
            <w:lang w:eastAsia="ja-JP"/>
          </w:rPr>
          <w:t>Modell</w:t>
        </w:r>
        <w:r w:rsidRPr="008B14ED">
          <w:rPr>
            <w:rStyle w:val="Hyperlink"/>
            <w:rFonts w:ascii="Times New Roman" w:hAnsi="Times New Roman" w:cs="Times New Roman"/>
            <w:noProof/>
          </w:rPr>
          <w:t xml:space="preserve">ing </w:t>
        </w:r>
        <w:r w:rsidRPr="008B14ED">
          <w:rPr>
            <w:rStyle w:val="Hyperlink"/>
            <w:rFonts w:ascii="Times New Roman" w:hAnsi="Times New Roman" w:cs="Times New Roman"/>
            <w:noProof/>
            <w:lang w:eastAsia="ja-JP"/>
          </w:rPr>
          <w:t>D</w:t>
        </w:r>
        <w:r w:rsidRPr="008B14ED">
          <w:rPr>
            <w:rStyle w:val="Hyperlink"/>
            <w:rFonts w:ascii="Times New Roman" w:hAnsi="Times New Roman" w:cs="Times New Roman"/>
            <w:noProof/>
          </w:rPr>
          <w:t xml:space="preserve">etails and </w:t>
        </w:r>
        <w:r w:rsidRPr="008B14ED">
          <w:rPr>
            <w:rStyle w:val="Hyperlink"/>
            <w:rFonts w:ascii="Times New Roman" w:hAnsi="Times New Roman" w:cs="Times New Roman"/>
            <w:noProof/>
            <w:lang w:eastAsia="ja-JP"/>
          </w:rPr>
          <w:t>V</w:t>
        </w:r>
        <w:r w:rsidRPr="008B14ED">
          <w:rPr>
            <w:rStyle w:val="Hyperlink"/>
            <w:rFonts w:ascii="Times New Roman" w:hAnsi="Times New Roman" w:cs="Times New Roman"/>
            <w:noProof/>
          </w:rPr>
          <w:t>alidation</w:t>
        </w:r>
        <w:r>
          <w:rPr>
            <w:noProof/>
            <w:webHidden/>
          </w:rPr>
          <w:tab/>
        </w:r>
        <w:r>
          <w:rPr>
            <w:noProof/>
            <w:webHidden/>
          </w:rPr>
          <w:fldChar w:fldCharType="begin"/>
        </w:r>
        <w:r>
          <w:rPr>
            <w:noProof/>
            <w:webHidden/>
          </w:rPr>
          <w:instrText xml:space="preserve"> PAGEREF _Toc190955333 \h </w:instrText>
        </w:r>
        <w:r>
          <w:rPr>
            <w:noProof/>
            <w:webHidden/>
          </w:rPr>
        </w:r>
      </w:ins>
      <w:r>
        <w:rPr>
          <w:noProof/>
          <w:webHidden/>
        </w:rPr>
        <w:fldChar w:fldCharType="separate"/>
      </w:r>
      <w:ins w:id="79" w:author="Kypridemos, Christodoulos" w:date="2025-02-20T14:48:00Z" w16du:dateUtc="2025-02-20T14:48:00Z">
        <w:r>
          <w:rPr>
            <w:noProof/>
            <w:webHidden/>
          </w:rPr>
          <w:t>47</w:t>
        </w:r>
        <w:r>
          <w:rPr>
            <w:noProof/>
            <w:webHidden/>
          </w:rPr>
          <w:fldChar w:fldCharType="end"/>
        </w:r>
        <w:r w:rsidRPr="008B14ED">
          <w:rPr>
            <w:rStyle w:val="Hyperlink"/>
            <w:noProof/>
          </w:rPr>
          <w:fldChar w:fldCharType="end"/>
        </w:r>
      </w:ins>
    </w:p>
    <w:p w14:paraId="05106B93" w14:textId="4C966C43" w:rsidR="00520F5D" w:rsidRDefault="00520F5D">
      <w:pPr>
        <w:pStyle w:val="TOC2"/>
        <w:rPr>
          <w:ins w:id="80" w:author="Kypridemos, Christodoulos" w:date="2025-02-20T14:48:00Z" w16du:dateUtc="2025-02-20T14:48:00Z"/>
          <w:rFonts w:asciiTheme="minorHAnsi" w:hAnsiTheme="minorHAnsi" w:cstheme="minorBidi"/>
          <w:noProof/>
          <w:kern w:val="2"/>
          <w:sz w:val="24"/>
          <w:szCs w:val="24"/>
          <w:lang w:val="en-GB" w:eastAsia="en-GB"/>
          <w14:ligatures w14:val="standardContextual"/>
        </w:rPr>
      </w:pPr>
      <w:ins w:id="81" w:author="Kypridemos, Christodoulos" w:date="2025-02-20T14:48:00Z" w16du:dateUtc="2025-02-20T14:48:00Z">
        <w:r w:rsidRPr="008B14ED">
          <w:rPr>
            <w:rStyle w:val="Hyperlink"/>
            <w:noProof/>
          </w:rPr>
          <w:fldChar w:fldCharType="begin"/>
        </w:r>
        <w:r w:rsidRPr="008B14ED">
          <w:rPr>
            <w:rStyle w:val="Hyperlink"/>
            <w:noProof/>
          </w:rPr>
          <w:instrText xml:space="preserve"> </w:instrText>
        </w:r>
        <w:r>
          <w:rPr>
            <w:noProof/>
          </w:rPr>
          <w:instrText>HYPERLINK \l "_Toc190955334"</w:instrText>
        </w:r>
        <w:r w:rsidRPr="008B14ED">
          <w:rPr>
            <w:rStyle w:val="Hyperlink"/>
            <w:noProof/>
          </w:rPr>
          <w:instrText xml:space="preserve"> </w:instrText>
        </w:r>
        <w:r w:rsidRPr="008B14ED">
          <w:rPr>
            <w:rStyle w:val="Hyperlink"/>
            <w:noProof/>
          </w:rPr>
        </w:r>
        <w:r w:rsidRPr="008B14ED">
          <w:rPr>
            <w:rStyle w:val="Hyperlink"/>
            <w:noProof/>
          </w:rPr>
          <w:fldChar w:fldCharType="separate"/>
        </w:r>
        <w:r w:rsidRPr="008B14ED">
          <w:rPr>
            <w:rStyle w:val="Hyperlink"/>
            <w:rFonts w:ascii="Times New Roman" w:hAnsi="Times New Roman" w:cs="Times New Roman"/>
            <w:noProof/>
          </w:rPr>
          <w:t>Exposure modelling details</w:t>
        </w:r>
        <w:r>
          <w:rPr>
            <w:noProof/>
            <w:webHidden/>
          </w:rPr>
          <w:tab/>
        </w:r>
        <w:r>
          <w:rPr>
            <w:noProof/>
            <w:webHidden/>
          </w:rPr>
          <w:fldChar w:fldCharType="begin"/>
        </w:r>
        <w:r>
          <w:rPr>
            <w:noProof/>
            <w:webHidden/>
          </w:rPr>
          <w:instrText xml:space="preserve"> PAGEREF _Toc190955334 \h </w:instrText>
        </w:r>
        <w:r>
          <w:rPr>
            <w:noProof/>
            <w:webHidden/>
          </w:rPr>
        </w:r>
      </w:ins>
      <w:r>
        <w:rPr>
          <w:noProof/>
          <w:webHidden/>
        </w:rPr>
        <w:fldChar w:fldCharType="separate"/>
      </w:r>
      <w:ins w:id="82" w:author="Kypridemos, Christodoulos" w:date="2025-02-20T14:48:00Z" w16du:dateUtc="2025-02-20T14:48:00Z">
        <w:r>
          <w:rPr>
            <w:noProof/>
            <w:webHidden/>
          </w:rPr>
          <w:t>47</w:t>
        </w:r>
        <w:r>
          <w:rPr>
            <w:noProof/>
            <w:webHidden/>
          </w:rPr>
          <w:fldChar w:fldCharType="end"/>
        </w:r>
        <w:r w:rsidRPr="008B14ED">
          <w:rPr>
            <w:rStyle w:val="Hyperlink"/>
            <w:noProof/>
          </w:rPr>
          <w:fldChar w:fldCharType="end"/>
        </w:r>
      </w:ins>
    </w:p>
    <w:p w14:paraId="61FB8DE3" w14:textId="24ECDF6B" w:rsidR="00520F5D" w:rsidRDefault="00520F5D">
      <w:pPr>
        <w:pStyle w:val="TOC2"/>
        <w:rPr>
          <w:ins w:id="83" w:author="Kypridemos, Christodoulos" w:date="2025-02-20T14:48:00Z" w16du:dateUtc="2025-02-20T14:48:00Z"/>
          <w:rFonts w:asciiTheme="minorHAnsi" w:hAnsiTheme="minorHAnsi" w:cstheme="minorBidi"/>
          <w:noProof/>
          <w:kern w:val="2"/>
          <w:sz w:val="24"/>
          <w:szCs w:val="24"/>
          <w:lang w:val="en-GB" w:eastAsia="en-GB"/>
          <w14:ligatures w14:val="standardContextual"/>
        </w:rPr>
      </w:pPr>
      <w:ins w:id="84" w:author="Kypridemos, Christodoulos" w:date="2025-02-20T14:48:00Z" w16du:dateUtc="2025-02-20T14:48:00Z">
        <w:r w:rsidRPr="008B14ED">
          <w:rPr>
            <w:rStyle w:val="Hyperlink"/>
            <w:noProof/>
          </w:rPr>
          <w:lastRenderedPageBreak/>
          <w:fldChar w:fldCharType="begin"/>
        </w:r>
        <w:r w:rsidRPr="008B14ED">
          <w:rPr>
            <w:rStyle w:val="Hyperlink"/>
            <w:noProof/>
          </w:rPr>
          <w:instrText xml:space="preserve"> </w:instrText>
        </w:r>
        <w:r>
          <w:rPr>
            <w:noProof/>
          </w:rPr>
          <w:instrText>HYPERLINK \l "_Toc190955335"</w:instrText>
        </w:r>
        <w:r w:rsidRPr="008B14ED">
          <w:rPr>
            <w:rStyle w:val="Hyperlink"/>
            <w:noProof/>
          </w:rPr>
          <w:instrText xml:space="preserve"> </w:instrText>
        </w:r>
        <w:r w:rsidRPr="008B14ED">
          <w:rPr>
            <w:rStyle w:val="Hyperlink"/>
            <w:noProof/>
          </w:rPr>
        </w:r>
        <w:r w:rsidRPr="008B14ED">
          <w:rPr>
            <w:rStyle w:val="Hyperlink"/>
            <w:noProof/>
          </w:rPr>
          <w:fldChar w:fldCharType="separate"/>
        </w:r>
        <w:r w:rsidRPr="008B14ED">
          <w:rPr>
            <w:rStyle w:val="Hyperlink"/>
            <w:rFonts w:ascii="Times New Roman" w:hAnsi="Times New Roman" w:cs="Times New Roman"/>
            <w:noProof/>
          </w:rPr>
          <w:t>Exposure validation plots</w:t>
        </w:r>
        <w:r>
          <w:rPr>
            <w:noProof/>
            <w:webHidden/>
          </w:rPr>
          <w:tab/>
        </w:r>
        <w:r>
          <w:rPr>
            <w:noProof/>
            <w:webHidden/>
          </w:rPr>
          <w:fldChar w:fldCharType="begin"/>
        </w:r>
        <w:r>
          <w:rPr>
            <w:noProof/>
            <w:webHidden/>
          </w:rPr>
          <w:instrText xml:space="preserve"> PAGEREF _Toc190955335 \h </w:instrText>
        </w:r>
        <w:r>
          <w:rPr>
            <w:noProof/>
            <w:webHidden/>
          </w:rPr>
        </w:r>
      </w:ins>
      <w:r>
        <w:rPr>
          <w:noProof/>
          <w:webHidden/>
        </w:rPr>
        <w:fldChar w:fldCharType="separate"/>
      </w:r>
      <w:ins w:id="85" w:author="Kypridemos, Christodoulos" w:date="2025-02-20T14:48:00Z" w16du:dateUtc="2025-02-20T14:48:00Z">
        <w:r>
          <w:rPr>
            <w:noProof/>
            <w:webHidden/>
          </w:rPr>
          <w:t>50</w:t>
        </w:r>
        <w:r>
          <w:rPr>
            <w:noProof/>
            <w:webHidden/>
          </w:rPr>
          <w:fldChar w:fldCharType="end"/>
        </w:r>
        <w:r w:rsidRPr="008B14ED">
          <w:rPr>
            <w:rStyle w:val="Hyperlink"/>
            <w:noProof/>
          </w:rPr>
          <w:fldChar w:fldCharType="end"/>
        </w:r>
      </w:ins>
    </w:p>
    <w:p w14:paraId="0A7F331B" w14:textId="4132DBD2" w:rsidR="00520F5D" w:rsidRDefault="00520F5D">
      <w:pPr>
        <w:pStyle w:val="TOC3"/>
        <w:rPr>
          <w:ins w:id="86" w:author="Kypridemos, Christodoulos" w:date="2025-02-20T14:48:00Z" w16du:dateUtc="2025-02-20T14:48:00Z"/>
          <w:rFonts w:asciiTheme="minorHAnsi" w:hAnsiTheme="minorHAnsi" w:cstheme="minorBidi"/>
          <w:noProof/>
          <w:kern w:val="2"/>
          <w:sz w:val="24"/>
          <w:szCs w:val="24"/>
          <w:lang w:val="en-GB" w:eastAsia="en-GB"/>
          <w14:ligatures w14:val="standardContextual"/>
        </w:rPr>
      </w:pPr>
      <w:ins w:id="87" w:author="Kypridemos, Christodoulos" w:date="2025-02-20T14:48:00Z" w16du:dateUtc="2025-02-20T14:48:00Z">
        <w:r w:rsidRPr="008B14ED">
          <w:rPr>
            <w:rStyle w:val="Hyperlink"/>
            <w:noProof/>
          </w:rPr>
          <w:fldChar w:fldCharType="begin"/>
        </w:r>
        <w:r w:rsidRPr="008B14ED">
          <w:rPr>
            <w:rStyle w:val="Hyperlink"/>
            <w:noProof/>
          </w:rPr>
          <w:instrText xml:space="preserve"> </w:instrText>
        </w:r>
        <w:r>
          <w:rPr>
            <w:noProof/>
          </w:rPr>
          <w:instrText>HYPERLINK \l "_Toc190955336"</w:instrText>
        </w:r>
        <w:r w:rsidRPr="008B14ED">
          <w:rPr>
            <w:rStyle w:val="Hyperlink"/>
            <w:noProof/>
          </w:rPr>
          <w:instrText xml:space="preserve"> </w:instrText>
        </w:r>
        <w:r w:rsidRPr="008B14ED">
          <w:rPr>
            <w:rStyle w:val="Hyperlink"/>
            <w:noProof/>
          </w:rPr>
        </w:r>
        <w:r w:rsidRPr="008B14ED">
          <w:rPr>
            <w:rStyle w:val="Hyperlink"/>
            <w:noProof/>
          </w:rPr>
          <w:fldChar w:fldCharType="separate"/>
        </w:r>
        <w:r w:rsidRPr="008B14ED">
          <w:rPr>
            <w:rStyle w:val="Hyperlink"/>
            <w:rFonts w:ascii="Times New Roman" w:hAnsi="Times New Roman" w:cs="Times New Roman"/>
            <w:noProof/>
          </w:rPr>
          <w:t>Body mass index</w:t>
        </w:r>
        <w:r>
          <w:rPr>
            <w:noProof/>
            <w:webHidden/>
          </w:rPr>
          <w:tab/>
        </w:r>
        <w:r>
          <w:rPr>
            <w:noProof/>
            <w:webHidden/>
          </w:rPr>
          <w:fldChar w:fldCharType="begin"/>
        </w:r>
        <w:r>
          <w:rPr>
            <w:noProof/>
            <w:webHidden/>
          </w:rPr>
          <w:instrText xml:space="preserve"> PAGEREF _Toc190955336 \h </w:instrText>
        </w:r>
        <w:r>
          <w:rPr>
            <w:noProof/>
            <w:webHidden/>
          </w:rPr>
        </w:r>
      </w:ins>
      <w:r>
        <w:rPr>
          <w:noProof/>
          <w:webHidden/>
        </w:rPr>
        <w:fldChar w:fldCharType="separate"/>
      </w:r>
      <w:ins w:id="88" w:author="Kypridemos, Christodoulos" w:date="2025-02-20T14:48:00Z" w16du:dateUtc="2025-02-20T14:48:00Z">
        <w:r>
          <w:rPr>
            <w:noProof/>
            <w:webHidden/>
          </w:rPr>
          <w:t>51</w:t>
        </w:r>
        <w:r>
          <w:rPr>
            <w:noProof/>
            <w:webHidden/>
          </w:rPr>
          <w:fldChar w:fldCharType="end"/>
        </w:r>
        <w:r w:rsidRPr="008B14ED">
          <w:rPr>
            <w:rStyle w:val="Hyperlink"/>
            <w:noProof/>
          </w:rPr>
          <w:fldChar w:fldCharType="end"/>
        </w:r>
      </w:ins>
    </w:p>
    <w:p w14:paraId="4CD84D07" w14:textId="505002EF" w:rsidR="00520F5D" w:rsidRDefault="00520F5D">
      <w:pPr>
        <w:pStyle w:val="TOC3"/>
        <w:rPr>
          <w:ins w:id="89" w:author="Kypridemos, Christodoulos" w:date="2025-02-20T14:48:00Z" w16du:dateUtc="2025-02-20T14:48:00Z"/>
          <w:rFonts w:asciiTheme="minorHAnsi" w:hAnsiTheme="minorHAnsi" w:cstheme="minorBidi"/>
          <w:noProof/>
          <w:kern w:val="2"/>
          <w:sz w:val="24"/>
          <w:szCs w:val="24"/>
          <w:lang w:val="en-GB" w:eastAsia="en-GB"/>
          <w14:ligatures w14:val="standardContextual"/>
        </w:rPr>
      </w:pPr>
      <w:ins w:id="90" w:author="Kypridemos, Christodoulos" w:date="2025-02-20T14:48:00Z" w16du:dateUtc="2025-02-20T14:48:00Z">
        <w:r w:rsidRPr="008B14ED">
          <w:rPr>
            <w:rStyle w:val="Hyperlink"/>
            <w:noProof/>
          </w:rPr>
          <w:fldChar w:fldCharType="begin"/>
        </w:r>
        <w:r w:rsidRPr="008B14ED">
          <w:rPr>
            <w:rStyle w:val="Hyperlink"/>
            <w:noProof/>
          </w:rPr>
          <w:instrText xml:space="preserve"> </w:instrText>
        </w:r>
        <w:r>
          <w:rPr>
            <w:noProof/>
          </w:rPr>
          <w:instrText>HYPERLINK \l "_Toc190955337"</w:instrText>
        </w:r>
        <w:r w:rsidRPr="008B14ED">
          <w:rPr>
            <w:rStyle w:val="Hyperlink"/>
            <w:noProof/>
          </w:rPr>
          <w:instrText xml:space="preserve"> </w:instrText>
        </w:r>
        <w:r w:rsidRPr="008B14ED">
          <w:rPr>
            <w:rStyle w:val="Hyperlink"/>
            <w:noProof/>
          </w:rPr>
        </w:r>
        <w:r w:rsidRPr="008B14ED">
          <w:rPr>
            <w:rStyle w:val="Hyperlink"/>
            <w:noProof/>
          </w:rPr>
          <w:fldChar w:fldCharType="separate"/>
        </w:r>
        <w:r w:rsidRPr="008B14ED">
          <w:rPr>
            <w:rStyle w:val="Hyperlink"/>
            <w:rFonts w:ascii="Times New Roman" w:hAnsi="Times New Roman" w:cs="Times New Roman"/>
            <w:noProof/>
          </w:rPr>
          <w:t>Smoking status</w:t>
        </w:r>
        <w:r>
          <w:rPr>
            <w:noProof/>
            <w:webHidden/>
          </w:rPr>
          <w:tab/>
        </w:r>
        <w:r>
          <w:rPr>
            <w:noProof/>
            <w:webHidden/>
          </w:rPr>
          <w:fldChar w:fldCharType="begin"/>
        </w:r>
        <w:r>
          <w:rPr>
            <w:noProof/>
            <w:webHidden/>
          </w:rPr>
          <w:instrText xml:space="preserve"> PAGEREF _Toc190955337 \h </w:instrText>
        </w:r>
        <w:r>
          <w:rPr>
            <w:noProof/>
            <w:webHidden/>
          </w:rPr>
        </w:r>
      </w:ins>
      <w:r>
        <w:rPr>
          <w:noProof/>
          <w:webHidden/>
        </w:rPr>
        <w:fldChar w:fldCharType="separate"/>
      </w:r>
      <w:ins w:id="91" w:author="Kypridemos, Christodoulos" w:date="2025-02-20T14:48:00Z" w16du:dateUtc="2025-02-20T14:48:00Z">
        <w:r>
          <w:rPr>
            <w:noProof/>
            <w:webHidden/>
          </w:rPr>
          <w:t>54</w:t>
        </w:r>
        <w:r>
          <w:rPr>
            <w:noProof/>
            <w:webHidden/>
          </w:rPr>
          <w:fldChar w:fldCharType="end"/>
        </w:r>
        <w:r w:rsidRPr="008B14ED">
          <w:rPr>
            <w:rStyle w:val="Hyperlink"/>
            <w:noProof/>
          </w:rPr>
          <w:fldChar w:fldCharType="end"/>
        </w:r>
      </w:ins>
    </w:p>
    <w:p w14:paraId="210FE48E" w14:textId="49BA3A16" w:rsidR="00520F5D" w:rsidRDefault="00520F5D">
      <w:pPr>
        <w:pStyle w:val="TOC3"/>
        <w:rPr>
          <w:ins w:id="92" w:author="Kypridemos, Christodoulos" w:date="2025-02-20T14:48:00Z" w16du:dateUtc="2025-02-20T14:48:00Z"/>
          <w:rFonts w:asciiTheme="minorHAnsi" w:hAnsiTheme="minorHAnsi" w:cstheme="minorBidi"/>
          <w:noProof/>
          <w:kern w:val="2"/>
          <w:sz w:val="24"/>
          <w:szCs w:val="24"/>
          <w:lang w:val="en-GB" w:eastAsia="en-GB"/>
          <w14:ligatures w14:val="standardContextual"/>
        </w:rPr>
      </w:pPr>
      <w:ins w:id="93" w:author="Kypridemos, Christodoulos" w:date="2025-02-20T14:48:00Z" w16du:dateUtc="2025-02-20T14:48:00Z">
        <w:r w:rsidRPr="008B14ED">
          <w:rPr>
            <w:rStyle w:val="Hyperlink"/>
            <w:noProof/>
          </w:rPr>
          <w:fldChar w:fldCharType="begin"/>
        </w:r>
        <w:r w:rsidRPr="008B14ED">
          <w:rPr>
            <w:rStyle w:val="Hyperlink"/>
            <w:noProof/>
          </w:rPr>
          <w:instrText xml:space="preserve"> </w:instrText>
        </w:r>
        <w:r>
          <w:rPr>
            <w:noProof/>
          </w:rPr>
          <w:instrText>HYPERLINK \l "_Toc190955338"</w:instrText>
        </w:r>
        <w:r w:rsidRPr="008B14ED">
          <w:rPr>
            <w:rStyle w:val="Hyperlink"/>
            <w:noProof/>
          </w:rPr>
          <w:instrText xml:space="preserve"> </w:instrText>
        </w:r>
        <w:r w:rsidRPr="008B14ED">
          <w:rPr>
            <w:rStyle w:val="Hyperlink"/>
            <w:noProof/>
          </w:rPr>
        </w:r>
        <w:r w:rsidRPr="008B14ED">
          <w:rPr>
            <w:rStyle w:val="Hyperlink"/>
            <w:noProof/>
          </w:rPr>
          <w:fldChar w:fldCharType="separate"/>
        </w:r>
        <w:r w:rsidRPr="008B14ED">
          <w:rPr>
            <w:rStyle w:val="Hyperlink"/>
            <w:rFonts w:ascii="Times New Roman" w:hAnsi="Times New Roman" w:cs="Times New Roman"/>
            <w:noProof/>
          </w:rPr>
          <w:t>Active days</w:t>
        </w:r>
        <w:r>
          <w:rPr>
            <w:noProof/>
            <w:webHidden/>
          </w:rPr>
          <w:tab/>
        </w:r>
        <w:r>
          <w:rPr>
            <w:noProof/>
            <w:webHidden/>
          </w:rPr>
          <w:fldChar w:fldCharType="begin"/>
        </w:r>
        <w:r>
          <w:rPr>
            <w:noProof/>
            <w:webHidden/>
          </w:rPr>
          <w:instrText xml:space="preserve"> PAGEREF _Toc190955338 \h </w:instrText>
        </w:r>
        <w:r>
          <w:rPr>
            <w:noProof/>
            <w:webHidden/>
          </w:rPr>
        </w:r>
      </w:ins>
      <w:r>
        <w:rPr>
          <w:noProof/>
          <w:webHidden/>
        </w:rPr>
        <w:fldChar w:fldCharType="separate"/>
      </w:r>
      <w:ins w:id="94" w:author="Kypridemos, Christodoulos" w:date="2025-02-20T14:48:00Z" w16du:dateUtc="2025-02-20T14:48:00Z">
        <w:r>
          <w:rPr>
            <w:noProof/>
            <w:webHidden/>
          </w:rPr>
          <w:t>62</w:t>
        </w:r>
        <w:r>
          <w:rPr>
            <w:noProof/>
            <w:webHidden/>
          </w:rPr>
          <w:fldChar w:fldCharType="end"/>
        </w:r>
        <w:r w:rsidRPr="008B14ED">
          <w:rPr>
            <w:rStyle w:val="Hyperlink"/>
            <w:noProof/>
          </w:rPr>
          <w:fldChar w:fldCharType="end"/>
        </w:r>
      </w:ins>
    </w:p>
    <w:p w14:paraId="79BFDB59" w14:textId="5B4F2FBD" w:rsidR="00520F5D" w:rsidRDefault="00520F5D">
      <w:pPr>
        <w:pStyle w:val="TOC3"/>
        <w:rPr>
          <w:ins w:id="95" w:author="Kypridemos, Christodoulos" w:date="2025-02-20T14:48:00Z" w16du:dateUtc="2025-02-20T14:48:00Z"/>
          <w:rFonts w:asciiTheme="minorHAnsi" w:hAnsiTheme="minorHAnsi" w:cstheme="minorBidi"/>
          <w:noProof/>
          <w:kern w:val="2"/>
          <w:sz w:val="24"/>
          <w:szCs w:val="24"/>
          <w:lang w:val="en-GB" w:eastAsia="en-GB"/>
          <w14:ligatures w14:val="standardContextual"/>
        </w:rPr>
      </w:pPr>
      <w:ins w:id="96" w:author="Kypridemos, Christodoulos" w:date="2025-02-20T14:48:00Z" w16du:dateUtc="2025-02-20T14:48:00Z">
        <w:r w:rsidRPr="008B14ED">
          <w:rPr>
            <w:rStyle w:val="Hyperlink"/>
            <w:noProof/>
          </w:rPr>
          <w:fldChar w:fldCharType="begin"/>
        </w:r>
        <w:r w:rsidRPr="008B14ED">
          <w:rPr>
            <w:rStyle w:val="Hyperlink"/>
            <w:noProof/>
          </w:rPr>
          <w:instrText xml:space="preserve"> </w:instrText>
        </w:r>
        <w:r>
          <w:rPr>
            <w:noProof/>
          </w:rPr>
          <w:instrText>HYPERLINK \l "_Toc190955339"</w:instrText>
        </w:r>
        <w:r w:rsidRPr="008B14ED">
          <w:rPr>
            <w:rStyle w:val="Hyperlink"/>
            <w:noProof/>
          </w:rPr>
          <w:instrText xml:space="preserve"> </w:instrText>
        </w:r>
        <w:r w:rsidRPr="008B14ED">
          <w:rPr>
            <w:rStyle w:val="Hyperlink"/>
            <w:noProof/>
          </w:rPr>
        </w:r>
        <w:r w:rsidRPr="008B14ED">
          <w:rPr>
            <w:rStyle w:val="Hyperlink"/>
            <w:noProof/>
          </w:rPr>
          <w:fldChar w:fldCharType="separate"/>
        </w:r>
        <w:r w:rsidRPr="008B14ED">
          <w:rPr>
            <w:rStyle w:val="Hyperlink"/>
            <w:rFonts w:ascii="Times New Roman" w:hAnsi="Times New Roman" w:cs="Times New Roman"/>
            <w:noProof/>
          </w:rPr>
          <w:t>Fruit and Vegetable intake</w:t>
        </w:r>
        <w:r>
          <w:rPr>
            <w:noProof/>
            <w:webHidden/>
          </w:rPr>
          <w:tab/>
        </w:r>
        <w:r>
          <w:rPr>
            <w:noProof/>
            <w:webHidden/>
          </w:rPr>
          <w:fldChar w:fldCharType="begin"/>
        </w:r>
        <w:r>
          <w:rPr>
            <w:noProof/>
            <w:webHidden/>
          </w:rPr>
          <w:instrText xml:space="preserve"> PAGEREF _Toc190955339 \h </w:instrText>
        </w:r>
        <w:r>
          <w:rPr>
            <w:noProof/>
            <w:webHidden/>
          </w:rPr>
        </w:r>
      </w:ins>
      <w:r>
        <w:rPr>
          <w:noProof/>
          <w:webHidden/>
        </w:rPr>
        <w:fldChar w:fldCharType="separate"/>
      </w:r>
      <w:ins w:id="97" w:author="Kypridemos, Christodoulos" w:date="2025-02-20T14:48:00Z" w16du:dateUtc="2025-02-20T14:48:00Z">
        <w:r>
          <w:rPr>
            <w:noProof/>
            <w:webHidden/>
          </w:rPr>
          <w:t>65</w:t>
        </w:r>
        <w:r>
          <w:rPr>
            <w:noProof/>
            <w:webHidden/>
          </w:rPr>
          <w:fldChar w:fldCharType="end"/>
        </w:r>
        <w:r w:rsidRPr="008B14ED">
          <w:rPr>
            <w:rStyle w:val="Hyperlink"/>
            <w:noProof/>
          </w:rPr>
          <w:fldChar w:fldCharType="end"/>
        </w:r>
      </w:ins>
    </w:p>
    <w:p w14:paraId="504ED546" w14:textId="756DEF57" w:rsidR="00520F5D" w:rsidRDefault="00520F5D">
      <w:pPr>
        <w:pStyle w:val="TOC3"/>
        <w:rPr>
          <w:ins w:id="98" w:author="Kypridemos, Christodoulos" w:date="2025-02-20T14:48:00Z" w16du:dateUtc="2025-02-20T14:48:00Z"/>
          <w:rFonts w:asciiTheme="minorHAnsi" w:hAnsiTheme="minorHAnsi" w:cstheme="minorBidi"/>
          <w:noProof/>
          <w:kern w:val="2"/>
          <w:sz w:val="24"/>
          <w:szCs w:val="24"/>
          <w:lang w:val="en-GB" w:eastAsia="en-GB"/>
          <w14:ligatures w14:val="standardContextual"/>
        </w:rPr>
      </w:pPr>
      <w:ins w:id="99" w:author="Kypridemos, Christodoulos" w:date="2025-02-20T14:48:00Z" w16du:dateUtc="2025-02-20T14:48:00Z">
        <w:r w:rsidRPr="008B14ED">
          <w:rPr>
            <w:rStyle w:val="Hyperlink"/>
            <w:noProof/>
          </w:rPr>
          <w:fldChar w:fldCharType="begin"/>
        </w:r>
        <w:r w:rsidRPr="008B14ED">
          <w:rPr>
            <w:rStyle w:val="Hyperlink"/>
            <w:noProof/>
          </w:rPr>
          <w:instrText xml:space="preserve"> </w:instrText>
        </w:r>
        <w:r>
          <w:rPr>
            <w:noProof/>
          </w:rPr>
          <w:instrText>HYPERLINK \l "_Toc190955340"</w:instrText>
        </w:r>
        <w:r w:rsidRPr="008B14ED">
          <w:rPr>
            <w:rStyle w:val="Hyperlink"/>
            <w:noProof/>
          </w:rPr>
          <w:instrText xml:space="preserve"> </w:instrText>
        </w:r>
        <w:r w:rsidRPr="008B14ED">
          <w:rPr>
            <w:rStyle w:val="Hyperlink"/>
            <w:noProof/>
          </w:rPr>
        </w:r>
        <w:r w:rsidRPr="008B14ED">
          <w:rPr>
            <w:rStyle w:val="Hyperlink"/>
            <w:noProof/>
          </w:rPr>
          <w:fldChar w:fldCharType="separate"/>
        </w:r>
        <w:r w:rsidRPr="008B14ED">
          <w:rPr>
            <w:rStyle w:val="Hyperlink"/>
            <w:rFonts w:ascii="Times New Roman" w:hAnsi="Times New Roman" w:cs="Times New Roman"/>
            <w:noProof/>
          </w:rPr>
          <w:t>Medication use for diabetes</w:t>
        </w:r>
        <w:r>
          <w:rPr>
            <w:noProof/>
            <w:webHidden/>
          </w:rPr>
          <w:tab/>
        </w:r>
        <w:r>
          <w:rPr>
            <w:noProof/>
            <w:webHidden/>
          </w:rPr>
          <w:fldChar w:fldCharType="begin"/>
        </w:r>
        <w:r>
          <w:rPr>
            <w:noProof/>
            <w:webHidden/>
          </w:rPr>
          <w:instrText xml:space="preserve"> PAGEREF _Toc190955340 \h </w:instrText>
        </w:r>
        <w:r>
          <w:rPr>
            <w:noProof/>
            <w:webHidden/>
          </w:rPr>
        </w:r>
      </w:ins>
      <w:r>
        <w:rPr>
          <w:noProof/>
          <w:webHidden/>
        </w:rPr>
        <w:fldChar w:fldCharType="separate"/>
      </w:r>
      <w:ins w:id="100" w:author="Kypridemos, Christodoulos" w:date="2025-02-20T14:48:00Z" w16du:dateUtc="2025-02-20T14:48:00Z">
        <w:r>
          <w:rPr>
            <w:noProof/>
            <w:webHidden/>
          </w:rPr>
          <w:t>68</w:t>
        </w:r>
        <w:r>
          <w:rPr>
            <w:noProof/>
            <w:webHidden/>
          </w:rPr>
          <w:fldChar w:fldCharType="end"/>
        </w:r>
        <w:r w:rsidRPr="008B14ED">
          <w:rPr>
            <w:rStyle w:val="Hyperlink"/>
            <w:noProof/>
          </w:rPr>
          <w:fldChar w:fldCharType="end"/>
        </w:r>
      </w:ins>
    </w:p>
    <w:p w14:paraId="7B58C6A7" w14:textId="2C7983F2" w:rsidR="00520F5D" w:rsidRDefault="00520F5D">
      <w:pPr>
        <w:pStyle w:val="TOC3"/>
        <w:rPr>
          <w:ins w:id="101" w:author="Kypridemos, Christodoulos" w:date="2025-02-20T14:48:00Z" w16du:dateUtc="2025-02-20T14:48:00Z"/>
          <w:rFonts w:asciiTheme="minorHAnsi" w:hAnsiTheme="minorHAnsi" w:cstheme="minorBidi"/>
          <w:noProof/>
          <w:kern w:val="2"/>
          <w:sz w:val="24"/>
          <w:szCs w:val="24"/>
          <w:lang w:val="en-GB" w:eastAsia="en-GB"/>
          <w14:ligatures w14:val="standardContextual"/>
        </w:rPr>
      </w:pPr>
      <w:ins w:id="102" w:author="Kypridemos, Christodoulos" w:date="2025-02-20T14:48:00Z" w16du:dateUtc="2025-02-20T14:48:00Z">
        <w:r w:rsidRPr="008B14ED">
          <w:rPr>
            <w:rStyle w:val="Hyperlink"/>
            <w:noProof/>
          </w:rPr>
          <w:fldChar w:fldCharType="begin"/>
        </w:r>
        <w:r w:rsidRPr="008B14ED">
          <w:rPr>
            <w:rStyle w:val="Hyperlink"/>
            <w:noProof/>
          </w:rPr>
          <w:instrText xml:space="preserve"> </w:instrText>
        </w:r>
        <w:r>
          <w:rPr>
            <w:noProof/>
          </w:rPr>
          <w:instrText>HYPERLINK \l "_Toc190955341"</w:instrText>
        </w:r>
        <w:r w:rsidRPr="008B14ED">
          <w:rPr>
            <w:rStyle w:val="Hyperlink"/>
            <w:noProof/>
          </w:rPr>
          <w:instrText xml:space="preserve"> </w:instrText>
        </w:r>
        <w:r w:rsidRPr="008B14ED">
          <w:rPr>
            <w:rStyle w:val="Hyperlink"/>
            <w:noProof/>
          </w:rPr>
        </w:r>
        <w:r w:rsidRPr="008B14ED">
          <w:rPr>
            <w:rStyle w:val="Hyperlink"/>
            <w:noProof/>
          </w:rPr>
          <w:fldChar w:fldCharType="separate"/>
        </w:r>
        <w:r w:rsidRPr="008B14ED">
          <w:rPr>
            <w:rStyle w:val="Hyperlink"/>
            <w:rFonts w:ascii="Times New Roman" w:hAnsi="Times New Roman" w:cs="Times New Roman"/>
            <w:noProof/>
          </w:rPr>
          <w:t>Medication use for hyperlipidemia</w:t>
        </w:r>
        <w:r>
          <w:rPr>
            <w:noProof/>
            <w:webHidden/>
          </w:rPr>
          <w:tab/>
        </w:r>
        <w:r>
          <w:rPr>
            <w:noProof/>
            <w:webHidden/>
          </w:rPr>
          <w:fldChar w:fldCharType="begin"/>
        </w:r>
        <w:r>
          <w:rPr>
            <w:noProof/>
            <w:webHidden/>
          </w:rPr>
          <w:instrText xml:space="preserve"> PAGEREF _Toc190955341 \h </w:instrText>
        </w:r>
        <w:r>
          <w:rPr>
            <w:noProof/>
            <w:webHidden/>
          </w:rPr>
        </w:r>
      </w:ins>
      <w:r>
        <w:rPr>
          <w:noProof/>
          <w:webHidden/>
        </w:rPr>
        <w:fldChar w:fldCharType="separate"/>
      </w:r>
      <w:ins w:id="103" w:author="Kypridemos, Christodoulos" w:date="2025-02-20T14:48:00Z" w16du:dateUtc="2025-02-20T14:48:00Z">
        <w:r>
          <w:rPr>
            <w:noProof/>
            <w:webHidden/>
          </w:rPr>
          <w:t>71</w:t>
        </w:r>
        <w:r>
          <w:rPr>
            <w:noProof/>
            <w:webHidden/>
          </w:rPr>
          <w:fldChar w:fldCharType="end"/>
        </w:r>
        <w:r w:rsidRPr="008B14ED">
          <w:rPr>
            <w:rStyle w:val="Hyperlink"/>
            <w:noProof/>
          </w:rPr>
          <w:fldChar w:fldCharType="end"/>
        </w:r>
      </w:ins>
    </w:p>
    <w:p w14:paraId="17C9E7E9" w14:textId="620D8124" w:rsidR="00520F5D" w:rsidRDefault="00520F5D">
      <w:pPr>
        <w:pStyle w:val="TOC3"/>
        <w:rPr>
          <w:ins w:id="104" w:author="Kypridemos, Christodoulos" w:date="2025-02-20T14:48:00Z" w16du:dateUtc="2025-02-20T14:48:00Z"/>
          <w:rFonts w:asciiTheme="minorHAnsi" w:hAnsiTheme="minorHAnsi" w:cstheme="minorBidi"/>
          <w:noProof/>
          <w:kern w:val="2"/>
          <w:sz w:val="24"/>
          <w:szCs w:val="24"/>
          <w:lang w:val="en-GB" w:eastAsia="en-GB"/>
          <w14:ligatures w14:val="standardContextual"/>
        </w:rPr>
      </w:pPr>
      <w:ins w:id="105" w:author="Kypridemos, Christodoulos" w:date="2025-02-20T14:48:00Z" w16du:dateUtc="2025-02-20T14:48:00Z">
        <w:r w:rsidRPr="008B14ED">
          <w:rPr>
            <w:rStyle w:val="Hyperlink"/>
            <w:noProof/>
          </w:rPr>
          <w:fldChar w:fldCharType="begin"/>
        </w:r>
        <w:r w:rsidRPr="008B14ED">
          <w:rPr>
            <w:rStyle w:val="Hyperlink"/>
            <w:noProof/>
          </w:rPr>
          <w:instrText xml:space="preserve"> </w:instrText>
        </w:r>
        <w:r>
          <w:rPr>
            <w:noProof/>
          </w:rPr>
          <w:instrText>HYPERLINK \l "_Toc190955342"</w:instrText>
        </w:r>
        <w:r w:rsidRPr="008B14ED">
          <w:rPr>
            <w:rStyle w:val="Hyperlink"/>
            <w:noProof/>
          </w:rPr>
          <w:instrText xml:space="preserve"> </w:instrText>
        </w:r>
        <w:r w:rsidRPr="008B14ED">
          <w:rPr>
            <w:rStyle w:val="Hyperlink"/>
            <w:noProof/>
          </w:rPr>
        </w:r>
        <w:r w:rsidRPr="008B14ED">
          <w:rPr>
            <w:rStyle w:val="Hyperlink"/>
            <w:noProof/>
          </w:rPr>
          <w:fldChar w:fldCharType="separate"/>
        </w:r>
        <w:r w:rsidRPr="008B14ED">
          <w:rPr>
            <w:rStyle w:val="Hyperlink"/>
            <w:rFonts w:ascii="Times New Roman" w:hAnsi="Times New Roman" w:cs="Times New Roman"/>
            <w:noProof/>
          </w:rPr>
          <w:t>Medication use for hypertension</w:t>
        </w:r>
        <w:r>
          <w:rPr>
            <w:noProof/>
            <w:webHidden/>
          </w:rPr>
          <w:tab/>
        </w:r>
        <w:r>
          <w:rPr>
            <w:noProof/>
            <w:webHidden/>
          </w:rPr>
          <w:fldChar w:fldCharType="begin"/>
        </w:r>
        <w:r>
          <w:rPr>
            <w:noProof/>
            <w:webHidden/>
          </w:rPr>
          <w:instrText xml:space="preserve"> PAGEREF _Toc190955342 \h </w:instrText>
        </w:r>
        <w:r>
          <w:rPr>
            <w:noProof/>
            <w:webHidden/>
          </w:rPr>
        </w:r>
      </w:ins>
      <w:r>
        <w:rPr>
          <w:noProof/>
          <w:webHidden/>
        </w:rPr>
        <w:fldChar w:fldCharType="separate"/>
      </w:r>
      <w:ins w:id="106" w:author="Kypridemos, Christodoulos" w:date="2025-02-20T14:48:00Z" w16du:dateUtc="2025-02-20T14:48:00Z">
        <w:r>
          <w:rPr>
            <w:noProof/>
            <w:webHidden/>
          </w:rPr>
          <w:t>74</w:t>
        </w:r>
        <w:r>
          <w:rPr>
            <w:noProof/>
            <w:webHidden/>
          </w:rPr>
          <w:fldChar w:fldCharType="end"/>
        </w:r>
        <w:r w:rsidRPr="008B14ED">
          <w:rPr>
            <w:rStyle w:val="Hyperlink"/>
            <w:noProof/>
          </w:rPr>
          <w:fldChar w:fldCharType="end"/>
        </w:r>
      </w:ins>
    </w:p>
    <w:p w14:paraId="37D29735" w14:textId="57617D1A" w:rsidR="00520F5D" w:rsidRDefault="00520F5D">
      <w:pPr>
        <w:pStyle w:val="TOC3"/>
        <w:rPr>
          <w:ins w:id="107" w:author="Kypridemos, Christodoulos" w:date="2025-02-20T14:48:00Z" w16du:dateUtc="2025-02-20T14:48:00Z"/>
          <w:rFonts w:asciiTheme="minorHAnsi" w:hAnsiTheme="minorHAnsi" w:cstheme="minorBidi"/>
          <w:noProof/>
          <w:kern w:val="2"/>
          <w:sz w:val="24"/>
          <w:szCs w:val="24"/>
          <w:lang w:val="en-GB" w:eastAsia="en-GB"/>
          <w14:ligatures w14:val="standardContextual"/>
        </w:rPr>
      </w:pPr>
      <w:ins w:id="108" w:author="Kypridemos, Christodoulos" w:date="2025-02-20T14:48:00Z" w16du:dateUtc="2025-02-20T14:48:00Z">
        <w:r w:rsidRPr="008B14ED">
          <w:rPr>
            <w:rStyle w:val="Hyperlink"/>
            <w:noProof/>
          </w:rPr>
          <w:fldChar w:fldCharType="begin"/>
        </w:r>
        <w:r w:rsidRPr="008B14ED">
          <w:rPr>
            <w:rStyle w:val="Hyperlink"/>
            <w:noProof/>
          </w:rPr>
          <w:instrText xml:space="preserve"> </w:instrText>
        </w:r>
        <w:r>
          <w:rPr>
            <w:noProof/>
          </w:rPr>
          <w:instrText>HYPERLINK \l "_Toc190955343"</w:instrText>
        </w:r>
        <w:r w:rsidRPr="008B14ED">
          <w:rPr>
            <w:rStyle w:val="Hyperlink"/>
            <w:noProof/>
          </w:rPr>
          <w:instrText xml:space="preserve"> </w:instrText>
        </w:r>
        <w:r w:rsidRPr="008B14ED">
          <w:rPr>
            <w:rStyle w:val="Hyperlink"/>
            <w:noProof/>
          </w:rPr>
        </w:r>
        <w:r w:rsidRPr="008B14ED">
          <w:rPr>
            <w:rStyle w:val="Hyperlink"/>
            <w:noProof/>
          </w:rPr>
          <w:fldChar w:fldCharType="separate"/>
        </w:r>
        <w:r w:rsidRPr="008B14ED">
          <w:rPr>
            <w:rStyle w:val="Hyperlink"/>
            <w:rFonts w:ascii="Times New Roman" w:hAnsi="Times New Roman" w:cs="Times New Roman"/>
            <w:noProof/>
          </w:rPr>
          <w:t>Systolic blood pressure</w:t>
        </w:r>
        <w:r>
          <w:rPr>
            <w:noProof/>
            <w:webHidden/>
          </w:rPr>
          <w:tab/>
        </w:r>
        <w:r>
          <w:rPr>
            <w:noProof/>
            <w:webHidden/>
          </w:rPr>
          <w:fldChar w:fldCharType="begin"/>
        </w:r>
        <w:r>
          <w:rPr>
            <w:noProof/>
            <w:webHidden/>
          </w:rPr>
          <w:instrText xml:space="preserve"> PAGEREF _Toc190955343 \h </w:instrText>
        </w:r>
        <w:r>
          <w:rPr>
            <w:noProof/>
            <w:webHidden/>
          </w:rPr>
        </w:r>
      </w:ins>
      <w:r>
        <w:rPr>
          <w:noProof/>
          <w:webHidden/>
        </w:rPr>
        <w:fldChar w:fldCharType="separate"/>
      </w:r>
      <w:ins w:id="109" w:author="Kypridemos, Christodoulos" w:date="2025-02-20T14:48:00Z" w16du:dateUtc="2025-02-20T14:48:00Z">
        <w:r>
          <w:rPr>
            <w:noProof/>
            <w:webHidden/>
          </w:rPr>
          <w:t>77</w:t>
        </w:r>
        <w:r>
          <w:rPr>
            <w:noProof/>
            <w:webHidden/>
          </w:rPr>
          <w:fldChar w:fldCharType="end"/>
        </w:r>
        <w:r w:rsidRPr="008B14ED">
          <w:rPr>
            <w:rStyle w:val="Hyperlink"/>
            <w:noProof/>
          </w:rPr>
          <w:fldChar w:fldCharType="end"/>
        </w:r>
      </w:ins>
    </w:p>
    <w:p w14:paraId="24FFA39F" w14:textId="5D183AAC" w:rsidR="00520F5D" w:rsidRDefault="00520F5D">
      <w:pPr>
        <w:pStyle w:val="TOC3"/>
        <w:rPr>
          <w:ins w:id="110" w:author="Kypridemos, Christodoulos" w:date="2025-02-20T14:48:00Z" w16du:dateUtc="2025-02-20T14:48:00Z"/>
          <w:rFonts w:asciiTheme="minorHAnsi" w:hAnsiTheme="minorHAnsi" w:cstheme="minorBidi"/>
          <w:noProof/>
          <w:kern w:val="2"/>
          <w:sz w:val="24"/>
          <w:szCs w:val="24"/>
          <w:lang w:val="en-GB" w:eastAsia="en-GB"/>
          <w14:ligatures w14:val="standardContextual"/>
        </w:rPr>
      </w:pPr>
      <w:ins w:id="111" w:author="Kypridemos, Christodoulos" w:date="2025-02-20T14:48:00Z" w16du:dateUtc="2025-02-20T14:48:00Z">
        <w:r w:rsidRPr="008B14ED">
          <w:rPr>
            <w:rStyle w:val="Hyperlink"/>
            <w:noProof/>
          </w:rPr>
          <w:fldChar w:fldCharType="begin"/>
        </w:r>
        <w:r w:rsidRPr="008B14ED">
          <w:rPr>
            <w:rStyle w:val="Hyperlink"/>
            <w:noProof/>
          </w:rPr>
          <w:instrText xml:space="preserve"> </w:instrText>
        </w:r>
        <w:r>
          <w:rPr>
            <w:noProof/>
          </w:rPr>
          <w:instrText>HYPERLINK \l "_Toc190955344"</w:instrText>
        </w:r>
        <w:r w:rsidRPr="008B14ED">
          <w:rPr>
            <w:rStyle w:val="Hyperlink"/>
            <w:noProof/>
          </w:rPr>
          <w:instrText xml:space="preserve"> </w:instrText>
        </w:r>
        <w:r w:rsidRPr="008B14ED">
          <w:rPr>
            <w:rStyle w:val="Hyperlink"/>
            <w:noProof/>
          </w:rPr>
        </w:r>
        <w:r w:rsidRPr="008B14ED">
          <w:rPr>
            <w:rStyle w:val="Hyperlink"/>
            <w:noProof/>
          </w:rPr>
          <w:fldChar w:fldCharType="separate"/>
        </w:r>
        <w:r w:rsidRPr="008B14ED">
          <w:rPr>
            <w:rStyle w:val="Hyperlink"/>
            <w:rFonts w:ascii="Times New Roman" w:hAnsi="Times New Roman" w:cs="Times New Roman"/>
            <w:noProof/>
          </w:rPr>
          <w:t>HbA1c</w:t>
        </w:r>
        <w:r>
          <w:rPr>
            <w:noProof/>
            <w:webHidden/>
          </w:rPr>
          <w:tab/>
        </w:r>
        <w:r>
          <w:rPr>
            <w:noProof/>
            <w:webHidden/>
          </w:rPr>
          <w:fldChar w:fldCharType="begin"/>
        </w:r>
        <w:r>
          <w:rPr>
            <w:noProof/>
            <w:webHidden/>
          </w:rPr>
          <w:instrText xml:space="preserve"> PAGEREF _Toc190955344 \h </w:instrText>
        </w:r>
        <w:r>
          <w:rPr>
            <w:noProof/>
            <w:webHidden/>
          </w:rPr>
        </w:r>
      </w:ins>
      <w:r>
        <w:rPr>
          <w:noProof/>
          <w:webHidden/>
        </w:rPr>
        <w:fldChar w:fldCharType="separate"/>
      </w:r>
      <w:ins w:id="112" w:author="Kypridemos, Christodoulos" w:date="2025-02-20T14:48:00Z" w16du:dateUtc="2025-02-20T14:48:00Z">
        <w:r>
          <w:rPr>
            <w:noProof/>
            <w:webHidden/>
          </w:rPr>
          <w:t>80</w:t>
        </w:r>
        <w:r>
          <w:rPr>
            <w:noProof/>
            <w:webHidden/>
          </w:rPr>
          <w:fldChar w:fldCharType="end"/>
        </w:r>
        <w:r w:rsidRPr="008B14ED">
          <w:rPr>
            <w:rStyle w:val="Hyperlink"/>
            <w:noProof/>
          </w:rPr>
          <w:fldChar w:fldCharType="end"/>
        </w:r>
      </w:ins>
    </w:p>
    <w:p w14:paraId="7E34DCA8" w14:textId="69752756" w:rsidR="00520F5D" w:rsidRDefault="00520F5D">
      <w:pPr>
        <w:pStyle w:val="TOC3"/>
        <w:rPr>
          <w:ins w:id="113" w:author="Kypridemos, Christodoulos" w:date="2025-02-20T14:48:00Z" w16du:dateUtc="2025-02-20T14:48:00Z"/>
          <w:rFonts w:asciiTheme="minorHAnsi" w:hAnsiTheme="minorHAnsi" w:cstheme="minorBidi"/>
          <w:noProof/>
          <w:kern w:val="2"/>
          <w:sz w:val="24"/>
          <w:szCs w:val="24"/>
          <w:lang w:val="en-GB" w:eastAsia="en-GB"/>
          <w14:ligatures w14:val="standardContextual"/>
        </w:rPr>
      </w:pPr>
      <w:ins w:id="114" w:author="Kypridemos, Christodoulos" w:date="2025-02-20T14:48:00Z" w16du:dateUtc="2025-02-20T14:48:00Z">
        <w:r w:rsidRPr="008B14ED">
          <w:rPr>
            <w:rStyle w:val="Hyperlink"/>
            <w:noProof/>
          </w:rPr>
          <w:fldChar w:fldCharType="begin"/>
        </w:r>
        <w:r w:rsidRPr="008B14ED">
          <w:rPr>
            <w:rStyle w:val="Hyperlink"/>
            <w:noProof/>
          </w:rPr>
          <w:instrText xml:space="preserve"> </w:instrText>
        </w:r>
        <w:r>
          <w:rPr>
            <w:noProof/>
          </w:rPr>
          <w:instrText>HYPERLINK \l "_Toc190955345"</w:instrText>
        </w:r>
        <w:r w:rsidRPr="008B14ED">
          <w:rPr>
            <w:rStyle w:val="Hyperlink"/>
            <w:noProof/>
          </w:rPr>
          <w:instrText xml:space="preserve"> </w:instrText>
        </w:r>
        <w:r w:rsidRPr="008B14ED">
          <w:rPr>
            <w:rStyle w:val="Hyperlink"/>
            <w:noProof/>
          </w:rPr>
        </w:r>
        <w:r w:rsidRPr="008B14ED">
          <w:rPr>
            <w:rStyle w:val="Hyperlink"/>
            <w:noProof/>
          </w:rPr>
          <w:fldChar w:fldCharType="separate"/>
        </w:r>
        <w:r w:rsidRPr="008B14ED">
          <w:rPr>
            <w:rStyle w:val="Hyperlink"/>
            <w:rFonts w:ascii="Times New Roman" w:hAnsi="Times New Roman" w:cs="Times New Roman"/>
            <w:noProof/>
          </w:rPr>
          <w:t>LDL-c</w:t>
        </w:r>
        <w:r>
          <w:rPr>
            <w:noProof/>
            <w:webHidden/>
          </w:rPr>
          <w:tab/>
        </w:r>
        <w:r>
          <w:rPr>
            <w:noProof/>
            <w:webHidden/>
          </w:rPr>
          <w:fldChar w:fldCharType="begin"/>
        </w:r>
        <w:r>
          <w:rPr>
            <w:noProof/>
            <w:webHidden/>
          </w:rPr>
          <w:instrText xml:space="preserve"> PAGEREF _Toc190955345 \h </w:instrText>
        </w:r>
        <w:r>
          <w:rPr>
            <w:noProof/>
            <w:webHidden/>
          </w:rPr>
        </w:r>
      </w:ins>
      <w:r>
        <w:rPr>
          <w:noProof/>
          <w:webHidden/>
        </w:rPr>
        <w:fldChar w:fldCharType="separate"/>
      </w:r>
      <w:ins w:id="115" w:author="Kypridemos, Christodoulos" w:date="2025-02-20T14:48:00Z" w16du:dateUtc="2025-02-20T14:48:00Z">
        <w:r>
          <w:rPr>
            <w:noProof/>
            <w:webHidden/>
          </w:rPr>
          <w:t>83</w:t>
        </w:r>
        <w:r>
          <w:rPr>
            <w:noProof/>
            <w:webHidden/>
          </w:rPr>
          <w:fldChar w:fldCharType="end"/>
        </w:r>
        <w:r w:rsidRPr="008B14ED">
          <w:rPr>
            <w:rStyle w:val="Hyperlink"/>
            <w:noProof/>
          </w:rPr>
          <w:fldChar w:fldCharType="end"/>
        </w:r>
      </w:ins>
    </w:p>
    <w:p w14:paraId="4D020753" w14:textId="615F82CF" w:rsidR="00520F5D" w:rsidRDefault="00520F5D">
      <w:pPr>
        <w:pStyle w:val="TOC1"/>
        <w:tabs>
          <w:tab w:val="left" w:pos="660"/>
        </w:tabs>
        <w:rPr>
          <w:ins w:id="116" w:author="Kypridemos, Christodoulos" w:date="2025-02-20T14:48:00Z" w16du:dateUtc="2025-02-20T14:48:00Z"/>
          <w:rFonts w:asciiTheme="minorHAnsi" w:hAnsiTheme="minorHAnsi" w:cstheme="minorBidi"/>
          <w:noProof/>
          <w:kern w:val="2"/>
          <w:sz w:val="24"/>
          <w:szCs w:val="24"/>
          <w:lang w:val="en-GB" w:eastAsia="en-GB"/>
          <w14:ligatures w14:val="standardContextual"/>
        </w:rPr>
      </w:pPr>
      <w:ins w:id="117" w:author="Kypridemos, Christodoulos" w:date="2025-02-20T14:48:00Z" w16du:dateUtc="2025-02-20T14:48:00Z">
        <w:r w:rsidRPr="008B14ED">
          <w:rPr>
            <w:rStyle w:val="Hyperlink"/>
            <w:noProof/>
          </w:rPr>
          <w:fldChar w:fldCharType="begin"/>
        </w:r>
        <w:r w:rsidRPr="008B14ED">
          <w:rPr>
            <w:rStyle w:val="Hyperlink"/>
            <w:noProof/>
          </w:rPr>
          <w:instrText xml:space="preserve"> </w:instrText>
        </w:r>
        <w:r>
          <w:rPr>
            <w:noProof/>
          </w:rPr>
          <w:instrText>HYPERLINK \l "_Toc190955346"</w:instrText>
        </w:r>
        <w:r w:rsidRPr="008B14ED">
          <w:rPr>
            <w:rStyle w:val="Hyperlink"/>
            <w:noProof/>
          </w:rPr>
          <w:instrText xml:space="preserve"> </w:instrText>
        </w:r>
        <w:r w:rsidRPr="008B14ED">
          <w:rPr>
            <w:rStyle w:val="Hyperlink"/>
            <w:noProof/>
          </w:rPr>
        </w:r>
        <w:r w:rsidRPr="008B14ED">
          <w:rPr>
            <w:rStyle w:val="Hyperlink"/>
            <w:noProof/>
          </w:rPr>
          <w:fldChar w:fldCharType="separate"/>
        </w:r>
        <w:r w:rsidRPr="008B14ED">
          <w:rPr>
            <w:rStyle w:val="Hyperlink"/>
            <w:rFonts w:ascii="Times New Roman" w:hAnsi="Times New Roman" w:cs="Times New Roman"/>
            <w:noProof/>
          </w:rPr>
          <w:t>C)</w:t>
        </w:r>
        <w:r>
          <w:rPr>
            <w:rFonts w:asciiTheme="minorHAnsi" w:hAnsiTheme="minorHAnsi" w:cstheme="minorBidi"/>
            <w:noProof/>
            <w:kern w:val="2"/>
            <w:sz w:val="24"/>
            <w:szCs w:val="24"/>
            <w:lang w:val="en-GB" w:eastAsia="en-GB"/>
            <w14:ligatures w14:val="standardContextual"/>
          </w:rPr>
          <w:tab/>
        </w:r>
        <w:r w:rsidRPr="008B14ED">
          <w:rPr>
            <w:rStyle w:val="Hyperlink"/>
            <w:rFonts w:ascii="Times New Roman" w:hAnsi="Times New Roman" w:cs="Times New Roman"/>
            <w:noProof/>
          </w:rPr>
          <w:t xml:space="preserve">Supplementary </w:t>
        </w:r>
        <w:r w:rsidRPr="008B14ED">
          <w:rPr>
            <w:rStyle w:val="Hyperlink"/>
            <w:rFonts w:ascii="Times New Roman" w:hAnsi="Times New Roman" w:cs="Times New Roman"/>
            <w:noProof/>
            <w:lang w:eastAsia="ja-JP"/>
          </w:rPr>
          <w:t>M</w:t>
        </w:r>
        <w:r w:rsidRPr="008B14ED">
          <w:rPr>
            <w:rStyle w:val="Hyperlink"/>
            <w:rFonts w:ascii="Times New Roman" w:hAnsi="Times New Roman" w:cs="Times New Roman"/>
            <w:noProof/>
          </w:rPr>
          <w:t xml:space="preserve">aterials </w:t>
        </w:r>
        <w:r w:rsidRPr="008B14ED">
          <w:rPr>
            <w:rStyle w:val="Hyperlink"/>
            <w:rFonts w:ascii="Times New Roman" w:hAnsi="Times New Roman" w:cs="Times New Roman"/>
            <w:noProof/>
            <w:lang w:eastAsia="ja-JP"/>
          </w:rPr>
          <w:t>C</w:t>
        </w:r>
        <w:r w:rsidRPr="008B14ED">
          <w:rPr>
            <w:rStyle w:val="Hyperlink"/>
            <w:rFonts w:ascii="Times New Roman" w:hAnsi="Times New Roman" w:cs="Times New Roman"/>
            <w:noProof/>
          </w:rPr>
          <w:t xml:space="preserve">: </w:t>
        </w:r>
        <w:r w:rsidRPr="008B14ED">
          <w:rPr>
            <w:rStyle w:val="Hyperlink"/>
            <w:rFonts w:ascii="Times New Roman" w:hAnsi="Times New Roman" w:cs="Times New Roman"/>
            <w:noProof/>
            <w:lang w:eastAsia="ja-JP"/>
          </w:rPr>
          <w:t>Incidence rate comparisons between GBD and Japanese local registries</w:t>
        </w:r>
        <w:r>
          <w:rPr>
            <w:noProof/>
            <w:webHidden/>
          </w:rPr>
          <w:tab/>
        </w:r>
        <w:r>
          <w:rPr>
            <w:noProof/>
            <w:webHidden/>
          </w:rPr>
          <w:fldChar w:fldCharType="begin"/>
        </w:r>
        <w:r>
          <w:rPr>
            <w:noProof/>
            <w:webHidden/>
          </w:rPr>
          <w:instrText xml:space="preserve"> PAGEREF _Toc190955346 \h </w:instrText>
        </w:r>
        <w:r>
          <w:rPr>
            <w:noProof/>
            <w:webHidden/>
          </w:rPr>
        </w:r>
      </w:ins>
      <w:r>
        <w:rPr>
          <w:noProof/>
          <w:webHidden/>
        </w:rPr>
        <w:fldChar w:fldCharType="separate"/>
      </w:r>
      <w:ins w:id="118" w:author="Kypridemos, Christodoulos" w:date="2025-02-20T14:48:00Z" w16du:dateUtc="2025-02-20T14:48:00Z">
        <w:r>
          <w:rPr>
            <w:noProof/>
            <w:webHidden/>
          </w:rPr>
          <w:t>86</w:t>
        </w:r>
        <w:r>
          <w:rPr>
            <w:noProof/>
            <w:webHidden/>
          </w:rPr>
          <w:fldChar w:fldCharType="end"/>
        </w:r>
        <w:r w:rsidRPr="008B14ED">
          <w:rPr>
            <w:rStyle w:val="Hyperlink"/>
            <w:noProof/>
          </w:rPr>
          <w:fldChar w:fldCharType="end"/>
        </w:r>
      </w:ins>
    </w:p>
    <w:p w14:paraId="5C00AB3C" w14:textId="61DFE360" w:rsidR="005F0E6F" w:rsidDel="00520F5D" w:rsidRDefault="005F0E6F">
      <w:pPr>
        <w:pStyle w:val="TOC1"/>
        <w:tabs>
          <w:tab w:val="left" w:pos="440"/>
        </w:tabs>
        <w:rPr>
          <w:del w:id="119" w:author="Kypridemos, Christodoulos" w:date="2025-02-20T14:48:00Z" w16du:dateUtc="2025-02-20T14:48:00Z"/>
          <w:rFonts w:asciiTheme="minorHAnsi" w:hAnsiTheme="minorHAnsi" w:cstheme="minorBidi"/>
          <w:noProof/>
          <w:kern w:val="2"/>
          <w:sz w:val="24"/>
          <w:szCs w:val="24"/>
          <w:lang w:val="en-GB" w:eastAsia="en-GB"/>
          <w14:ligatures w14:val="standardContextual"/>
        </w:rPr>
      </w:pPr>
      <w:del w:id="120" w:author="Kypridemos, Christodoulos" w:date="2025-02-20T14:48:00Z" w16du:dateUtc="2025-02-20T14:48:00Z">
        <w:r w:rsidRPr="00520F5D" w:rsidDel="00520F5D">
          <w:rPr>
            <w:rFonts w:ascii="Times New Roman" w:hAnsi="Times New Roman" w:cs="Times New Roman"/>
            <w:noProof/>
            <w:rPrChange w:id="121" w:author="Kypridemos, Christodoulos" w:date="2025-02-20T14:48:00Z" w16du:dateUtc="2025-02-20T14:48:00Z">
              <w:rPr>
                <w:rStyle w:val="Hyperlink"/>
                <w:rFonts w:ascii="Times New Roman" w:hAnsi="Times New Roman" w:cs="Times New Roman"/>
                <w:noProof/>
              </w:rPr>
            </w:rPrChange>
          </w:rPr>
          <w:delText>1.</w:delText>
        </w:r>
        <w:r w:rsidDel="00520F5D">
          <w:rPr>
            <w:rFonts w:asciiTheme="minorHAnsi" w:hAnsiTheme="minorHAnsi" w:cstheme="minorBidi"/>
            <w:noProof/>
            <w:kern w:val="2"/>
            <w:sz w:val="24"/>
            <w:szCs w:val="24"/>
            <w:lang w:val="en-GB" w:eastAsia="en-GB"/>
            <w14:ligatures w14:val="standardContextual"/>
          </w:rPr>
          <w:tab/>
        </w:r>
        <w:r w:rsidRPr="00520F5D" w:rsidDel="00520F5D">
          <w:rPr>
            <w:rFonts w:ascii="Times New Roman" w:hAnsi="Times New Roman" w:cs="Times New Roman"/>
            <w:noProof/>
            <w:rPrChange w:id="122" w:author="Kypridemos, Christodoulos" w:date="2025-02-20T14:48:00Z" w16du:dateUtc="2025-02-20T14:48:00Z">
              <w:rPr>
                <w:rStyle w:val="Hyperlink"/>
                <w:rFonts w:ascii="Times New Roman" w:hAnsi="Times New Roman" w:cs="Times New Roman"/>
                <w:noProof/>
              </w:rPr>
            </w:rPrChange>
          </w:rPr>
          <w:delText>Introduction</w:delText>
        </w:r>
        <w:r w:rsidDel="00520F5D">
          <w:rPr>
            <w:noProof/>
            <w:webHidden/>
          </w:rPr>
          <w:tab/>
        </w:r>
        <w:r w:rsidR="003D1493" w:rsidDel="00520F5D">
          <w:rPr>
            <w:noProof/>
            <w:webHidden/>
          </w:rPr>
          <w:delText>4</w:delText>
        </w:r>
      </w:del>
    </w:p>
    <w:p w14:paraId="20B6131C" w14:textId="1FB285C1" w:rsidR="005F0E6F" w:rsidDel="00520F5D" w:rsidRDefault="005F0E6F">
      <w:pPr>
        <w:pStyle w:val="TOC1"/>
        <w:tabs>
          <w:tab w:val="left" w:pos="440"/>
        </w:tabs>
        <w:rPr>
          <w:del w:id="123" w:author="Kypridemos, Christodoulos" w:date="2025-02-20T14:48:00Z" w16du:dateUtc="2025-02-20T14:48:00Z"/>
          <w:rFonts w:asciiTheme="minorHAnsi" w:hAnsiTheme="minorHAnsi" w:cstheme="minorBidi"/>
          <w:noProof/>
          <w:kern w:val="2"/>
          <w:sz w:val="24"/>
          <w:szCs w:val="24"/>
          <w:lang w:val="en-GB" w:eastAsia="en-GB"/>
          <w14:ligatures w14:val="standardContextual"/>
        </w:rPr>
      </w:pPr>
      <w:del w:id="124" w:author="Kypridemos, Christodoulos" w:date="2025-02-20T14:48:00Z" w16du:dateUtc="2025-02-20T14:48:00Z">
        <w:r w:rsidRPr="00520F5D" w:rsidDel="00520F5D">
          <w:rPr>
            <w:rFonts w:ascii="Times New Roman" w:hAnsi="Times New Roman" w:cs="Times New Roman"/>
            <w:noProof/>
            <w:rPrChange w:id="125" w:author="Kypridemos, Christodoulos" w:date="2025-02-20T14:48:00Z" w16du:dateUtc="2025-02-20T14:48:00Z">
              <w:rPr>
                <w:rStyle w:val="Hyperlink"/>
                <w:rFonts w:ascii="Times New Roman" w:hAnsi="Times New Roman" w:cs="Times New Roman"/>
                <w:noProof/>
              </w:rPr>
            </w:rPrChange>
          </w:rPr>
          <w:delText>2.</w:delText>
        </w:r>
        <w:r w:rsidDel="00520F5D">
          <w:rPr>
            <w:rFonts w:asciiTheme="minorHAnsi" w:hAnsiTheme="minorHAnsi" w:cstheme="minorBidi"/>
            <w:noProof/>
            <w:kern w:val="2"/>
            <w:sz w:val="24"/>
            <w:szCs w:val="24"/>
            <w:lang w:val="en-GB" w:eastAsia="en-GB"/>
            <w14:ligatures w14:val="standardContextual"/>
          </w:rPr>
          <w:tab/>
        </w:r>
        <w:r w:rsidRPr="00520F5D" w:rsidDel="00520F5D">
          <w:rPr>
            <w:rFonts w:ascii="Times New Roman" w:hAnsi="Times New Roman" w:cs="Times New Roman"/>
            <w:noProof/>
            <w:rPrChange w:id="126" w:author="Kypridemos, Christodoulos" w:date="2025-02-20T14:48:00Z" w16du:dateUtc="2025-02-20T14:48:00Z">
              <w:rPr>
                <w:rStyle w:val="Hyperlink"/>
                <w:rFonts w:ascii="Times New Roman" w:hAnsi="Times New Roman" w:cs="Times New Roman"/>
                <w:noProof/>
              </w:rPr>
            </w:rPrChange>
          </w:rPr>
          <w:delText>Epidemiological engine</w:delText>
        </w:r>
        <w:r w:rsidDel="00520F5D">
          <w:rPr>
            <w:noProof/>
            <w:webHidden/>
          </w:rPr>
          <w:tab/>
        </w:r>
        <w:r w:rsidR="003D1493" w:rsidDel="00520F5D">
          <w:rPr>
            <w:noProof/>
            <w:webHidden/>
          </w:rPr>
          <w:delText>5</w:delText>
        </w:r>
      </w:del>
    </w:p>
    <w:p w14:paraId="0407EBBF" w14:textId="19F7FB4A" w:rsidR="005F0E6F" w:rsidDel="00520F5D" w:rsidRDefault="005F0E6F">
      <w:pPr>
        <w:pStyle w:val="TOC2"/>
        <w:rPr>
          <w:del w:id="127" w:author="Kypridemos, Christodoulos" w:date="2025-02-20T14:48:00Z" w16du:dateUtc="2025-02-20T14:48:00Z"/>
          <w:rFonts w:asciiTheme="minorHAnsi" w:hAnsiTheme="minorHAnsi" w:cstheme="minorBidi"/>
          <w:noProof/>
          <w:kern w:val="2"/>
          <w:sz w:val="24"/>
          <w:szCs w:val="24"/>
          <w:lang w:val="en-GB" w:eastAsia="en-GB"/>
          <w14:ligatures w14:val="standardContextual"/>
        </w:rPr>
      </w:pPr>
      <w:del w:id="128" w:author="Kypridemos, Christodoulos" w:date="2025-02-20T14:48:00Z" w16du:dateUtc="2025-02-20T14:48:00Z">
        <w:r w:rsidRPr="00520F5D" w:rsidDel="00520F5D">
          <w:rPr>
            <w:rFonts w:ascii="Times New Roman" w:hAnsi="Times New Roman" w:cs="Times New Roman"/>
            <w:noProof/>
            <w:rPrChange w:id="129" w:author="Kypridemos, Christodoulos" w:date="2025-02-20T14:48:00Z" w16du:dateUtc="2025-02-20T14:48:00Z">
              <w:rPr>
                <w:rStyle w:val="Hyperlink"/>
                <w:rFonts w:ascii="Times New Roman" w:hAnsi="Times New Roman" w:cs="Times New Roman"/>
                <w:noProof/>
              </w:rPr>
            </w:rPrChange>
          </w:rPr>
          <w:delText>High-level description</w:delText>
        </w:r>
        <w:r w:rsidDel="00520F5D">
          <w:rPr>
            <w:noProof/>
            <w:webHidden/>
          </w:rPr>
          <w:tab/>
        </w:r>
        <w:r w:rsidR="003D1493" w:rsidDel="00520F5D">
          <w:rPr>
            <w:noProof/>
            <w:webHidden/>
          </w:rPr>
          <w:delText>5</w:delText>
        </w:r>
      </w:del>
    </w:p>
    <w:p w14:paraId="3EEBB84F" w14:textId="52AB8E6D" w:rsidR="005F0E6F" w:rsidDel="00520F5D" w:rsidRDefault="005F0E6F">
      <w:pPr>
        <w:pStyle w:val="TOC2"/>
        <w:rPr>
          <w:del w:id="130" w:author="Kypridemos, Christodoulos" w:date="2025-02-20T14:48:00Z" w16du:dateUtc="2025-02-20T14:48:00Z"/>
          <w:rFonts w:asciiTheme="minorHAnsi" w:hAnsiTheme="minorHAnsi" w:cstheme="minorBidi"/>
          <w:noProof/>
          <w:kern w:val="2"/>
          <w:sz w:val="24"/>
          <w:szCs w:val="24"/>
          <w:lang w:val="en-GB" w:eastAsia="en-GB"/>
          <w14:ligatures w14:val="standardContextual"/>
        </w:rPr>
      </w:pPr>
      <w:del w:id="131" w:author="Kypridemos, Christodoulos" w:date="2025-02-20T14:48:00Z" w16du:dateUtc="2025-02-20T14:48:00Z">
        <w:r w:rsidRPr="00520F5D" w:rsidDel="00520F5D">
          <w:rPr>
            <w:rFonts w:ascii="Times New Roman" w:hAnsi="Times New Roman" w:cs="Times New Roman"/>
            <w:noProof/>
            <w:rPrChange w:id="132" w:author="Kypridemos, Christodoulos" w:date="2025-02-20T14:48:00Z" w16du:dateUtc="2025-02-20T14:48:00Z">
              <w:rPr>
                <w:rStyle w:val="Hyperlink"/>
                <w:rFonts w:ascii="Times New Roman" w:hAnsi="Times New Roman" w:cs="Times New Roman"/>
                <w:noProof/>
              </w:rPr>
            </w:rPrChange>
          </w:rPr>
          <w:delText>Demographic module</w:delText>
        </w:r>
        <w:r w:rsidDel="00520F5D">
          <w:rPr>
            <w:noProof/>
            <w:webHidden/>
          </w:rPr>
          <w:tab/>
        </w:r>
        <w:r w:rsidR="003D1493" w:rsidDel="00520F5D">
          <w:rPr>
            <w:noProof/>
            <w:webHidden/>
          </w:rPr>
          <w:delText>7</w:delText>
        </w:r>
      </w:del>
    </w:p>
    <w:p w14:paraId="740A71D5" w14:textId="6A43E9FB" w:rsidR="005F0E6F" w:rsidDel="00520F5D" w:rsidRDefault="005F0E6F">
      <w:pPr>
        <w:pStyle w:val="TOC2"/>
        <w:rPr>
          <w:del w:id="133" w:author="Kypridemos, Christodoulos" w:date="2025-02-20T14:48:00Z" w16du:dateUtc="2025-02-20T14:48:00Z"/>
          <w:rFonts w:asciiTheme="minorHAnsi" w:hAnsiTheme="minorHAnsi" w:cstheme="minorBidi"/>
          <w:noProof/>
          <w:kern w:val="2"/>
          <w:sz w:val="24"/>
          <w:szCs w:val="24"/>
          <w:lang w:val="en-GB" w:eastAsia="en-GB"/>
          <w14:ligatures w14:val="standardContextual"/>
        </w:rPr>
      </w:pPr>
      <w:del w:id="134" w:author="Kypridemos, Christodoulos" w:date="2025-02-20T14:48:00Z" w16du:dateUtc="2025-02-20T14:48:00Z">
        <w:r w:rsidRPr="00520F5D" w:rsidDel="00520F5D">
          <w:rPr>
            <w:rFonts w:ascii="Times New Roman" w:hAnsi="Times New Roman" w:cs="Times New Roman"/>
            <w:noProof/>
            <w:rPrChange w:id="135" w:author="Kypridemos, Christodoulos" w:date="2025-02-20T14:48:00Z" w16du:dateUtc="2025-02-20T14:48:00Z">
              <w:rPr>
                <w:rStyle w:val="Hyperlink"/>
                <w:rFonts w:ascii="Times New Roman" w:hAnsi="Times New Roman" w:cs="Times New Roman"/>
                <w:noProof/>
              </w:rPr>
            </w:rPrChange>
          </w:rPr>
          <w:delText>Exposure module</w:delText>
        </w:r>
        <w:r w:rsidDel="00520F5D">
          <w:rPr>
            <w:noProof/>
            <w:webHidden/>
          </w:rPr>
          <w:tab/>
        </w:r>
        <w:r w:rsidR="003D1493" w:rsidDel="00520F5D">
          <w:rPr>
            <w:noProof/>
            <w:webHidden/>
          </w:rPr>
          <w:delText>8</w:delText>
        </w:r>
      </w:del>
    </w:p>
    <w:p w14:paraId="4FBDEEFD" w14:textId="6F1ABD5F" w:rsidR="005F0E6F" w:rsidDel="00520F5D" w:rsidRDefault="005F0E6F">
      <w:pPr>
        <w:pStyle w:val="TOC3"/>
        <w:rPr>
          <w:del w:id="136" w:author="Kypridemos, Christodoulos" w:date="2025-02-20T14:48:00Z" w16du:dateUtc="2025-02-20T14:48:00Z"/>
          <w:rFonts w:asciiTheme="minorHAnsi" w:hAnsiTheme="minorHAnsi" w:cstheme="minorBidi"/>
          <w:noProof/>
          <w:kern w:val="2"/>
          <w:sz w:val="24"/>
          <w:szCs w:val="24"/>
          <w:lang w:val="en-GB" w:eastAsia="en-GB"/>
          <w14:ligatures w14:val="standardContextual"/>
        </w:rPr>
      </w:pPr>
      <w:del w:id="137" w:author="Kypridemos, Christodoulos" w:date="2025-02-20T14:48:00Z" w16du:dateUtc="2025-02-20T14:48:00Z">
        <w:r w:rsidRPr="00520F5D" w:rsidDel="00520F5D">
          <w:rPr>
            <w:rFonts w:ascii="Times New Roman" w:hAnsi="Times New Roman" w:cs="Times New Roman"/>
            <w:noProof/>
            <w:rPrChange w:id="138" w:author="Kypridemos, Christodoulos" w:date="2025-02-20T14:48:00Z" w16du:dateUtc="2025-02-20T14:48:00Z">
              <w:rPr>
                <w:rStyle w:val="Hyperlink"/>
                <w:rFonts w:ascii="Times New Roman" w:hAnsi="Times New Roman" w:cs="Times New Roman"/>
                <w:noProof/>
              </w:rPr>
            </w:rPrChange>
          </w:rPr>
          <w:delText>Clustering of risk factors</w:delText>
        </w:r>
        <w:r w:rsidDel="00520F5D">
          <w:rPr>
            <w:noProof/>
            <w:webHidden/>
          </w:rPr>
          <w:tab/>
        </w:r>
        <w:r w:rsidR="003D1493" w:rsidDel="00520F5D">
          <w:rPr>
            <w:noProof/>
            <w:webHidden/>
          </w:rPr>
          <w:delText>10</w:delText>
        </w:r>
      </w:del>
    </w:p>
    <w:p w14:paraId="44864E6E" w14:textId="71B3732C" w:rsidR="005F0E6F" w:rsidDel="00520F5D" w:rsidRDefault="005F0E6F">
      <w:pPr>
        <w:pStyle w:val="TOC2"/>
        <w:rPr>
          <w:del w:id="139" w:author="Kypridemos, Christodoulos" w:date="2025-02-20T14:48:00Z" w16du:dateUtc="2025-02-20T14:48:00Z"/>
          <w:rFonts w:asciiTheme="minorHAnsi" w:hAnsiTheme="minorHAnsi" w:cstheme="minorBidi"/>
          <w:noProof/>
          <w:kern w:val="2"/>
          <w:sz w:val="24"/>
          <w:szCs w:val="24"/>
          <w:lang w:val="en-GB" w:eastAsia="en-GB"/>
          <w14:ligatures w14:val="standardContextual"/>
        </w:rPr>
      </w:pPr>
      <w:del w:id="140" w:author="Kypridemos, Christodoulos" w:date="2025-02-20T14:48:00Z" w16du:dateUtc="2025-02-20T14:48:00Z">
        <w:r w:rsidRPr="00520F5D" w:rsidDel="00520F5D">
          <w:rPr>
            <w:rFonts w:ascii="Times New Roman" w:hAnsi="Times New Roman" w:cs="Times New Roman"/>
            <w:noProof/>
            <w:rPrChange w:id="141" w:author="Kypridemos, Christodoulos" w:date="2025-02-20T14:48:00Z" w16du:dateUtc="2025-02-20T14:48:00Z">
              <w:rPr>
                <w:rStyle w:val="Hyperlink"/>
                <w:rFonts w:ascii="Times New Roman" w:hAnsi="Times New Roman" w:cs="Times New Roman"/>
                <w:noProof/>
              </w:rPr>
            </w:rPrChange>
          </w:rPr>
          <w:delText>Disease module</w:delText>
        </w:r>
        <w:r w:rsidDel="00520F5D">
          <w:rPr>
            <w:noProof/>
            <w:webHidden/>
          </w:rPr>
          <w:tab/>
        </w:r>
        <w:r w:rsidR="003D1493" w:rsidDel="00520F5D">
          <w:rPr>
            <w:noProof/>
            <w:webHidden/>
          </w:rPr>
          <w:delText>11</w:delText>
        </w:r>
      </w:del>
    </w:p>
    <w:p w14:paraId="6F7BA8BA" w14:textId="04022705" w:rsidR="005F0E6F" w:rsidDel="00520F5D" w:rsidRDefault="005F0E6F">
      <w:pPr>
        <w:pStyle w:val="TOC3"/>
        <w:rPr>
          <w:del w:id="142" w:author="Kypridemos, Christodoulos" w:date="2025-02-20T14:48:00Z" w16du:dateUtc="2025-02-20T14:48:00Z"/>
          <w:rFonts w:asciiTheme="minorHAnsi" w:hAnsiTheme="minorHAnsi" w:cstheme="minorBidi"/>
          <w:noProof/>
          <w:kern w:val="2"/>
          <w:sz w:val="24"/>
          <w:szCs w:val="24"/>
          <w:lang w:val="en-GB" w:eastAsia="en-GB"/>
          <w14:ligatures w14:val="standardContextual"/>
        </w:rPr>
      </w:pPr>
      <w:del w:id="143" w:author="Kypridemos, Christodoulos" w:date="2025-02-20T14:48:00Z" w16du:dateUtc="2025-02-20T14:48:00Z">
        <w:r w:rsidRPr="00520F5D" w:rsidDel="00520F5D">
          <w:rPr>
            <w:rFonts w:ascii="Times New Roman" w:hAnsi="Times New Roman" w:cs="Times New Roman"/>
            <w:noProof/>
            <w:rPrChange w:id="144" w:author="Kypridemos, Christodoulos" w:date="2025-02-20T14:48:00Z" w16du:dateUtc="2025-02-20T14:48:00Z">
              <w:rPr>
                <w:rStyle w:val="Hyperlink"/>
                <w:rFonts w:ascii="Times New Roman" w:hAnsi="Times New Roman" w:cs="Times New Roman"/>
                <w:noProof/>
              </w:rPr>
            </w:rPrChange>
          </w:rPr>
          <w:delText>Disease incidence</w:delText>
        </w:r>
        <w:r w:rsidDel="00520F5D">
          <w:rPr>
            <w:noProof/>
            <w:webHidden/>
          </w:rPr>
          <w:tab/>
        </w:r>
        <w:r w:rsidR="003D1493" w:rsidDel="00520F5D">
          <w:rPr>
            <w:noProof/>
            <w:webHidden/>
          </w:rPr>
          <w:delText>11</w:delText>
        </w:r>
      </w:del>
    </w:p>
    <w:p w14:paraId="7604CE72" w14:textId="601C7C06" w:rsidR="005F0E6F" w:rsidDel="00520F5D" w:rsidRDefault="005F0E6F">
      <w:pPr>
        <w:pStyle w:val="TOC4"/>
        <w:tabs>
          <w:tab w:val="right" w:leader="dot" w:pos="9016"/>
        </w:tabs>
        <w:rPr>
          <w:del w:id="145" w:author="Kypridemos, Christodoulos" w:date="2025-02-20T14:48:00Z" w16du:dateUtc="2025-02-20T14:48:00Z"/>
          <w:rFonts w:asciiTheme="minorHAnsi" w:hAnsiTheme="minorHAnsi" w:cstheme="minorBidi"/>
          <w:noProof/>
          <w:kern w:val="2"/>
          <w:sz w:val="24"/>
          <w:szCs w:val="24"/>
          <w:lang w:val="en-GB"/>
          <w14:ligatures w14:val="standardContextual"/>
        </w:rPr>
      </w:pPr>
      <w:del w:id="146" w:author="Kypridemos, Christodoulos" w:date="2025-02-20T14:48:00Z" w16du:dateUtc="2025-02-20T14:48:00Z">
        <w:r w:rsidRPr="00520F5D" w:rsidDel="00520F5D">
          <w:rPr>
            <w:rFonts w:ascii="Times New Roman" w:hAnsi="Times New Roman" w:cs="Times New Roman"/>
            <w:noProof/>
            <w:rPrChange w:id="147" w:author="Kypridemos, Christodoulos" w:date="2025-02-20T14:48:00Z" w16du:dateUtc="2025-02-20T14:48:00Z">
              <w:rPr>
                <w:rStyle w:val="Hyperlink"/>
                <w:rFonts w:ascii="Times New Roman" w:hAnsi="Times New Roman" w:cs="Times New Roman"/>
                <w:noProof/>
              </w:rPr>
            </w:rPrChange>
          </w:rPr>
          <w:delText xml:space="preserve">Estimating the observed incidence probability </w:delText>
        </w:r>
      </w:del>
      <m:oMath>
        <m:r>
          <w:del w:id="148" w:author="Kypridemos, Christodoulos" w:date="2025-02-20T14:48:00Z" w16du:dateUtc="2025-02-20T14:48:00Z">
            <w:rPr>
              <w:rFonts w:ascii="Cambria Math" w:hAnsi="Cambria Math" w:cs="Times New Roman"/>
              <w:noProof/>
              <w:rPrChange w:id="149" w:author="Kypridemos, Christodoulos" w:date="2025-02-20T14:48:00Z" w16du:dateUtc="2025-02-20T14:48:00Z">
                <w:rPr>
                  <w:rStyle w:val="Hyperlink"/>
                  <w:rFonts w:ascii="Cambria Math" w:hAnsi="Cambria Math" w:cs="Times New Roman"/>
                  <w:noProof/>
                </w:rPr>
              </w:rPrChange>
            </w:rPr>
            <m:t>IObserved</m:t>
          </w:del>
        </m:r>
      </m:oMath>
      <w:del w:id="150" w:author="Kypridemos, Christodoulos" w:date="2025-02-20T14:48:00Z" w16du:dateUtc="2025-02-20T14:48:00Z">
        <w:r w:rsidDel="00520F5D">
          <w:rPr>
            <w:noProof/>
            <w:webHidden/>
          </w:rPr>
          <w:tab/>
        </w:r>
        <w:r w:rsidR="003D1493" w:rsidDel="00520F5D">
          <w:rPr>
            <w:noProof/>
            <w:webHidden/>
          </w:rPr>
          <w:delText>15</w:delText>
        </w:r>
      </w:del>
    </w:p>
    <w:p w14:paraId="3170D464" w14:textId="0AB95113" w:rsidR="005F0E6F" w:rsidDel="00520F5D" w:rsidRDefault="005F0E6F">
      <w:pPr>
        <w:pStyle w:val="TOC4"/>
        <w:tabs>
          <w:tab w:val="right" w:leader="dot" w:pos="9016"/>
        </w:tabs>
        <w:rPr>
          <w:del w:id="151" w:author="Kypridemos, Christodoulos" w:date="2025-02-20T14:48:00Z" w16du:dateUtc="2025-02-20T14:48:00Z"/>
          <w:rFonts w:asciiTheme="minorHAnsi" w:hAnsiTheme="minorHAnsi" w:cstheme="minorBidi"/>
          <w:noProof/>
          <w:kern w:val="2"/>
          <w:sz w:val="24"/>
          <w:szCs w:val="24"/>
          <w:lang w:val="en-GB"/>
          <w14:ligatures w14:val="standardContextual"/>
        </w:rPr>
      </w:pPr>
      <w:del w:id="152" w:author="Kypridemos, Christodoulos" w:date="2025-02-20T14:48:00Z" w16du:dateUtc="2025-02-20T14:48:00Z">
        <w:r w:rsidRPr="00520F5D" w:rsidDel="00520F5D">
          <w:rPr>
            <w:rFonts w:ascii="Times New Roman" w:hAnsi="Times New Roman" w:cs="Times New Roman"/>
            <w:noProof/>
            <w:rPrChange w:id="153" w:author="Kypridemos, Christodoulos" w:date="2025-02-20T14:48:00Z" w16du:dateUtc="2025-02-20T14:48:00Z">
              <w:rPr>
                <w:rStyle w:val="Hyperlink"/>
                <w:rFonts w:ascii="Times New Roman" w:hAnsi="Times New Roman" w:cs="Times New Roman"/>
                <w:noProof/>
              </w:rPr>
            </w:rPrChange>
          </w:rPr>
          <w:delText>Initial prevalence</w:delText>
        </w:r>
        <w:r w:rsidDel="00520F5D">
          <w:rPr>
            <w:noProof/>
            <w:webHidden/>
          </w:rPr>
          <w:tab/>
        </w:r>
        <w:r w:rsidR="003D1493" w:rsidDel="00520F5D">
          <w:rPr>
            <w:noProof/>
            <w:webHidden/>
          </w:rPr>
          <w:delText>15</w:delText>
        </w:r>
      </w:del>
    </w:p>
    <w:p w14:paraId="5090C63C" w14:textId="1D6C9E9B" w:rsidR="005F0E6F" w:rsidDel="00520F5D" w:rsidRDefault="005F0E6F">
      <w:pPr>
        <w:pStyle w:val="TOC3"/>
        <w:rPr>
          <w:del w:id="154" w:author="Kypridemos, Christodoulos" w:date="2025-02-20T14:48:00Z" w16du:dateUtc="2025-02-20T14:48:00Z"/>
          <w:rFonts w:asciiTheme="minorHAnsi" w:hAnsiTheme="minorHAnsi" w:cstheme="minorBidi"/>
          <w:noProof/>
          <w:kern w:val="2"/>
          <w:sz w:val="24"/>
          <w:szCs w:val="24"/>
          <w:lang w:val="en-GB" w:eastAsia="en-GB"/>
          <w14:ligatures w14:val="standardContextual"/>
        </w:rPr>
      </w:pPr>
      <w:del w:id="155" w:author="Kypridemos, Christodoulos" w:date="2025-02-20T14:48:00Z" w16du:dateUtc="2025-02-20T14:48:00Z">
        <w:r w:rsidRPr="00520F5D" w:rsidDel="00520F5D">
          <w:rPr>
            <w:rFonts w:ascii="Times New Roman" w:hAnsi="Times New Roman" w:cs="Times New Roman"/>
            <w:noProof/>
            <w:rPrChange w:id="156" w:author="Kypridemos, Christodoulos" w:date="2025-02-20T14:48:00Z" w16du:dateUtc="2025-02-20T14:48:00Z">
              <w:rPr>
                <w:rStyle w:val="Hyperlink"/>
                <w:rFonts w:ascii="Times New Roman" w:hAnsi="Times New Roman" w:cs="Times New Roman"/>
                <w:noProof/>
              </w:rPr>
            </w:rPrChange>
          </w:rPr>
          <w:delText>Mortality</w:delText>
        </w:r>
        <w:r w:rsidDel="00520F5D">
          <w:rPr>
            <w:noProof/>
            <w:webHidden/>
          </w:rPr>
          <w:tab/>
        </w:r>
        <w:r w:rsidR="003D1493" w:rsidDel="00520F5D">
          <w:rPr>
            <w:noProof/>
            <w:webHidden/>
          </w:rPr>
          <w:delText>15</w:delText>
        </w:r>
      </w:del>
    </w:p>
    <w:p w14:paraId="5D11D7B1" w14:textId="5F947461" w:rsidR="005F0E6F" w:rsidDel="00520F5D" w:rsidRDefault="005F0E6F">
      <w:pPr>
        <w:pStyle w:val="TOC1"/>
        <w:tabs>
          <w:tab w:val="left" w:pos="440"/>
        </w:tabs>
        <w:rPr>
          <w:del w:id="157" w:author="Kypridemos, Christodoulos" w:date="2025-02-20T14:48:00Z" w16du:dateUtc="2025-02-20T14:48:00Z"/>
          <w:rFonts w:asciiTheme="minorHAnsi" w:hAnsiTheme="minorHAnsi" w:cstheme="minorBidi"/>
          <w:noProof/>
          <w:kern w:val="2"/>
          <w:sz w:val="24"/>
          <w:szCs w:val="24"/>
          <w:lang w:val="en-GB" w:eastAsia="en-GB"/>
          <w14:ligatures w14:val="standardContextual"/>
        </w:rPr>
      </w:pPr>
      <w:del w:id="158" w:author="Kypridemos, Christodoulos" w:date="2025-02-20T14:48:00Z" w16du:dateUtc="2025-02-20T14:48:00Z">
        <w:r w:rsidRPr="00520F5D" w:rsidDel="00520F5D">
          <w:rPr>
            <w:rFonts w:ascii="Times New Roman" w:hAnsi="Times New Roman" w:cs="Times New Roman"/>
            <w:noProof/>
            <w:rPrChange w:id="159" w:author="Kypridemos, Christodoulos" w:date="2025-02-20T14:48:00Z" w16du:dateUtc="2025-02-20T14:48:00Z">
              <w:rPr>
                <w:rStyle w:val="Hyperlink"/>
                <w:rFonts w:ascii="Times New Roman" w:hAnsi="Times New Roman" w:cs="Times New Roman"/>
                <w:noProof/>
              </w:rPr>
            </w:rPrChange>
          </w:rPr>
          <w:delText>3.</w:delText>
        </w:r>
        <w:r w:rsidDel="00520F5D">
          <w:rPr>
            <w:rFonts w:asciiTheme="minorHAnsi" w:hAnsiTheme="minorHAnsi" w:cstheme="minorBidi"/>
            <w:noProof/>
            <w:kern w:val="2"/>
            <w:sz w:val="24"/>
            <w:szCs w:val="24"/>
            <w:lang w:val="en-GB" w:eastAsia="en-GB"/>
            <w14:ligatures w14:val="standardContextual"/>
          </w:rPr>
          <w:tab/>
        </w:r>
        <w:r w:rsidRPr="00520F5D" w:rsidDel="00520F5D">
          <w:rPr>
            <w:rFonts w:ascii="Times New Roman" w:hAnsi="Times New Roman" w:cs="Times New Roman"/>
            <w:noProof/>
            <w:rPrChange w:id="160" w:author="Kypridemos, Christodoulos" w:date="2025-02-20T14:48:00Z" w16du:dateUtc="2025-02-20T14:48:00Z">
              <w:rPr>
                <w:rStyle w:val="Hyperlink"/>
                <w:rFonts w:ascii="Times New Roman" w:hAnsi="Times New Roman" w:cs="Times New Roman"/>
                <w:noProof/>
              </w:rPr>
            </w:rPrChange>
          </w:rPr>
          <w:delText>Population-attributable risk fraction (PARF)</w:delText>
        </w:r>
        <w:r w:rsidDel="00520F5D">
          <w:rPr>
            <w:noProof/>
            <w:webHidden/>
          </w:rPr>
          <w:tab/>
        </w:r>
        <w:r w:rsidR="003D1493" w:rsidDel="00520F5D">
          <w:rPr>
            <w:noProof/>
            <w:webHidden/>
          </w:rPr>
          <w:delText>15</w:delText>
        </w:r>
      </w:del>
    </w:p>
    <w:p w14:paraId="108C90B9" w14:textId="6E9805EA" w:rsidR="005F0E6F" w:rsidDel="00520F5D" w:rsidRDefault="005F0E6F">
      <w:pPr>
        <w:pStyle w:val="TOC1"/>
        <w:tabs>
          <w:tab w:val="left" w:pos="440"/>
        </w:tabs>
        <w:rPr>
          <w:del w:id="161" w:author="Kypridemos, Christodoulos" w:date="2025-02-20T14:48:00Z" w16du:dateUtc="2025-02-20T14:48:00Z"/>
          <w:rFonts w:asciiTheme="minorHAnsi" w:hAnsiTheme="minorHAnsi" w:cstheme="minorBidi"/>
          <w:noProof/>
          <w:kern w:val="2"/>
          <w:sz w:val="24"/>
          <w:szCs w:val="24"/>
          <w:lang w:val="en-GB" w:eastAsia="en-GB"/>
          <w14:ligatures w14:val="standardContextual"/>
        </w:rPr>
      </w:pPr>
      <w:del w:id="162" w:author="Kypridemos, Christodoulos" w:date="2025-02-20T14:48:00Z" w16du:dateUtc="2025-02-20T14:48:00Z">
        <w:r w:rsidRPr="00520F5D" w:rsidDel="00520F5D">
          <w:rPr>
            <w:rFonts w:ascii="Times New Roman" w:hAnsi="Times New Roman" w:cs="Times New Roman"/>
            <w:noProof/>
            <w:rPrChange w:id="163" w:author="Kypridemos, Christodoulos" w:date="2025-02-20T14:48:00Z" w16du:dateUtc="2025-02-20T14:48:00Z">
              <w:rPr>
                <w:rStyle w:val="Hyperlink"/>
                <w:rFonts w:ascii="Times New Roman" w:hAnsi="Times New Roman" w:cs="Times New Roman"/>
                <w:noProof/>
              </w:rPr>
            </w:rPrChange>
          </w:rPr>
          <w:delText>4.</w:delText>
        </w:r>
        <w:r w:rsidDel="00520F5D">
          <w:rPr>
            <w:rFonts w:asciiTheme="minorHAnsi" w:hAnsiTheme="minorHAnsi" w:cstheme="minorBidi"/>
            <w:noProof/>
            <w:kern w:val="2"/>
            <w:sz w:val="24"/>
            <w:szCs w:val="24"/>
            <w:lang w:val="en-GB" w:eastAsia="en-GB"/>
            <w14:ligatures w14:val="standardContextual"/>
          </w:rPr>
          <w:tab/>
        </w:r>
        <w:r w:rsidRPr="00520F5D" w:rsidDel="00520F5D">
          <w:rPr>
            <w:rFonts w:ascii="Times New Roman" w:hAnsi="Times New Roman" w:cs="Times New Roman"/>
            <w:noProof/>
            <w:rPrChange w:id="164" w:author="Kypridemos, Christodoulos" w:date="2025-02-20T14:48:00Z" w16du:dateUtc="2025-02-20T14:48:00Z">
              <w:rPr>
                <w:rStyle w:val="Hyperlink"/>
                <w:rFonts w:ascii="Times New Roman" w:hAnsi="Times New Roman" w:cs="Times New Roman"/>
                <w:noProof/>
              </w:rPr>
            </w:rPrChange>
          </w:rPr>
          <w:delText>Model outputs</w:delText>
        </w:r>
        <w:r w:rsidDel="00520F5D">
          <w:rPr>
            <w:noProof/>
            <w:webHidden/>
          </w:rPr>
          <w:tab/>
        </w:r>
        <w:r w:rsidR="003D1493" w:rsidDel="00520F5D">
          <w:rPr>
            <w:noProof/>
            <w:webHidden/>
          </w:rPr>
          <w:delText>16</w:delText>
        </w:r>
      </w:del>
    </w:p>
    <w:p w14:paraId="7B98C080" w14:textId="7570C7AB" w:rsidR="005F0E6F" w:rsidDel="00520F5D" w:rsidRDefault="005F0E6F">
      <w:pPr>
        <w:pStyle w:val="TOC3"/>
        <w:rPr>
          <w:del w:id="165" w:author="Kypridemos, Christodoulos" w:date="2025-02-20T14:48:00Z" w16du:dateUtc="2025-02-20T14:48:00Z"/>
          <w:rFonts w:asciiTheme="minorHAnsi" w:hAnsiTheme="minorHAnsi" w:cstheme="minorBidi"/>
          <w:noProof/>
          <w:kern w:val="2"/>
          <w:sz w:val="24"/>
          <w:szCs w:val="24"/>
          <w:lang w:val="en-GB" w:eastAsia="en-GB"/>
          <w14:ligatures w14:val="standardContextual"/>
        </w:rPr>
      </w:pPr>
      <w:del w:id="166" w:author="Kypridemos, Christodoulos" w:date="2025-02-20T14:48:00Z" w16du:dateUtc="2025-02-20T14:48:00Z">
        <w:r w:rsidRPr="00520F5D" w:rsidDel="00520F5D">
          <w:rPr>
            <w:rFonts w:ascii="Times New Roman" w:hAnsi="Times New Roman" w:cs="Times New Roman"/>
            <w:noProof/>
            <w:rPrChange w:id="167" w:author="Kypridemos, Christodoulos" w:date="2025-02-20T14:48:00Z" w16du:dateUtc="2025-02-20T14:48:00Z">
              <w:rPr>
                <w:rStyle w:val="Hyperlink"/>
                <w:rFonts w:ascii="Times New Roman" w:hAnsi="Times New Roman" w:cs="Times New Roman"/>
                <w:noProof/>
              </w:rPr>
            </w:rPrChange>
          </w:rPr>
          <w:delText>Uncertainty and probabilistic sensitivity analysis</w:delText>
        </w:r>
        <w:r w:rsidDel="00520F5D">
          <w:rPr>
            <w:noProof/>
            <w:webHidden/>
          </w:rPr>
          <w:tab/>
        </w:r>
        <w:r w:rsidR="003D1493" w:rsidDel="00520F5D">
          <w:rPr>
            <w:noProof/>
            <w:webHidden/>
          </w:rPr>
          <w:delText>16</w:delText>
        </w:r>
      </w:del>
    </w:p>
    <w:p w14:paraId="2E1DF0A7" w14:textId="0C600F19" w:rsidR="005F0E6F" w:rsidDel="00520F5D" w:rsidRDefault="005F0E6F">
      <w:pPr>
        <w:pStyle w:val="TOC1"/>
        <w:tabs>
          <w:tab w:val="left" w:pos="440"/>
        </w:tabs>
        <w:rPr>
          <w:del w:id="168" w:author="Kypridemos, Christodoulos" w:date="2025-02-20T14:48:00Z" w16du:dateUtc="2025-02-20T14:48:00Z"/>
          <w:rFonts w:asciiTheme="minorHAnsi" w:hAnsiTheme="minorHAnsi" w:cstheme="minorBidi"/>
          <w:noProof/>
          <w:kern w:val="2"/>
          <w:sz w:val="24"/>
          <w:szCs w:val="24"/>
          <w:lang w:val="en-GB" w:eastAsia="en-GB"/>
          <w14:ligatures w14:val="standardContextual"/>
        </w:rPr>
      </w:pPr>
      <w:del w:id="169" w:author="Kypridemos, Christodoulos" w:date="2025-02-20T14:48:00Z" w16du:dateUtc="2025-02-20T14:48:00Z">
        <w:r w:rsidRPr="00520F5D" w:rsidDel="00520F5D">
          <w:rPr>
            <w:rFonts w:ascii="Times New Roman" w:hAnsi="Times New Roman" w:cs="Times New Roman"/>
            <w:noProof/>
            <w:rPrChange w:id="170" w:author="Kypridemos, Christodoulos" w:date="2025-02-20T14:48:00Z" w16du:dateUtc="2025-02-20T14:48:00Z">
              <w:rPr>
                <w:rStyle w:val="Hyperlink"/>
                <w:rFonts w:ascii="Times New Roman" w:hAnsi="Times New Roman" w:cs="Times New Roman"/>
                <w:noProof/>
              </w:rPr>
            </w:rPrChange>
          </w:rPr>
          <w:delText>5.</w:delText>
        </w:r>
        <w:r w:rsidDel="00520F5D">
          <w:rPr>
            <w:rFonts w:asciiTheme="minorHAnsi" w:hAnsiTheme="minorHAnsi" w:cstheme="minorBidi"/>
            <w:noProof/>
            <w:kern w:val="2"/>
            <w:sz w:val="24"/>
            <w:szCs w:val="24"/>
            <w:lang w:val="en-GB" w:eastAsia="en-GB"/>
            <w14:ligatures w14:val="standardContextual"/>
          </w:rPr>
          <w:tab/>
        </w:r>
        <w:r w:rsidRPr="00520F5D" w:rsidDel="00520F5D">
          <w:rPr>
            <w:rFonts w:ascii="Times New Roman" w:hAnsi="Times New Roman" w:cs="Times New Roman"/>
            <w:noProof/>
            <w:rPrChange w:id="171" w:author="Kypridemos, Christodoulos" w:date="2025-02-20T14:48:00Z" w16du:dateUtc="2025-02-20T14:48:00Z">
              <w:rPr>
                <w:rStyle w:val="Hyperlink"/>
                <w:rFonts w:ascii="Times New Roman" w:hAnsi="Times New Roman" w:cs="Times New Roman"/>
                <w:noProof/>
              </w:rPr>
            </w:rPrChange>
          </w:rPr>
          <w:delText>Validation and calibration</w:delText>
        </w:r>
        <w:r w:rsidDel="00520F5D">
          <w:rPr>
            <w:noProof/>
            <w:webHidden/>
          </w:rPr>
          <w:tab/>
        </w:r>
        <w:r w:rsidR="003D1493" w:rsidDel="00520F5D">
          <w:rPr>
            <w:noProof/>
            <w:webHidden/>
          </w:rPr>
          <w:delText>17</w:delText>
        </w:r>
      </w:del>
    </w:p>
    <w:p w14:paraId="4DA5FDC6" w14:textId="5E71391D" w:rsidR="005F0E6F" w:rsidDel="00520F5D" w:rsidRDefault="005F0E6F">
      <w:pPr>
        <w:pStyle w:val="TOC1"/>
        <w:tabs>
          <w:tab w:val="left" w:pos="440"/>
        </w:tabs>
        <w:rPr>
          <w:del w:id="172" w:author="Kypridemos, Christodoulos" w:date="2025-02-20T14:48:00Z" w16du:dateUtc="2025-02-20T14:48:00Z"/>
          <w:rFonts w:asciiTheme="minorHAnsi" w:hAnsiTheme="minorHAnsi" w:cstheme="minorBidi"/>
          <w:noProof/>
          <w:kern w:val="2"/>
          <w:sz w:val="24"/>
          <w:szCs w:val="24"/>
          <w:lang w:val="en-GB" w:eastAsia="en-GB"/>
          <w14:ligatures w14:val="standardContextual"/>
        </w:rPr>
      </w:pPr>
      <w:del w:id="173" w:author="Kypridemos, Christodoulos" w:date="2025-02-20T14:48:00Z" w16du:dateUtc="2025-02-20T14:48:00Z">
        <w:r w:rsidRPr="00520F5D" w:rsidDel="00520F5D">
          <w:rPr>
            <w:rFonts w:ascii="Times New Roman" w:hAnsi="Times New Roman" w:cs="Times New Roman"/>
            <w:noProof/>
            <w:lang w:eastAsia="ja-JP"/>
            <w:rPrChange w:id="174" w:author="Kypridemos, Christodoulos" w:date="2025-02-20T14:48:00Z" w16du:dateUtc="2025-02-20T14:48:00Z">
              <w:rPr>
                <w:rStyle w:val="Hyperlink"/>
                <w:rFonts w:ascii="Times New Roman" w:hAnsi="Times New Roman" w:cs="Times New Roman"/>
                <w:noProof/>
                <w:lang w:eastAsia="ja-JP"/>
              </w:rPr>
            </w:rPrChange>
          </w:rPr>
          <w:delText>6.</w:delText>
        </w:r>
        <w:r w:rsidDel="00520F5D">
          <w:rPr>
            <w:rFonts w:asciiTheme="minorHAnsi" w:hAnsiTheme="minorHAnsi" w:cstheme="minorBidi"/>
            <w:noProof/>
            <w:kern w:val="2"/>
            <w:sz w:val="24"/>
            <w:szCs w:val="24"/>
            <w:lang w:val="en-GB" w:eastAsia="en-GB"/>
            <w14:ligatures w14:val="standardContextual"/>
          </w:rPr>
          <w:tab/>
        </w:r>
        <w:r w:rsidRPr="00520F5D" w:rsidDel="00520F5D">
          <w:rPr>
            <w:rFonts w:ascii="Times New Roman" w:hAnsi="Times New Roman" w:cs="Times New Roman"/>
            <w:noProof/>
            <w:lang w:eastAsia="ja-JP"/>
            <w:rPrChange w:id="175" w:author="Kypridemos, Christodoulos" w:date="2025-02-20T14:48:00Z" w16du:dateUtc="2025-02-20T14:48:00Z">
              <w:rPr>
                <w:rStyle w:val="Hyperlink"/>
                <w:rFonts w:ascii="Times New Roman" w:hAnsi="Times New Roman" w:cs="Times New Roman"/>
                <w:noProof/>
                <w:lang w:eastAsia="ja-JP"/>
              </w:rPr>
            </w:rPrChange>
          </w:rPr>
          <w:delText>Direct and indirect costs, and productivity losses</w:delText>
        </w:r>
        <w:r w:rsidDel="00520F5D">
          <w:rPr>
            <w:noProof/>
            <w:webHidden/>
          </w:rPr>
          <w:tab/>
        </w:r>
        <w:r w:rsidR="003D1493" w:rsidDel="00520F5D">
          <w:rPr>
            <w:noProof/>
            <w:webHidden/>
          </w:rPr>
          <w:delText>17</w:delText>
        </w:r>
      </w:del>
    </w:p>
    <w:p w14:paraId="74057D3A" w14:textId="1B9C9593" w:rsidR="005F0E6F" w:rsidDel="00520F5D" w:rsidRDefault="005F0E6F">
      <w:pPr>
        <w:pStyle w:val="TOC1"/>
        <w:tabs>
          <w:tab w:val="left" w:pos="440"/>
        </w:tabs>
        <w:rPr>
          <w:del w:id="176" w:author="Kypridemos, Christodoulos" w:date="2025-02-20T14:48:00Z" w16du:dateUtc="2025-02-20T14:48:00Z"/>
          <w:rFonts w:asciiTheme="minorHAnsi" w:hAnsiTheme="minorHAnsi" w:cstheme="minorBidi"/>
          <w:noProof/>
          <w:kern w:val="2"/>
          <w:sz w:val="24"/>
          <w:szCs w:val="24"/>
          <w:lang w:val="en-GB" w:eastAsia="en-GB"/>
          <w14:ligatures w14:val="standardContextual"/>
        </w:rPr>
      </w:pPr>
      <w:del w:id="177" w:author="Kypridemos, Christodoulos" w:date="2025-02-20T14:48:00Z" w16du:dateUtc="2025-02-20T14:48:00Z">
        <w:r w:rsidRPr="00520F5D" w:rsidDel="00520F5D">
          <w:rPr>
            <w:rFonts w:ascii="Times New Roman" w:hAnsi="Times New Roman" w:cs="Times New Roman"/>
            <w:noProof/>
            <w:rPrChange w:id="178" w:author="Kypridemos, Christodoulos" w:date="2025-02-20T14:48:00Z" w16du:dateUtc="2025-02-20T14:48:00Z">
              <w:rPr>
                <w:rStyle w:val="Hyperlink"/>
                <w:rFonts w:ascii="Times New Roman" w:hAnsi="Times New Roman" w:cs="Times New Roman"/>
                <w:noProof/>
              </w:rPr>
            </w:rPrChange>
          </w:rPr>
          <w:delText>7.</w:delText>
        </w:r>
        <w:r w:rsidDel="00520F5D">
          <w:rPr>
            <w:rFonts w:asciiTheme="minorHAnsi" w:hAnsiTheme="minorHAnsi" w:cstheme="minorBidi"/>
            <w:noProof/>
            <w:kern w:val="2"/>
            <w:sz w:val="24"/>
            <w:szCs w:val="24"/>
            <w:lang w:val="en-GB" w:eastAsia="en-GB"/>
            <w14:ligatures w14:val="standardContextual"/>
          </w:rPr>
          <w:tab/>
        </w:r>
        <w:r w:rsidRPr="00520F5D" w:rsidDel="00520F5D">
          <w:rPr>
            <w:rFonts w:ascii="Times New Roman" w:hAnsi="Times New Roman" w:cs="Times New Roman"/>
            <w:noProof/>
            <w:rPrChange w:id="179" w:author="Kypridemos, Christodoulos" w:date="2025-02-20T14:48:00Z" w16du:dateUtc="2025-02-20T14:48:00Z">
              <w:rPr>
                <w:rStyle w:val="Hyperlink"/>
                <w:rFonts w:ascii="Times New Roman" w:hAnsi="Times New Roman" w:cs="Times New Roman"/>
                <w:noProof/>
              </w:rPr>
            </w:rPrChange>
          </w:rPr>
          <w:delText>Strengths and limitations of this modeling approach</w:delText>
        </w:r>
        <w:r w:rsidDel="00520F5D">
          <w:rPr>
            <w:noProof/>
            <w:webHidden/>
          </w:rPr>
          <w:tab/>
        </w:r>
        <w:r w:rsidR="003D1493" w:rsidDel="00520F5D">
          <w:rPr>
            <w:noProof/>
            <w:webHidden/>
          </w:rPr>
          <w:delText>18</w:delText>
        </w:r>
      </w:del>
    </w:p>
    <w:p w14:paraId="11A21448" w14:textId="492E226C" w:rsidR="005F0E6F" w:rsidDel="00520F5D" w:rsidRDefault="005F0E6F">
      <w:pPr>
        <w:pStyle w:val="TOC1"/>
        <w:tabs>
          <w:tab w:val="left" w:pos="440"/>
        </w:tabs>
        <w:rPr>
          <w:del w:id="180" w:author="Kypridemos, Christodoulos" w:date="2025-02-20T14:48:00Z" w16du:dateUtc="2025-02-20T14:48:00Z"/>
          <w:rFonts w:asciiTheme="minorHAnsi" w:hAnsiTheme="minorHAnsi" w:cstheme="minorBidi"/>
          <w:noProof/>
          <w:kern w:val="2"/>
          <w:sz w:val="24"/>
          <w:szCs w:val="24"/>
          <w:lang w:val="en-GB" w:eastAsia="en-GB"/>
          <w14:ligatures w14:val="standardContextual"/>
        </w:rPr>
      </w:pPr>
      <w:del w:id="181" w:author="Kypridemos, Christodoulos" w:date="2025-02-20T14:48:00Z" w16du:dateUtc="2025-02-20T14:48:00Z">
        <w:r w:rsidRPr="00520F5D" w:rsidDel="00520F5D">
          <w:rPr>
            <w:rFonts w:ascii="Times New Roman" w:hAnsi="Times New Roman" w:cs="Times New Roman"/>
            <w:noProof/>
            <w:rPrChange w:id="182" w:author="Kypridemos, Christodoulos" w:date="2025-02-20T14:48:00Z" w16du:dateUtc="2025-02-20T14:48:00Z">
              <w:rPr>
                <w:rStyle w:val="Hyperlink"/>
                <w:rFonts w:ascii="Times New Roman" w:hAnsi="Times New Roman" w:cs="Times New Roman"/>
                <w:noProof/>
              </w:rPr>
            </w:rPrChange>
          </w:rPr>
          <w:delText>8.</w:delText>
        </w:r>
        <w:r w:rsidDel="00520F5D">
          <w:rPr>
            <w:rFonts w:asciiTheme="minorHAnsi" w:hAnsiTheme="minorHAnsi" w:cstheme="minorBidi"/>
            <w:noProof/>
            <w:kern w:val="2"/>
            <w:sz w:val="24"/>
            <w:szCs w:val="24"/>
            <w:lang w:val="en-GB" w:eastAsia="en-GB"/>
            <w14:ligatures w14:val="standardContextual"/>
          </w:rPr>
          <w:tab/>
        </w:r>
        <w:r w:rsidRPr="00520F5D" w:rsidDel="00520F5D">
          <w:rPr>
            <w:rFonts w:ascii="Times New Roman" w:hAnsi="Times New Roman" w:cs="Times New Roman"/>
            <w:noProof/>
            <w:rPrChange w:id="183" w:author="Kypridemos, Christodoulos" w:date="2025-02-20T14:48:00Z" w16du:dateUtc="2025-02-20T14:48:00Z">
              <w:rPr>
                <w:rStyle w:val="Hyperlink"/>
                <w:rFonts w:ascii="Times New Roman" w:hAnsi="Times New Roman" w:cs="Times New Roman"/>
                <w:noProof/>
              </w:rPr>
            </w:rPrChange>
          </w:rPr>
          <w:delText>References</w:delText>
        </w:r>
        <w:r w:rsidDel="00520F5D">
          <w:rPr>
            <w:noProof/>
            <w:webHidden/>
          </w:rPr>
          <w:tab/>
        </w:r>
        <w:r w:rsidR="003D1493" w:rsidDel="00520F5D">
          <w:rPr>
            <w:noProof/>
            <w:webHidden/>
          </w:rPr>
          <w:delText>19</w:delText>
        </w:r>
      </w:del>
    </w:p>
    <w:p w14:paraId="11F0CB87" w14:textId="680030DE" w:rsidR="005F0E6F" w:rsidDel="00520F5D" w:rsidRDefault="005F0E6F">
      <w:pPr>
        <w:pStyle w:val="TOC1"/>
        <w:tabs>
          <w:tab w:val="left" w:pos="660"/>
        </w:tabs>
        <w:rPr>
          <w:del w:id="184" w:author="Kypridemos, Christodoulos" w:date="2025-02-20T14:48:00Z" w16du:dateUtc="2025-02-20T14:48:00Z"/>
          <w:rFonts w:asciiTheme="minorHAnsi" w:hAnsiTheme="minorHAnsi" w:cstheme="minorBidi"/>
          <w:noProof/>
          <w:kern w:val="2"/>
          <w:sz w:val="24"/>
          <w:szCs w:val="24"/>
          <w:lang w:val="en-GB" w:eastAsia="en-GB"/>
          <w14:ligatures w14:val="standardContextual"/>
        </w:rPr>
      </w:pPr>
      <w:del w:id="185" w:author="Kypridemos, Christodoulos" w:date="2025-02-20T14:48:00Z" w16du:dateUtc="2025-02-20T14:48:00Z">
        <w:r w:rsidRPr="00520F5D" w:rsidDel="00520F5D">
          <w:rPr>
            <w:rFonts w:ascii="Times New Roman" w:hAnsi="Times New Roman" w:cs="Times New Roman"/>
            <w:noProof/>
            <w:rPrChange w:id="186" w:author="Kypridemos, Christodoulos" w:date="2025-02-20T14:48:00Z" w16du:dateUtc="2025-02-20T14:48:00Z">
              <w:rPr>
                <w:rStyle w:val="Hyperlink"/>
                <w:rFonts w:ascii="Times New Roman" w:hAnsi="Times New Roman" w:cs="Times New Roman"/>
                <w:noProof/>
              </w:rPr>
            </w:rPrChange>
          </w:rPr>
          <w:delText>A)</w:delText>
        </w:r>
        <w:r w:rsidDel="00520F5D">
          <w:rPr>
            <w:rFonts w:asciiTheme="minorHAnsi" w:hAnsiTheme="minorHAnsi" w:cstheme="minorBidi"/>
            <w:noProof/>
            <w:kern w:val="2"/>
            <w:sz w:val="24"/>
            <w:szCs w:val="24"/>
            <w:lang w:val="en-GB" w:eastAsia="en-GB"/>
            <w14:ligatures w14:val="standardContextual"/>
          </w:rPr>
          <w:tab/>
        </w:r>
        <w:r w:rsidRPr="00520F5D" w:rsidDel="00520F5D">
          <w:rPr>
            <w:rFonts w:ascii="Times New Roman" w:hAnsi="Times New Roman" w:cs="Times New Roman"/>
            <w:noProof/>
            <w:rPrChange w:id="187" w:author="Kypridemos, Christodoulos" w:date="2025-02-20T14:48:00Z" w16du:dateUtc="2025-02-20T14:48:00Z">
              <w:rPr>
                <w:rStyle w:val="Hyperlink"/>
                <w:rFonts w:ascii="Times New Roman" w:hAnsi="Times New Roman" w:cs="Times New Roman"/>
                <w:noProof/>
              </w:rPr>
            </w:rPrChange>
          </w:rPr>
          <w:delText xml:space="preserve">Supplementary </w:delText>
        </w:r>
        <w:r w:rsidRPr="00520F5D" w:rsidDel="00520F5D">
          <w:rPr>
            <w:rFonts w:ascii="Times New Roman" w:hAnsi="Times New Roman" w:cs="Times New Roman"/>
            <w:noProof/>
            <w:lang w:eastAsia="ja-JP"/>
            <w:rPrChange w:id="188" w:author="Kypridemos, Christodoulos" w:date="2025-02-20T14:48:00Z" w16du:dateUtc="2025-02-20T14:48:00Z">
              <w:rPr>
                <w:rStyle w:val="Hyperlink"/>
                <w:rFonts w:ascii="Times New Roman" w:hAnsi="Times New Roman" w:cs="Times New Roman"/>
                <w:noProof/>
                <w:lang w:eastAsia="ja-JP"/>
              </w:rPr>
            </w:rPrChange>
          </w:rPr>
          <w:delText>M</w:delText>
        </w:r>
        <w:r w:rsidRPr="00520F5D" w:rsidDel="00520F5D">
          <w:rPr>
            <w:rFonts w:ascii="Times New Roman" w:hAnsi="Times New Roman" w:cs="Times New Roman"/>
            <w:noProof/>
            <w:rPrChange w:id="189" w:author="Kypridemos, Christodoulos" w:date="2025-02-20T14:48:00Z" w16du:dateUtc="2025-02-20T14:48:00Z">
              <w:rPr>
                <w:rStyle w:val="Hyperlink"/>
                <w:rFonts w:ascii="Times New Roman" w:hAnsi="Times New Roman" w:cs="Times New Roman"/>
                <w:noProof/>
              </w:rPr>
            </w:rPrChange>
          </w:rPr>
          <w:delText xml:space="preserve">aterials A: Disease </w:delText>
        </w:r>
        <w:r w:rsidRPr="00520F5D" w:rsidDel="00520F5D">
          <w:rPr>
            <w:rFonts w:ascii="Times New Roman" w:hAnsi="Times New Roman" w:cs="Times New Roman"/>
            <w:noProof/>
            <w:lang w:eastAsia="ja-JP"/>
            <w:rPrChange w:id="190" w:author="Kypridemos, Christodoulos" w:date="2025-02-20T14:48:00Z" w16du:dateUtc="2025-02-20T14:48:00Z">
              <w:rPr>
                <w:rStyle w:val="Hyperlink"/>
                <w:rFonts w:ascii="Times New Roman" w:hAnsi="Times New Roman" w:cs="Times New Roman"/>
                <w:noProof/>
                <w:lang w:eastAsia="ja-JP"/>
              </w:rPr>
            </w:rPrChange>
          </w:rPr>
          <w:delText>M</w:delText>
        </w:r>
        <w:r w:rsidRPr="00520F5D" w:rsidDel="00520F5D">
          <w:rPr>
            <w:rFonts w:ascii="Times New Roman" w:hAnsi="Times New Roman" w:cs="Times New Roman"/>
            <w:noProof/>
            <w:rPrChange w:id="191" w:author="Kypridemos, Christodoulos" w:date="2025-02-20T14:48:00Z" w16du:dateUtc="2025-02-20T14:48:00Z">
              <w:rPr>
                <w:rStyle w:val="Hyperlink"/>
                <w:rFonts w:ascii="Times New Roman" w:hAnsi="Times New Roman" w:cs="Times New Roman"/>
                <w:noProof/>
              </w:rPr>
            </w:rPrChange>
          </w:rPr>
          <w:delText xml:space="preserve">odule </w:delText>
        </w:r>
        <w:r w:rsidRPr="00520F5D" w:rsidDel="00520F5D">
          <w:rPr>
            <w:rFonts w:ascii="Times New Roman" w:hAnsi="Times New Roman" w:cs="Times New Roman"/>
            <w:noProof/>
            <w:lang w:eastAsia="ja-JP"/>
            <w:rPrChange w:id="192" w:author="Kypridemos, Christodoulos" w:date="2025-02-20T14:48:00Z" w16du:dateUtc="2025-02-20T14:48:00Z">
              <w:rPr>
                <w:rStyle w:val="Hyperlink"/>
                <w:rFonts w:ascii="Times New Roman" w:hAnsi="Times New Roman" w:cs="Times New Roman"/>
                <w:noProof/>
                <w:lang w:eastAsia="ja-JP"/>
              </w:rPr>
            </w:rPrChange>
          </w:rPr>
          <w:delText>D</w:delText>
        </w:r>
        <w:r w:rsidRPr="00520F5D" w:rsidDel="00520F5D">
          <w:rPr>
            <w:rFonts w:ascii="Times New Roman" w:hAnsi="Times New Roman" w:cs="Times New Roman"/>
            <w:noProof/>
            <w:rPrChange w:id="193" w:author="Kypridemos, Christodoulos" w:date="2025-02-20T14:48:00Z" w16du:dateUtc="2025-02-20T14:48:00Z">
              <w:rPr>
                <w:rStyle w:val="Hyperlink"/>
                <w:rFonts w:ascii="Times New Roman" w:hAnsi="Times New Roman" w:cs="Times New Roman"/>
                <w:noProof/>
              </w:rPr>
            </w:rPrChange>
          </w:rPr>
          <w:delText>etails</w:delText>
        </w:r>
        <w:r w:rsidDel="00520F5D">
          <w:rPr>
            <w:noProof/>
            <w:webHidden/>
          </w:rPr>
          <w:tab/>
        </w:r>
        <w:r w:rsidR="003D1493" w:rsidDel="00520F5D">
          <w:rPr>
            <w:noProof/>
            <w:webHidden/>
          </w:rPr>
          <w:delText>23</w:delText>
        </w:r>
      </w:del>
    </w:p>
    <w:p w14:paraId="5DBCA473" w14:textId="078BCCDB" w:rsidR="005F0E6F" w:rsidDel="00520F5D" w:rsidRDefault="005F0E6F">
      <w:pPr>
        <w:pStyle w:val="TOC2"/>
        <w:rPr>
          <w:del w:id="194" w:author="Kypridemos, Christodoulos" w:date="2025-02-20T14:48:00Z" w16du:dateUtc="2025-02-20T14:48:00Z"/>
          <w:rFonts w:asciiTheme="minorHAnsi" w:hAnsiTheme="minorHAnsi" w:cstheme="minorBidi"/>
          <w:noProof/>
          <w:kern w:val="2"/>
          <w:sz w:val="24"/>
          <w:szCs w:val="24"/>
          <w:lang w:val="en-GB" w:eastAsia="en-GB"/>
          <w14:ligatures w14:val="standardContextual"/>
        </w:rPr>
      </w:pPr>
      <w:del w:id="195" w:author="Kypridemos, Christodoulos" w:date="2025-02-20T14:48:00Z" w16du:dateUtc="2025-02-20T14:48:00Z">
        <w:r w:rsidRPr="00520F5D" w:rsidDel="00520F5D">
          <w:rPr>
            <w:rFonts w:ascii="Times New Roman" w:hAnsi="Times New Roman" w:cs="Times New Roman"/>
            <w:noProof/>
            <w:rPrChange w:id="196" w:author="Kypridemos, Christodoulos" w:date="2025-02-20T14:48:00Z" w16du:dateUtc="2025-02-20T14:48:00Z">
              <w:rPr>
                <w:rStyle w:val="Hyperlink"/>
                <w:rFonts w:ascii="Times New Roman" w:hAnsi="Times New Roman" w:cs="Times New Roman"/>
                <w:noProof/>
              </w:rPr>
            </w:rPrChange>
          </w:rPr>
          <w:delText>Model structure</w:delText>
        </w:r>
        <w:r w:rsidDel="00520F5D">
          <w:rPr>
            <w:noProof/>
            <w:webHidden/>
          </w:rPr>
          <w:tab/>
        </w:r>
        <w:r w:rsidR="003D1493" w:rsidDel="00520F5D">
          <w:rPr>
            <w:noProof/>
            <w:webHidden/>
          </w:rPr>
          <w:delText>23</w:delText>
        </w:r>
      </w:del>
    </w:p>
    <w:p w14:paraId="28FDC8A3" w14:textId="53486E9E" w:rsidR="005F0E6F" w:rsidDel="00520F5D" w:rsidRDefault="005F0E6F">
      <w:pPr>
        <w:pStyle w:val="TOC2"/>
        <w:rPr>
          <w:del w:id="197" w:author="Kypridemos, Christodoulos" w:date="2025-02-20T14:48:00Z" w16du:dateUtc="2025-02-20T14:48:00Z"/>
          <w:rFonts w:asciiTheme="minorHAnsi" w:hAnsiTheme="minorHAnsi" w:cstheme="minorBidi"/>
          <w:noProof/>
          <w:kern w:val="2"/>
          <w:sz w:val="24"/>
          <w:szCs w:val="24"/>
          <w:lang w:val="en-GB" w:eastAsia="en-GB"/>
          <w14:ligatures w14:val="standardContextual"/>
        </w:rPr>
      </w:pPr>
      <w:del w:id="198" w:author="Kypridemos, Christodoulos" w:date="2025-02-20T14:48:00Z" w16du:dateUtc="2025-02-20T14:48:00Z">
        <w:r w:rsidRPr="00520F5D" w:rsidDel="00520F5D">
          <w:rPr>
            <w:rFonts w:ascii="Times New Roman" w:hAnsi="Times New Roman" w:cs="Times New Roman"/>
            <w:noProof/>
            <w:rPrChange w:id="199" w:author="Kypridemos, Christodoulos" w:date="2025-02-20T14:48:00Z" w16du:dateUtc="2025-02-20T14:48:00Z">
              <w:rPr>
                <w:rStyle w:val="Hyperlink"/>
                <w:rFonts w:ascii="Times New Roman" w:hAnsi="Times New Roman" w:cs="Times New Roman"/>
                <w:noProof/>
              </w:rPr>
            </w:rPrChange>
          </w:rPr>
          <w:delText>Coronary Heart Disease (CHD)</w:delText>
        </w:r>
        <w:r w:rsidDel="00520F5D">
          <w:rPr>
            <w:noProof/>
            <w:webHidden/>
          </w:rPr>
          <w:tab/>
        </w:r>
        <w:r w:rsidR="003D1493" w:rsidDel="00520F5D">
          <w:rPr>
            <w:noProof/>
            <w:webHidden/>
          </w:rPr>
          <w:delText>25</w:delText>
        </w:r>
      </w:del>
    </w:p>
    <w:p w14:paraId="2B06EE88" w14:textId="10B3DDD1" w:rsidR="005F0E6F" w:rsidDel="00520F5D" w:rsidRDefault="005F0E6F">
      <w:pPr>
        <w:pStyle w:val="TOC3"/>
        <w:rPr>
          <w:del w:id="200" w:author="Kypridemos, Christodoulos" w:date="2025-02-20T14:48:00Z" w16du:dateUtc="2025-02-20T14:48:00Z"/>
          <w:rFonts w:asciiTheme="minorHAnsi" w:hAnsiTheme="minorHAnsi" w:cstheme="minorBidi"/>
          <w:noProof/>
          <w:kern w:val="2"/>
          <w:sz w:val="24"/>
          <w:szCs w:val="24"/>
          <w:lang w:val="en-GB" w:eastAsia="en-GB"/>
          <w14:ligatures w14:val="standardContextual"/>
        </w:rPr>
      </w:pPr>
      <w:del w:id="201" w:author="Kypridemos, Christodoulos" w:date="2025-02-20T14:48:00Z" w16du:dateUtc="2025-02-20T14:48:00Z">
        <w:r w:rsidRPr="00520F5D" w:rsidDel="00520F5D">
          <w:rPr>
            <w:rFonts w:ascii="Times New Roman" w:hAnsi="Times New Roman" w:cs="Times New Roman"/>
            <w:noProof/>
            <w:rPrChange w:id="202" w:author="Kypridemos, Christodoulos" w:date="2025-02-20T14:48:00Z" w16du:dateUtc="2025-02-20T14:48:00Z">
              <w:rPr>
                <w:rStyle w:val="Hyperlink"/>
                <w:rFonts w:ascii="Times New Roman" w:hAnsi="Times New Roman" w:cs="Times New Roman"/>
                <w:noProof/>
              </w:rPr>
            </w:rPrChange>
          </w:rPr>
          <w:delText>Validation plots for CHD incidence</w:delText>
        </w:r>
        <w:r w:rsidRPr="00520F5D" w:rsidDel="00520F5D">
          <w:rPr>
            <w:rFonts w:ascii="Times New Roman" w:hAnsi="Times New Roman" w:cs="Times New Roman"/>
            <w:noProof/>
            <w:lang w:eastAsia="ja-JP"/>
            <w:rPrChange w:id="203" w:author="Kypridemos, Christodoulos" w:date="2025-02-20T14:48:00Z" w16du:dateUtc="2025-02-20T14:48:00Z">
              <w:rPr>
                <w:rStyle w:val="Hyperlink"/>
                <w:rFonts w:ascii="Times New Roman" w:hAnsi="Times New Roman" w:cs="Times New Roman"/>
                <w:noProof/>
                <w:lang w:eastAsia="ja-JP"/>
              </w:rPr>
            </w:rPrChange>
          </w:rPr>
          <w:delText xml:space="preserve"> and mortality</w:delText>
        </w:r>
        <w:r w:rsidDel="00520F5D">
          <w:rPr>
            <w:noProof/>
            <w:webHidden/>
          </w:rPr>
          <w:tab/>
        </w:r>
        <w:r w:rsidR="003D1493" w:rsidDel="00520F5D">
          <w:rPr>
            <w:noProof/>
            <w:webHidden/>
          </w:rPr>
          <w:delText>30</w:delText>
        </w:r>
      </w:del>
    </w:p>
    <w:p w14:paraId="43F99EAA" w14:textId="71951E14" w:rsidR="005F0E6F" w:rsidDel="00520F5D" w:rsidRDefault="005F0E6F">
      <w:pPr>
        <w:pStyle w:val="TOC2"/>
        <w:rPr>
          <w:del w:id="204" w:author="Kypridemos, Christodoulos" w:date="2025-02-20T14:48:00Z" w16du:dateUtc="2025-02-20T14:48:00Z"/>
          <w:rFonts w:asciiTheme="minorHAnsi" w:hAnsiTheme="minorHAnsi" w:cstheme="minorBidi"/>
          <w:noProof/>
          <w:kern w:val="2"/>
          <w:sz w:val="24"/>
          <w:szCs w:val="24"/>
          <w:lang w:val="en-GB" w:eastAsia="en-GB"/>
          <w14:ligatures w14:val="standardContextual"/>
        </w:rPr>
      </w:pPr>
      <w:del w:id="205" w:author="Kypridemos, Christodoulos" w:date="2025-02-20T14:48:00Z" w16du:dateUtc="2025-02-20T14:48:00Z">
        <w:r w:rsidRPr="00520F5D" w:rsidDel="00520F5D">
          <w:rPr>
            <w:rFonts w:ascii="Times New Roman" w:hAnsi="Times New Roman" w:cs="Times New Roman"/>
            <w:noProof/>
            <w:rPrChange w:id="206" w:author="Kypridemos, Christodoulos" w:date="2025-02-20T14:48:00Z" w16du:dateUtc="2025-02-20T14:48:00Z">
              <w:rPr>
                <w:rStyle w:val="Hyperlink"/>
                <w:rFonts w:ascii="Times New Roman" w:hAnsi="Times New Roman" w:cs="Times New Roman"/>
                <w:noProof/>
              </w:rPr>
            </w:rPrChange>
          </w:rPr>
          <w:delText>Stroke (ischemic stroke and hemorrhagic stroke including subarachnoid hemorrhage</w:delText>
        </w:r>
        <w:r w:rsidRPr="00520F5D" w:rsidDel="00520F5D">
          <w:rPr>
            <w:rFonts w:ascii="Times New Roman" w:hAnsi="Times New Roman" w:cs="Times New Roman"/>
            <w:noProof/>
            <w:lang w:eastAsia="ja-JP"/>
            <w:rPrChange w:id="207" w:author="Kypridemos, Christodoulos" w:date="2025-02-20T14:48:00Z" w16du:dateUtc="2025-02-20T14:48:00Z">
              <w:rPr>
                <w:rStyle w:val="Hyperlink"/>
                <w:rFonts w:ascii="Times New Roman" w:hAnsi="Times New Roman" w:cs="Times New Roman"/>
                <w:noProof/>
                <w:lang w:eastAsia="ja-JP"/>
              </w:rPr>
            </w:rPrChange>
          </w:rPr>
          <w:delText>)</w:delText>
        </w:r>
        <w:r w:rsidRPr="00520F5D" w:rsidDel="00520F5D">
          <w:rPr>
            <w:rFonts w:ascii="Times New Roman" w:hAnsi="Times New Roman" w:cs="Times New Roman"/>
            <w:noProof/>
            <w:rPrChange w:id="208" w:author="Kypridemos, Christodoulos" w:date="2025-02-20T14:48:00Z" w16du:dateUtc="2025-02-20T14:48:00Z">
              <w:rPr>
                <w:rStyle w:val="Hyperlink"/>
                <w:rFonts w:ascii="Times New Roman" w:hAnsi="Times New Roman" w:cs="Times New Roman"/>
                <w:noProof/>
              </w:rPr>
            </w:rPrChange>
          </w:rPr>
          <w:delText xml:space="preserve"> </w:delText>
        </w:r>
        <w:r w:rsidRPr="00520F5D" w:rsidDel="00520F5D">
          <w:rPr>
            <w:rFonts w:ascii="Times New Roman" w:hAnsi="Times New Roman" w:cs="Times New Roman"/>
            <w:noProof/>
            <w:lang w:eastAsia="ja-JP"/>
            <w:rPrChange w:id="209" w:author="Kypridemos, Christodoulos" w:date="2025-02-20T14:48:00Z" w16du:dateUtc="2025-02-20T14:48:00Z">
              <w:rPr>
                <w:rStyle w:val="Hyperlink"/>
                <w:rFonts w:ascii="Times New Roman" w:hAnsi="Times New Roman" w:cs="Times New Roman"/>
                <w:noProof/>
                <w:lang w:eastAsia="ja-JP"/>
              </w:rPr>
            </w:rPrChange>
          </w:rPr>
          <w:delText xml:space="preserve"> </w:delText>
        </w:r>
        <w:r w:rsidRPr="00520F5D" w:rsidDel="00520F5D">
          <w:rPr>
            <w:rFonts w:ascii="Times New Roman" w:hAnsi="Times New Roman" w:cs="Times New Roman"/>
            <w:noProof/>
            <w:rPrChange w:id="210" w:author="Kypridemos, Christodoulos" w:date="2025-02-20T14:48:00Z" w16du:dateUtc="2025-02-20T14:48:00Z">
              <w:rPr>
                <w:rStyle w:val="Hyperlink"/>
                <w:rFonts w:ascii="Times New Roman" w:hAnsi="Times New Roman" w:cs="Times New Roman"/>
                <w:noProof/>
              </w:rPr>
            </w:rPrChange>
          </w:rPr>
          <w:delText>Table A</w:delText>
        </w:r>
        <w:r w:rsidRPr="00520F5D" w:rsidDel="00520F5D">
          <w:rPr>
            <w:rFonts w:ascii="Times New Roman" w:hAnsi="Times New Roman" w:cs="Times New Roman"/>
            <w:noProof/>
            <w:rPrChange w:id="211" w:author="Kypridemos, Christodoulos" w:date="2025-02-20T14:48:00Z" w16du:dateUtc="2025-02-20T14:48:00Z">
              <w:rPr>
                <w:rStyle w:val="Hyperlink"/>
                <w:rFonts w:ascii="Times New Roman" w:hAnsi="Times New Roman" w:cs="Times New Roman"/>
                <w:noProof/>
              </w:rPr>
            </w:rPrChange>
          </w:rPr>
          <w:noBreakHyphen/>
          <w:delText>3 - Modeling assumptions for incident stroke</w:delText>
        </w:r>
        <w:r w:rsidDel="00520F5D">
          <w:rPr>
            <w:noProof/>
            <w:webHidden/>
          </w:rPr>
          <w:tab/>
        </w:r>
        <w:r w:rsidR="003D1493" w:rsidDel="00520F5D">
          <w:rPr>
            <w:noProof/>
            <w:webHidden/>
          </w:rPr>
          <w:delText>34</w:delText>
        </w:r>
      </w:del>
    </w:p>
    <w:p w14:paraId="5A48AFA1" w14:textId="3B34F53B" w:rsidR="005F0E6F" w:rsidDel="00520F5D" w:rsidRDefault="005F0E6F">
      <w:pPr>
        <w:pStyle w:val="TOC3"/>
        <w:rPr>
          <w:del w:id="212" w:author="Kypridemos, Christodoulos" w:date="2025-02-20T14:48:00Z" w16du:dateUtc="2025-02-20T14:48:00Z"/>
          <w:rFonts w:asciiTheme="minorHAnsi" w:hAnsiTheme="minorHAnsi" w:cstheme="minorBidi"/>
          <w:noProof/>
          <w:kern w:val="2"/>
          <w:sz w:val="24"/>
          <w:szCs w:val="24"/>
          <w:lang w:val="en-GB" w:eastAsia="en-GB"/>
          <w14:ligatures w14:val="standardContextual"/>
        </w:rPr>
      </w:pPr>
      <w:del w:id="213" w:author="Kypridemos, Christodoulos" w:date="2025-02-20T14:48:00Z" w16du:dateUtc="2025-02-20T14:48:00Z">
        <w:r w:rsidRPr="00520F5D" w:rsidDel="00520F5D">
          <w:rPr>
            <w:rFonts w:ascii="Times New Roman" w:hAnsi="Times New Roman" w:cs="Times New Roman"/>
            <w:noProof/>
            <w:rPrChange w:id="214" w:author="Kypridemos, Christodoulos" w:date="2025-02-20T14:48:00Z" w16du:dateUtc="2025-02-20T14:48:00Z">
              <w:rPr>
                <w:rStyle w:val="Hyperlink"/>
                <w:rFonts w:ascii="Times New Roman" w:hAnsi="Times New Roman" w:cs="Times New Roman"/>
                <w:noProof/>
              </w:rPr>
            </w:rPrChange>
          </w:rPr>
          <w:delText>Validation plots for stroke incidence</w:delText>
        </w:r>
        <w:r w:rsidRPr="00520F5D" w:rsidDel="00520F5D">
          <w:rPr>
            <w:rFonts w:ascii="Times New Roman" w:hAnsi="Times New Roman" w:cs="Times New Roman"/>
            <w:noProof/>
            <w:lang w:eastAsia="ja-JP"/>
            <w:rPrChange w:id="215" w:author="Kypridemos, Christodoulos" w:date="2025-02-20T14:48:00Z" w16du:dateUtc="2025-02-20T14:48:00Z">
              <w:rPr>
                <w:rStyle w:val="Hyperlink"/>
                <w:rFonts w:ascii="Times New Roman" w:hAnsi="Times New Roman" w:cs="Times New Roman"/>
                <w:noProof/>
                <w:lang w:eastAsia="ja-JP"/>
              </w:rPr>
            </w:rPrChange>
          </w:rPr>
          <w:delText xml:space="preserve"> and mortality</w:delText>
        </w:r>
        <w:r w:rsidDel="00520F5D">
          <w:rPr>
            <w:noProof/>
            <w:webHidden/>
          </w:rPr>
          <w:tab/>
        </w:r>
        <w:r w:rsidR="003D1493" w:rsidDel="00520F5D">
          <w:rPr>
            <w:noProof/>
            <w:webHidden/>
          </w:rPr>
          <w:delText>38</w:delText>
        </w:r>
      </w:del>
    </w:p>
    <w:p w14:paraId="3186A575" w14:textId="5144DAC3" w:rsidR="005F0E6F" w:rsidDel="00520F5D" w:rsidRDefault="005F0E6F">
      <w:pPr>
        <w:pStyle w:val="TOC2"/>
        <w:rPr>
          <w:del w:id="216" w:author="Kypridemos, Christodoulos" w:date="2025-02-20T14:48:00Z" w16du:dateUtc="2025-02-20T14:48:00Z"/>
          <w:rFonts w:asciiTheme="minorHAnsi" w:hAnsiTheme="minorHAnsi" w:cstheme="minorBidi"/>
          <w:noProof/>
          <w:kern w:val="2"/>
          <w:sz w:val="24"/>
          <w:szCs w:val="24"/>
          <w:lang w:val="en-GB" w:eastAsia="en-GB"/>
          <w14:ligatures w14:val="standardContextual"/>
        </w:rPr>
      </w:pPr>
      <w:del w:id="217" w:author="Kypridemos, Christodoulos" w:date="2025-02-20T14:48:00Z" w16du:dateUtc="2025-02-20T14:48:00Z">
        <w:r w:rsidRPr="00520F5D" w:rsidDel="00520F5D">
          <w:rPr>
            <w:rFonts w:ascii="Times New Roman" w:hAnsi="Times New Roman" w:cs="Times New Roman"/>
            <w:noProof/>
            <w:rPrChange w:id="218" w:author="Kypridemos, Christodoulos" w:date="2025-02-20T14:48:00Z" w16du:dateUtc="2025-02-20T14:48:00Z">
              <w:rPr>
                <w:rStyle w:val="Hyperlink"/>
                <w:rFonts w:ascii="Times New Roman" w:hAnsi="Times New Roman" w:cs="Times New Roman"/>
                <w:noProof/>
              </w:rPr>
            </w:rPrChange>
          </w:rPr>
          <w:delText>Non-modeled mortality</w:delText>
        </w:r>
        <w:r w:rsidDel="00520F5D">
          <w:rPr>
            <w:noProof/>
            <w:webHidden/>
          </w:rPr>
          <w:tab/>
        </w:r>
        <w:r w:rsidR="003D1493" w:rsidDel="00520F5D">
          <w:rPr>
            <w:noProof/>
            <w:webHidden/>
          </w:rPr>
          <w:delText>42</w:delText>
        </w:r>
      </w:del>
    </w:p>
    <w:p w14:paraId="1586378C" w14:textId="40EF2425" w:rsidR="005F0E6F" w:rsidDel="00520F5D" w:rsidRDefault="005F0E6F">
      <w:pPr>
        <w:pStyle w:val="TOC1"/>
        <w:tabs>
          <w:tab w:val="left" w:pos="660"/>
        </w:tabs>
        <w:rPr>
          <w:del w:id="219" w:author="Kypridemos, Christodoulos" w:date="2025-02-20T14:48:00Z" w16du:dateUtc="2025-02-20T14:48:00Z"/>
          <w:rFonts w:asciiTheme="minorHAnsi" w:hAnsiTheme="minorHAnsi" w:cstheme="minorBidi"/>
          <w:noProof/>
          <w:kern w:val="2"/>
          <w:sz w:val="24"/>
          <w:szCs w:val="24"/>
          <w:lang w:val="en-GB" w:eastAsia="en-GB"/>
          <w14:ligatures w14:val="standardContextual"/>
        </w:rPr>
      </w:pPr>
      <w:del w:id="220" w:author="Kypridemos, Christodoulos" w:date="2025-02-20T14:48:00Z" w16du:dateUtc="2025-02-20T14:48:00Z">
        <w:r w:rsidRPr="00520F5D" w:rsidDel="00520F5D">
          <w:rPr>
            <w:rFonts w:ascii="Times New Roman" w:hAnsi="Times New Roman" w:cs="Times New Roman"/>
            <w:noProof/>
            <w:rPrChange w:id="221" w:author="Kypridemos, Christodoulos" w:date="2025-02-20T14:48:00Z" w16du:dateUtc="2025-02-20T14:48:00Z">
              <w:rPr>
                <w:rStyle w:val="Hyperlink"/>
                <w:rFonts w:ascii="Times New Roman" w:hAnsi="Times New Roman" w:cs="Times New Roman"/>
                <w:noProof/>
              </w:rPr>
            </w:rPrChange>
          </w:rPr>
          <w:delText>B)</w:delText>
        </w:r>
        <w:r w:rsidDel="00520F5D">
          <w:rPr>
            <w:rFonts w:asciiTheme="minorHAnsi" w:hAnsiTheme="minorHAnsi" w:cstheme="minorBidi"/>
            <w:noProof/>
            <w:kern w:val="2"/>
            <w:sz w:val="24"/>
            <w:szCs w:val="24"/>
            <w:lang w:val="en-GB" w:eastAsia="en-GB"/>
            <w14:ligatures w14:val="standardContextual"/>
          </w:rPr>
          <w:tab/>
        </w:r>
        <w:r w:rsidRPr="00520F5D" w:rsidDel="00520F5D">
          <w:rPr>
            <w:rFonts w:ascii="Times New Roman" w:hAnsi="Times New Roman" w:cs="Times New Roman"/>
            <w:noProof/>
            <w:rPrChange w:id="222" w:author="Kypridemos, Christodoulos" w:date="2025-02-20T14:48:00Z" w16du:dateUtc="2025-02-20T14:48:00Z">
              <w:rPr>
                <w:rStyle w:val="Hyperlink"/>
                <w:rFonts w:ascii="Times New Roman" w:hAnsi="Times New Roman" w:cs="Times New Roman"/>
                <w:noProof/>
              </w:rPr>
            </w:rPrChange>
          </w:rPr>
          <w:delText xml:space="preserve">Supplementary </w:delText>
        </w:r>
        <w:r w:rsidRPr="00520F5D" w:rsidDel="00520F5D">
          <w:rPr>
            <w:rFonts w:ascii="Times New Roman" w:hAnsi="Times New Roman" w:cs="Times New Roman"/>
            <w:noProof/>
            <w:lang w:eastAsia="ja-JP"/>
            <w:rPrChange w:id="223" w:author="Kypridemos, Christodoulos" w:date="2025-02-20T14:48:00Z" w16du:dateUtc="2025-02-20T14:48:00Z">
              <w:rPr>
                <w:rStyle w:val="Hyperlink"/>
                <w:rFonts w:ascii="Times New Roman" w:hAnsi="Times New Roman" w:cs="Times New Roman"/>
                <w:noProof/>
                <w:lang w:eastAsia="ja-JP"/>
              </w:rPr>
            </w:rPrChange>
          </w:rPr>
          <w:delText>M</w:delText>
        </w:r>
        <w:r w:rsidRPr="00520F5D" w:rsidDel="00520F5D">
          <w:rPr>
            <w:rFonts w:ascii="Times New Roman" w:hAnsi="Times New Roman" w:cs="Times New Roman"/>
            <w:noProof/>
            <w:rPrChange w:id="224" w:author="Kypridemos, Christodoulos" w:date="2025-02-20T14:48:00Z" w16du:dateUtc="2025-02-20T14:48:00Z">
              <w:rPr>
                <w:rStyle w:val="Hyperlink"/>
                <w:rFonts w:ascii="Times New Roman" w:hAnsi="Times New Roman" w:cs="Times New Roman"/>
                <w:noProof/>
              </w:rPr>
            </w:rPrChange>
          </w:rPr>
          <w:delText xml:space="preserve">aterials B: </w:delText>
        </w:r>
        <w:r w:rsidRPr="00520F5D" w:rsidDel="00520F5D">
          <w:rPr>
            <w:rFonts w:ascii="Times New Roman" w:hAnsi="Times New Roman" w:cs="Times New Roman"/>
            <w:noProof/>
            <w:lang w:eastAsia="ja-JP"/>
            <w:rPrChange w:id="225" w:author="Kypridemos, Christodoulos" w:date="2025-02-20T14:48:00Z" w16du:dateUtc="2025-02-20T14:48:00Z">
              <w:rPr>
                <w:rStyle w:val="Hyperlink"/>
                <w:rFonts w:ascii="Times New Roman" w:hAnsi="Times New Roman" w:cs="Times New Roman"/>
                <w:noProof/>
                <w:lang w:eastAsia="ja-JP"/>
              </w:rPr>
            </w:rPrChange>
          </w:rPr>
          <w:delText>E</w:delText>
        </w:r>
        <w:r w:rsidRPr="00520F5D" w:rsidDel="00520F5D">
          <w:rPr>
            <w:rFonts w:ascii="Times New Roman" w:hAnsi="Times New Roman" w:cs="Times New Roman"/>
            <w:noProof/>
            <w:rPrChange w:id="226" w:author="Kypridemos, Christodoulos" w:date="2025-02-20T14:48:00Z" w16du:dateUtc="2025-02-20T14:48:00Z">
              <w:rPr>
                <w:rStyle w:val="Hyperlink"/>
                <w:rFonts w:ascii="Times New Roman" w:hAnsi="Times New Roman" w:cs="Times New Roman"/>
                <w:noProof/>
              </w:rPr>
            </w:rPrChange>
          </w:rPr>
          <w:delText xml:space="preserve">xposure </w:delText>
        </w:r>
        <w:r w:rsidRPr="00520F5D" w:rsidDel="00520F5D">
          <w:rPr>
            <w:rFonts w:ascii="Times New Roman" w:hAnsi="Times New Roman" w:cs="Times New Roman"/>
            <w:noProof/>
            <w:lang w:eastAsia="ja-JP"/>
            <w:rPrChange w:id="227" w:author="Kypridemos, Christodoulos" w:date="2025-02-20T14:48:00Z" w16du:dateUtc="2025-02-20T14:48:00Z">
              <w:rPr>
                <w:rStyle w:val="Hyperlink"/>
                <w:rFonts w:ascii="Times New Roman" w:hAnsi="Times New Roman" w:cs="Times New Roman"/>
                <w:noProof/>
                <w:lang w:eastAsia="ja-JP"/>
              </w:rPr>
            </w:rPrChange>
          </w:rPr>
          <w:delText>Model</w:delText>
        </w:r>
        <w:r w:rsidRPr="00520F5D" w:rsidDel="00520F5D">
          <w:rPr>
            <w:rFonts w:ascii="Times New Roman" w:hAnsi="Times New Roman" w:cs="Times New Roman"/>
            <w:noProof/>
            <w:rPrChange w:id="228" w:author="Kypridemos, Christodoulos" w:date="2025-02-20T14:48:00Z" w16du:dateUtc="2025-02-20T14:48:00Z">
              <w:rPr>
                <w:rStyle w:val="Hyperlink"/>
                <w:rFonts w:ascii="Times New Roman" w:hAnsi="Times New Roman" w:cs="Times New Roman"/>
                <w:noProof/>
              </w:rPr>
            </w:rPrChange>
          </w:rPr>
          <w:delText xml:space="preserve">ing </w:delText>
        </w:r>
        <w:r w:rsidRPr="00520F5D" w:rsidDel="00520F5D">
          <w:rPr>
            <w:rFonts w:ascii="Times New Roman" w:hAnsi="Times New Roman" w:cs="Times New Roman"/>
            <w:noProof/>
            <w:lang w:eastAsia="ja-JP"/>
            <w:rPrChange w:id="229" w:author="Kypridemos, Christodoulos" w:date="2025-02-20T14:48:00Z" w16du:dateUtc="2025-02-20T14:48:00Z">
              <w:rPr>
                <w:rStyle w:val="Hyperlink"/>
                <w:rFonts w:ascii="Times New Roman" w:hAnsi="Times New Roman" w:cs="Times New Roman"/>
                <w:noProof/>
                <w:lang w:eastAsia="ja-JP"/>
              </w:rPr>
            </w:rPrChange>
          </w:rPr>
          <w:delText>D</w:delText>
        </w:r>
        <w:r w:rsidRPr="00520F5D" w:rsidDel="00520F5D">
          <w:rPr>
            <w:rFonts w:ascii="Times New Roman" w:hAnsi="Times New Roman" w:cs="Times New Roman"/>
            <w:noProof/>
            <w:rPrChange w:id="230" w:author="Kypridemos, Christodoulos" w:date="2025-02-20T14:48:00Z" w16du:dateUtc="2025-02-20T14:48:00Z">
              <w:rPr>
                <w:rStyle w:val="Hyperlink"/>
                <w:rFonts w:ascii="Times New Roman" w:hAnsi="Times New Roman" w:cs="Times New Roman"/>
                <w:noProof/>
              </w:rPr>
            </w:rPrChange>
          </w:rPr>
          <w:delText xml:space="preserve">etails and </w:delText>
        </w:r>
        <w:r w:rsidRPr="00520F5D" w:rsidDel="00520F5D">
          <w:rPr>
            <w:rFonts w:ascii="Times New Roman" w:hAnsi="Times New Roman" w:cs="Times New Roman"/>
            <w:noProof/>
            <w:lang w:eastAsia="ja-JP"/>
            <w:rPrChange w:id="231" w:author="Kypridemos, Christodoulos" w:date="2025-02-20T14:48:00Z" w16du:dateUtc="2025-02-20T14:48:00Z">
              <w:rPr>
                <w:rStyle w:val="Hyperlink"/>
                <w:rFonts w:ascii="Times New Roman" w:hAnsi="Times New Roman" w:cs="Times New Roman"/>
                <w:noProof/>
                <w:lang w:eastAsia="ja-JP"/>
              </w:rPr>
            </w:rPrChange>
          </w:rPr>
          <w:delText>V</w:delText>
        </w:r>
        <w:r w:rsidRPr="00520F5D" w:rsidDel="00520F5D">
          <w:rPr>
            <w:rFonts w:ascii="Times New Roman" w:hAnsi="Times New Roman" w:cs="Times New Roman"/>
            <w:noProof/>
            <w:rPrChange w:id="232" w:author="Kypridemos, Christodoulos" w:date="2025-02-20T14:48:00Z" w16du:dateUtc="2025-02-20T14:48:00Z">
              <w:rPr>
                <w:rStyle w:val="Hyperlink"/>
                <w:rFonts w:ascii="Times New Roman" w:hAnsi="Times New Roman" w:cs="Times New Roman"/>
                <w:noProof/>
              </w:rPr>
            </w:rPrChange>
          </w:rPr>
          <w:delText>alidation</w:delText>
        </w:r>
        <w:r w:rsidDel="00520F5D">
          <w:rPr>
            <w:noProof/>
            <w:webHidden/>
          </w:rPr>
          <w:tab/>
        </w:r>
        <w:r w:rsidR="003D1493" w:rsidDel="00520F5D">
          <w:rPr>
            <w:noProof/>
            <w:webHidden/>
          </w:rPr>
          <w:delText>47</w:delText>
        </w:r>
      </w:del>
    </w:p>
    <w:p w14:paraId="590DB89F" w14:textId="55699D35" w:rsidR="005F0E6F" w:rsidDel="00520F5D" w:rsidRDefault="005F0E6F">
      <w:pPr>
        <w:pStyle w:val="TOC2"/>
        <w:rPr>
          <w:del w:id="233" w:author="Kypridemos, Christodoulos" w:date="2025-02-20T14:48:00Z" w16du:dateUtc="2025-02-20T14:48:00Z"/>
          <w:rFonts w:asciiTheme="minorHAnsi" w:hAnsiTheme="minorHAnsi" w:cstheme="minorBidi"/>
          <w:noProof/>
          <w:kern w:val="2"/>
          <w:sz w:val="24"/>
          <w:szCs w:val="24"/>
          <w:lang w:val="en-GB" w:eastAsia="en-GB"/>
          <w14:ligatures w14:val="standardContextual"/>
        </w:rPr>
      </w:pPr>
      <w:del w:id="234" w:author="Kypridemos, Christodoulos" w:date="2025-02-20T14:48:00Z" w16du:dateUtc="2025-02-20T14:48:00Z">
        <w:r w:rsidRPr="00520F5D" w:rsidDel="00520F5D">
          <w:rPr>
            <w:rFonts w:ascii="Times New Roman" w:hAnsi="Times New Roman" w:cs="Times New Roman"/>
            <w:noProof/>
            <w:rPrChange w:id="235" w:author="Kypridemos, Christodoulos" w:date="2025-02-20T14:48:00Z" w16du:dateUtc="2025-02-20T14:48:00Z">
              <w:rPr>
                <w:rStyle w:val="Hyperlink"/>
                <w:rFonts w:ascii="Times New Roman" w:hAnsi="Times New Roman" w:cs="Times New Roman"/>
                <w:noProof/>
              </w:rPr>
            </w:rPrChange>
          </w:rPr>
          <w:delText>Exposure modeling details</w:delText>
        </w:r>
        <w:r w:rsidDel="00520F5D">
          <w:rPr>
            <w:noProof/>
            <w:webHidden/>
          </w:rPr>
          <w:tab/>
        </w:r>
        <w:r w:rsidR="003D1493" w:rsidDel="00520F5D">
          <w:rPr>
            <w:noProof/>
            <w:webHidden/>
          </w:rPr>
          <w:delText>47</w:delText>
        </w:r>
      </w:del>
    </w:p>
    <w:p w14:paraId="7E707F87" w14:textId="3300FFEB" w:rsidR="005F0E6F" w:rsidDel="00520F5D" w:rsidRDefault="005F0E6F">
      <w:pPr>
        <w:pStyle w:val="TOC2"/>
        <w:rPr>
          <w:del w:id="236" w:author="Kypridemos, Christodoulos" w:date="2025-02-20T14:48:00Z" w16du:dateUtc="2025-02-20T14:48:00Z"/>
          <w:rFonts w:asciiTheme="minorHAnsi" w:hAnsiTheme="minorHAnsi" w:cstheme="minorBidi"/>
          <w:noProof/>
          <w:kern w:val="2"/>
          <w:sz w:val="24"/>
          <w:szCs w:val="24"/>
          <w:lang w:val="en-GB" w:eastAsia="en-GB"/>
          <w14:ligatures w14:val="standardContextual"/>
        </w:rPr>
      </w:pPr>
      <w:del w:id="237" w:author="Kypridemos, Christodoulos" w:date="2025-02-20T14:48:00Z" w16du:dateUtc="2025-02-20T14:48:00Z">
        <w:r w:rsidRPr="00520F5D" w:rsidDel="00520F5D">
          <w:rPr>
            <w:rFonts w:ascii="Times New Roman" w:hAnsi="Times New Roman" w:cs="Times New Roman"/>
            <w:noProof/>
            <w:rPrChange w:id="238" w:author="Kypridemos, Christodoulos" w:date="2025-02-20T14:48:00Z" w16du:dateUtc="2025-02-20T14:48:00Z">
              <w:rPr>
                <w:rStyle w:val="Hyperlink"/>
                <w:rFonts w:ascii="Times New Roman" w:hAnsi="Times New Roman" w:cs="Times New Roman"/>
                <w:noProof/>
              </w:rPr>
            </w:rPrChange>
          </w:rPr>
          <w:delText>Exposure validation plots</w:delText>
        </w:r>
        <w:r w:rsidDel="00520F5D">
          <w:rPr>
            <w:noProof/>
            <w:webHidden/>
          </w:rPr>
          <w:tab/>
        </w:r>
        <w:r w:rsidR="003D1493" w:rsidDel="00520F5D">
          <w:rPr>
            <w:noProof/>
            <w:webHidden/>
          </w:rPr>
          <w:delText>49</w:delText>
        </w:r>
      </w:del>
    </w:p>
    <w:p w14:paraId="3CD96118" w14:textId="371DBA5C" w:rsidR="005F0E6F" w:rsidDel="00520F5D" w:rsidRDefault="005F0E6F">
      <w:pPr>
        <w:pStyle w:val="TOC3"/>
        <w:rPr>
          <w:del w:id="239" w:author="Kypridemos, Christodoulos" w:date="2025-02-20T14:48:00Z" w16du:dateUtc="2025-02-20T14:48:00Z"/>
          <w:rFonts w:asciiTheme="minorHAnsi" w:hAnsiTheme="minorHAnsi" w:cstheme="minorBidi"/>
          <w:noProof/>
          <w:kern w:val="2"/>
          <w:sz w:val="24"/>
          <w:szCs w:val="24"/>
          <w:lang w:val="en-GB" w:eastAsia="en-GB"/>
          <w14:ligatures w14:val="standardContextual"/>
        </w:rPr>
      </w:pPr>
      <w:del w:id="240" w:author="Kypridemos, Christodoulos" w:date="2025-02-20T14:48:00Z" w16du:dateUtc="2025-02-20T14:48:00Z">
        <w:r w:rsidRPr="00520F5D" w:rsidDel="00520F5D">
          <w:rPr>
            <w:rFonts w:ascii="Times New Roman" w:hAnsi="Times New Roman" w:cs="Times New Roman"/>
            <w:noProof/>
            <w:rPrChange w:id="241" w:author="Kypridemos, Christodoulos" w:date="2025-02-20T14:48:00Z" w16du:dateUtc="2025-02-20T14:48:00Z">
              <w:rPr>
                <w:rStyle w:val="Hyperlink"/>
                <w:rFonts w:ascii="Times New Roman" w:hAnsi="Times New Roman" w:cs="Times New Roman"/>
                <w:noProof/>
              </w:rPr>
            </w:rPrChange>
          </w:rPr>
          <w:delText>Body mass index</w:delText>
        </w:r>
        <w:r w:rsidDel="00520F5D">
          <w:rPr>
            <w:noProof/>
            <w:webHidden/>
          </w:rPr>
          <w:tab/>
        </w:r>
        <w:r w:rsidR="003D1493" w:rsidDel="00520F5D">
          <w:rPr>
            <w:noProof/>
            <w:webHidden/>
          </w:rPr>
          <w:delText>50</w:delText>
        </w:r>
      </w:del>
    </w:p>
    <w:p w14:paraId="7A6EA3B7" w14:textId="2DD3D4BE" w:rsidR="005F0E6F" w:rsidDel="00520F5D" w:rsidRDefault="005F0E6F">
      <w:pPr>
        <w:pStyle w:val="TOC3"/>
        <w:rPr>
          <w:del w:id="242" w:author="Kypridemos, Christodoulos" w:date="2025-02-20T14:48:00Z" w16du:dateUtc="2025-02-20T14:48:00Z"/>
          <w:rFonts w:asciiTheme="minorHAnsi" w:hAnsiTheme="minorHAnsi" w:cstheme="minorBidi"/>
          <w:noProof/>
          <w:kern w:val="2"/>
          <w:sz w:val="24"/>
          <w:szCs w:val="24"/>
          <w:lang w:val="en-GB" w:eastAsia="en-GB"/>
          <w14:ligatures w14:val="standardContextual"/>
        </w:rPr>
      </w:pPr>
      <w:del w:id="243" w:author="Kypridemos, Christodoulos" w:date="2025-02-20T14:48:00Z" w16du:dateUtc="2025-02-20T14:48:00Z">
        <w:r w:rsidRPr="00520F5D" w:rsidDel="00520F5D">
          <w:rPr>
            <w:rFonts w:ascii="Times New Roman" w:hAnsi="Times New Roman" w:cs="Times New Roman"/>
            <w:noProof/>
            <w:rPrChange w:id="244" w:author="Kypridemos, Christodoulos" w:date="2025-02-20T14:48:00Z" w16du:dateUtc="2025-02-20T14:48:00Z">
              <w:rPr>
                <w:rStyle w:val="Hyperlink"/>
                <w:rFonts w:ascii="Times New Roman" w:hAnsi="Times New Roman" w:cs="Times New Roman"/>
                <w:noProof/>
              </w:rPr>
            </w:rPrChange>
          </w:rPr>
          <w:delText>Smoking status</w:delText>
        </w:r>
        <w:r w:rsidDel="00520F5D">
          <w:rPr>
            <w:noProof/>
            <w:webHidden/>
          </w:rPr>
          <w:tab/>
        </w:r>
        <w:r w:rsidR="003D1493" w:rsidDel="00520F5D">
          <w:rPr>
            <w:noProof/>
            <w:webHidden/>
          </w:rPr>
          <w:delText>53</w:delText>
        </w:r>
      </w:del>
    </w:p>
    <w:p w14:paraId="018BA70F" w14:textId="4E45D684" w:rsidR="005F0E6F" w:rsidDel="00520F5D" w:rsidRDefault="005F0E6F">
      <w:pPr>
        <w:pStyle w:val="TOC3"/>
        <w:rPr>
          <w:del w:id="245" w:author="Kypridemos, Christodoulos" w:date="2025-02-20T14:48:00Z" w16du:dateUtc="2025-02-20T14:48:00Z"/>
          <w:rFonts w:asciiTheme="minorHAnsi" w:hAnsiTheme="minorHAnsi" w:cstheme="minorBidi"/>
          <w:noProof/>
          <w:kern w:val="2"/>
          <w:sz w:val="24"/>
          <w:szCs w:val="24"/>
          <w:lang w:val="en-GB" w:eastAsia="en-GB"/>
          <w14:ligatures w14:val="standardContextual"/>
        </w:rPr>
      </w:pPr>
      <w:del w:id="246" w:author="Kypridemos, Christodoulos" w:date="2025-02-20T14:48:00Z" w16du:dateUtc="2025-02-20T14:48:00Z">
        <w:r w:rsidRPr="00520F5D" w:rsidDel="00520F5D">
          <w:rPr>
            <w:rFonts w:ascii="Times New Roman" w:hAnsi="Times New Roman" w:cs="Times New Roman"/>
            <w:noProof/>
            <w:rPrChange w:id="247" w:author="Kypridemos, Christodoulos" w:date="2025-02-20T14:48:00Z" w16du:dateUtc="2025-02-20T14:48:00Z">
              <w:rPr>
                <w:rStyle w:val="Hyperlink"/>
                <w:rFonts w:ascii="Times New Roman" w:hAnsi="Times New Roman" w:cs="Times New Roman"/>
                <w:noProof/>
              </w:rPr>
            </w:rPrChange>
          </w:rPr>
          <w:delText>Active days</w:delText>
        </w:r>
        <w:r w:rsidDel="00520F5D">
          <w:rPr>
            <w:noProof/>
            <w:webHidden/>
          </w:rPr>
          <w:tab/>
        </w:r>
        <w:r w:rsidR="003D1493" w:rsidDel="00520F5D">
          <w:rPr>
            <w:noProof/>
            <w:webHidden/>
          </w:rPr>
          <w:delText>61</w:delText>
        </w:r>
      </w:del>
    </w:p>
    <w:p w14:paraId="65949C6D" w14:textId="1C5D7F4B" w:rsidR="005F0E6F" w:rsidDel="00520F5D" w:rsidRDefault="005F0E6F">
      <w:pPr>
        <w:pStyle w:val="TOC3"/>
        <w:rPr>
          <w:del w:id="248" w:author="Kypridemos, Christodoulos" w:date="2025-02-20T14:48:00Z" w16du:dateUtc="2025-02-20T14:48:00Z"/>
          <w:rFonts w:asciiTheme="minorHAnsi" w:hAnsiTheme="minorHAnsi" w:cstheme="minorBidi"/>
          <w:noProof/>
          <w:kern w:val="2"/>
          <w:sz w:val="24"/>
          <w:szCs w:val="24"/>
          <w:lang w:val="en-GB" w:eastAsia="en-GB"/>
          <w14:ligatures w14:val="standardContextual"/>
        </w:rPr>
      </w:pPr>
      <w:del w:id="249" w:author="Kypridemos, Christodoulos" w:date="2025-02-20T14:48:00Z" w16du:dateUtc="2025-02-20T14:48:00Z">
        <w:r w:rsidRPr="00520F5D" w:rsidDel="00520F5D">
          <w:rPr>
            <w:rFonts w:ascii="Times New Roman" w:hAnsi="Times New Roman" w:cs="Times New Roman"/>
            <w:noProof/>
            <w:rPrChange w:id="250" w:author="Kypridemos, Christodoulos" w:date="2025-02-20T14:48:00Z" w16du:dateUtc="2025-02-20T14:48:00Z">
              <w:rPr>
                <w:rStyle w:val="Hyperlink"/>
                <w:rFonts w:ascii="Times New Roman" w:hAnsi="Times New Roman" w:cs="Times New Roman"/>
                <w:noProof/>
              </w:rPr>
            </w:rPrChange>
          </w:rPr>
          <w:delText>Fruit and Vegetable intake</w:delText>
        </w:r>
        <w:r w:rsidDel="00520F5D">
          <w:rPr>
            <w:noProof/>
            <w:webHidden/>
          </w:rPr>
          <w:tab/>
        </w:r>
        <w:r w:rsidR="003D1493" w:rsidDel="00520F5D">
          <w:rPr>
            <w:noProof/>
            <w:webHidden/>
          </w:rPr>
          <w:delText>64</w:delText>
        </w:r>
      </w:del>
    </w:p>
    <w:p w14:paraId="1141E15C" w14:textId="40F66947" w:rsidR="005F0E6F" w:rsidDel="00520F5D" w:rsidRDefault="005F0E6F">
      <w:pPr>
        <w:pStyle w:val="TOC3"/>
        <w:rPr>
          <w:del w:id="251" w:author="Kypridemos, Christodoulos" w:date="2025-02-20T14:48:00Z" w16du:dateUtc="2025-02-20T14:48:00Z"/>
          <w:rFonts w:asciiTheme="minorHAnsi" w:hAnsiTheme="minorHAnsi" w:cstheme="minorBidi"/>
          <w:noProof/>
          <w:kern w:val="2"/>
          <w:sz w:val="24"/>
          <w:szCs w:val="24"/>
          <w:lang w:val="en-GB" w:eastAsia="en-GB"/>
          <w14:ligatures w14:val="standardContextual"/>
        </w:rPr>
      </w:pPr>
      <w:del w:id="252" w:author="Kypridemos, Christodoulos" w:date="2025-02-20T14:48:00Z" w16du:dateUtc="2025-02-20T14:48:00Z">
        <w:r w:rsidRPr="00520F5D" w:rsidDel="00520F5D">
          <w:rPr>
            <w:rFonts w:ascii="Times New Roman" w:hAnsi="Times New Roman" w:cs="Times New Roman"/>
            <w:noProof/>
            <w:rPrChange w:id="253" w:author="Kypridemos, Christodoulos" w:date="2025-02-20T14:48:00Z" w16du:dateUtc="2025-02-20T14:48:00Z">
              <w:rPr>
                <w:rStyle w:val="Hyperlink"/>
                <w:rFonts w:ascii="Times New Roman" w:hAnsi="Times New Roman" w:cs="Times New Roman"/>
                <w:noProof/>
              </w:rPr>
            </w:rPrChange>
          </w:rPr>
          <w:delText>Medication use for diabetes</w:delText>
        </w:r>
        <w:r w:rsidDel="00520F5D">
          <w:rPr>
            <w:noProof/>
            <w:webHidden/>
          </w:rPr>
          <w:tab/>
        </w:r>
        <w:r w:rsidR="003D1493" w:rsidDel="00520F5D">
          <w:rPr>
            <w:noProof/>
            <w:webHidden/>
          </w:rPr>
          <w:delText>67</w:delText>
        </w:r>
      </w:del>
    </w:p>
    <w:p w14:paraId="276F4A9C" w14:textId="2CA2BD5F" w:rsidR="005F0E6F" w:rsidDel="00520F5D" w:rsidRDefault="005F0E6F">
      <w:pPr>
        <w:pStyle w:val="TOC3"/>
        <w:rPr>
          <w:del w:id="254" w:author="Kypridemos, Christodoulos" w:date="2025-02-20T14:48:00Z" w16du:dateUtc="2025-02-20T14:48:00Z"/>
          <w:rFonts w:asciiTheme="minorHAnsi" w:hAnsiTheme="minorHAnsi" w:cstheme="minorBidi"/>
          <w:noProof/>
          <w:kern w:val="2"/>
          <w:sz w:val="24"/>
          <w:szCs w:val="24"/>
          <w:lang w:val="en-GB" w:eastAsia="en-GB"/>
          <w14:ligatures w14:val="standardContextual"/>
        </w:rPr>
      </w:pPr>
      <w:del w:id="255" w:author="Kypridemos, Christodoulos" w:date="2025-02-20T14:48:00Z" w16du:dateUtc="2025-02-20T14:48:00Z">
        <w:r w:rsidRPr="00520F5D" w:rsidDel="00520F5D">
          <w:rPr>
            <w:rFonts w:ascii="Times New Roman" w:hAnsi="Times New Roman" w:cs="Times New Roman"/>
            <w:noProof/>
            <w:rPrChange w:id="256" w:author="Kypridemos, Christodoulos" w:date="2025-02-20T14:48:00Z" w16du:dateUtc="2025-02-20T14:48:00Z">
              <w:rPr>
                <w:rStyle w:val="Hyperlink"/>
                <w:rFonts w:ascii="Times New Roman" w:hAnsi="Times New Roman" w:cs="Times New Roman"/>
                <w:noProof/>
              </w:rPr>
            </w:rPrChange>
          </w:rPr>
          <w:delText>Medication use for hyperlipidemia</w:delText>
        </w:r>
        <w:r w:rsidDel="00520F5D">
          <w:rPr>
            <w:noProof/>
            <w:webHidden/>
          </w:rPr>
          <w:tab/>
        </w:r>
        <w:r w:rsidR="003D1493" w:rsidDel="00520F5D">
          <w:rPr>
            <w:noProof/>
            <w:webHidden/>
          </w:rPr>
          <w:delText>70</w:delText>
        </w:r>
      </w:del>
    </w:p>
    <w:p w14:paraId="738E0162" w14:textId="209C51A8" w:rsidR="005F0E6F" w:rsidDel="00520F5D" w:rsidRDefault="005F0E6F">
      <w:pPr>
        <w:pStyle w:val="TOC3"/>
        <w:rPr>
          <w:del w:id="257" w:author="Kypridemos, Christodoulos" w:date="2025-02-20T14:48:00Z" w16du:dateUtc="2025-02-20T14:48:00Z"/>
          <w:rFonts w:asciiTheme="minorHAnsi" w:hAnsiTheme="minorHAnsi" w:cstheme="minorBidi"/>
          <w:noProof/>
          <w:kern w:val="2"/>
          <w:sz w:val="24"/>
          <w:szCs w:val="24"/>
          <w:lang w:val="en-GB" w:eastAsia="en-GB"/>
          <w14:ligatures w14:val="standardContextual"/>
        </w:rPr>
      </w:pPr>
      <w:del w:id="258" w:author="Kypridemos, Christodoulos" w:date="2025-02-20T14:48:00Z" w16du:dateUtc="2025-02-20T14:48:00Z">
        <w:r w:rsidRPr="00520F5D" w:rsidDel="00520F5D">
          <w:rPr>
            <w:rFonts w:ascii="Times New Roman" w:hAnsi="Times New Roman" w:cs="Times New Roman"/>
            <w:noProof/>
            <w:rPrChange w:id="259" w:author="Kypridemos, Christodoulos" w:date="2025-02-20T14:48:00Z" w16du:dateUtc="2025-02-20T14:48:00Z">
              <w:rPr>
                <w:rStyle w:val="Hyperlink"/>
                <w:rFonts w:ascii="Times New Roman" w:hAnsi="Times New Roman" w:cs="Times New Roman"/>
                <w:noProof/>
              </w:rPr>
            </w:rPrChange>
          </w:rPr>
          <w:delText>Medication use for hypertension</w:delText>
        </w:r>
        <w:r w:rsidDel="00520F5D">
          <w:rPr>
            <w:noProof/>
            <w:webHidden/>
          </w:rPr>
          <w:tab/>
        </w:r>
        <w:r w:rsidR="003D1493" w:rsidDel="00520F5D">
          <w:rPr>
            <w:noProof/>
            <w:webHidden/>
          </w:rPr>
          <w:delText>73</w:delText>
        </w:r>
      </w:del>
    </w:p>
    <w:p w14:paraId="29D80E14" w14:textId="4681643C" w:rsidR="005F0E6F" w:rsidDel="00520F5D" w:rsidRDefault="005F0E6F">
      <w:pPr>
        <w:pStyle w:val="TOC3"/>
        <w:rPr>
          <w:del w:id="260" w:author="Kypridemos, Christodoulos" w:date="2025-02-20T14:48:00Z" w16du:dateUtc="2025-02-20T14:48:00Z"/>
          <w:rFonts w:asciiTheme="minorHAnsi" w:hAnsiTheme="minorHAnsi" w:cstheme="minorBidi"/>
          <w:noProof/>
          <w:kern w:val="2"/>
          <w:sz w:val="24"/>
          <w:szCs w:val="24"/>
          <w:lang w:val="en-GB" w:eastAsia="en-GB"/>
          <w14:ligatures w14:val="standardContextual"/>
        </w:rPr>
      </w:pPr>
      <w:del w:id="261" w:author="Kypridemos, Christodoulos" w:date="2025-02-20T14:48:00Z" w16du:dateUtc="2025-02-20T14:48:00Z">
        <w:r w:rsidRPr="00520F5D" w:rsidDel="00520F5D">
          <w:rPr>
            <w:rFonts w:ascii="Times New Roman" w:hAnsi="Times New Roman" w:cs="Times New Roman"/>
            <w:noProof/>
            <w:rPrChange w:id="262" w:author="Kypridemos, Christodoulos" w:date="2025-02-20T14:48:00Z" w16du:dateUtc="2025-02-20T14:48:00Z">
              <w:rPr>
                <w:rStyle w:val="Hyperlink"/>
                <w:rFonts w:ascii="Times New Roman" w:hAnsi="Times New Roman" w:cs="Times New Roman"/>
                <w:noProof/>
              </w:rPr>
            </w:rPrChange>
          </w:rPr>
          <w:delText>Systolic blood pressure</w:delText>
        </w:r>
        <w:r w:rsidDel="00520F5D">
          <w:rPr>
            <w:noProof/>
            <w:webHidden/>
          </w:rPr>
          <w:tab/>
        </w:r>
        <w:r w:rsidR="003D1493" w:rsidDel="00520F5D">
          <w:rPr>
            <w:noProof/>
            <w:webHidden/>
          </w:rPr>
          <w:delText>76</w:delText>
        </w:r>
      </w:del>
    </w:p>
    <w:p w14:paraId="60A0EA4F" w14:textId="4E0E2243" w:rsidR="005F0E6F" w:rsidDel="00520F5D" w:rsidRDefault="005F0E6F">
      <w:pPr>
        <w:pStyle w:val="TOC3"/>
        <w:rPr>
          <w:del w:id="263" w:author="Kypridemos, Christodoulos" w:date="2025-02-20T14:48:00Z" w16du:dateUtc="2025-02-20T14:48:00Z"/>
          <w:rFonts w:asciiTheme="minorHAnsi" w:hAnsiTheme="minorHAnsi" w:cstheme="minorBidi"/>
          <w:noProof/>
          <w:kern w:val="2"/>
          <w:sz w:val="24"/>
          <w:szCs w:val="24"/>
          <w:lang w:val="en-GB" w:eastAsia="en-GB"/>
          <w14:ligatures w14:val="standardContextual"/>
        </w:rPr>
      </w:pPr>
      <w:del w:id="264" w:author="Kypridemos, Christodoulos" w:date="2025-02-20T14:48:00Z" w16du:dateUtc="2025-02-20T14:48:00Z">
        <w:r w:rsidRPr="00520F5D" w:rsidDel="00520F5D">
          <w:rPr>
            <w:rFonts w:ascii="Times New Roman" w:hAnsi="Times New Roman" w:cs="Times New Roman"/>
            <w:noProof/>
            <w:rPrChange w:id="265" w:author="Kypridemos, Christodoulos" w:date="2025-02-20T14:48:00Z" w16du:dateUtc="2025-02-20T14:48:00Z">
              <w:rPr>
                <w:rStyle w:val="Hyperlink"/>
                <w:rFonts w:ascii="Times New Roman" w:hAnsi="Times New Roman" w:cs="Times New Roman"/>
                <w:noProof/>
              </w:rPr>
            </w:rPrChange>
          </w:rPr>
          <w:delText>HbA1c</w:delText>
        </w:r>
        <w:r w:rsidDel="00520F5D">
          <w:rPr>
            <w:noProof/>
            <w:webHidden/>
          </w:rPr>
          <w:tab/>
        </w:r>
        <w:r w:rsidR="003D1493" w:rsidDel="00520F5D">
          <w:rPr>
            <w:noProof/>
            <w:webHidden/>
          </w:rPr>
          <w:delText>79</w:delText>
        </w:r>
      </w:del>
    </w:p>
    <w:p w14:paraId="1849B8C3" w14:textId="43004743" w:rsidR="005F0E6F" w:rsidDel="00520F5D" w:rsidRDefault="005F0E6F">
      <w:pPr>
        <w:pStyle w:val="TOC3"/>
        <w:rPr>
          <w:del w:id="266" w:author="Kypridemos, Christodoulos" w:date="2025-02-20T14:48:00Z" w16du:dateUtc="2025-02-20T14:48:00Z"/>
          <w:rFonts w:asciiTheme="minorHAnsi" w:hAnsiTheme="minorHAnsi" w:cstheme="minorBidi"/>
          <w:noProof/>
          <w:kern w:val="2"/>
          <w:sz w:val="24"/>
          <w:szCs w:val="24"/>
          <w:lang w:val="en-GB" w:eastAsia="en-GB"/>
          <w14:ligatures w14:val="standardContextual"/>
        </w:rPr>
      </w:pPr>
      <w:del w:id="267" w:author="Kypridemos, Christodoulos" w:date="2025-02-20T14:48:00Z" w16du:dateUtc="2025-02-20T14:48:00Z">
        <w:r w:rsidRPr="00520F5D" w:rsidDel="00520F5D">
          <w:rPr>
            <w:rFonts w:ascii="Times New Roman" w:hAnsi="Times New Roman" w:cs="Times New Roman"/>
            <w:noProof/>
            <w:rPrChange w:id="268" w:author="Kypridemos, Christodoulos" w:date="2025-02-20T14:48:00Z" w16du:dateUtc="2025-02-20T14:48:00Z">
              <w:rPr>
                <w:rStyle w:val="Hyperlink"/>
                <w:rFonts w:ascii="Times New Roman" w:hAnsi="Times New Roman" w:cs="Times New Roman"/>
                <w:noProof/>
              </w:rPr>
            </w:rPrChange>
          </w:rPr>
          <w:delText>LDL-c</w:delText>
        </w:r>
        <w:r w:rsidDel="00520F5D">
          <w:rPr>
            <w:noProof/>
            <w:webHidden/>
          </w:rPr>
          <w:tab/>
        </w:r>
        <w:r w:rsidR="003D1493" w:rsidDel="00520F5D">
          <w:rPr>
            <w:noProof/>
            <w:webHidden/>
          </w:rPr>
          <w:delText>82</w:delText>
        </w:r>
      </w:del>
    </w:p>
    <w:p w14:paraId="5F41BF12" w14:textId="5F4126E1" w:rsidR="005F0E6F" w:rsidDel="00520F5D" w:rsidRDefault="005F0E6F">
      <w:pPr>
        <w:pStyle w:val="TOC1"/>
        <w:tabs>
          <w:tab w:val="left" w:pos="660"/>
        </w:tabs>
        <w:rPr>
          <w:del w:id="269" w:author="Kypridemos, Christodoulos" w:date="2025-02-20T14:48:00Z" w16du:dateUtc="2025-02-20T14:48:00Z"/>
          <w:rFonts w:asciiTheme="minorHAnsi" w:hAnsiTheme="minorHAnsi" w:cstheme="minorBidi"/>
          <w:noProof/>
          <w:kern w:val="2"/>
          <w:sz w:val="24"/>
          <w:szCs w:val="24"/>
          <w:lang w:val="en-GB" w:eastAsia="en-GB"/>
          <w14:ligatures w14:val="standardContextual"/>
        </w:rPr>
      </w:pPr>
      <w:del w:id="270" w:author="Kypridemos, Christodoulos" w:date="2025-02-20T14:48:00Z" w16du:dateUtc="2025-02-20T14:48:00Z">
        <w:r w:rsidRPr="00520F5D" w:rsidDel="00520F5D">
          <w:rPr>
            <w:rFonts w:ascii="Times New Roman" w:hAnsi="Times New Roman" w:cs="Times New Roman"/>
            <w:noProof/>
            <w:rPrChange w:id="271" w:author="Kypridemos, Christodoulos" w:date="2025-02-20T14:48:00Z" w16du:dateUtc="2025-02-20T14:48:00Z">
              <w:rPr>
                <w:rStyle w:val="Hyperlink"/>
                <w:rFonts w:ascii="Times New Roman" w:hAnsi="Times New Roman" w:cs="Times New Roman"/>
                <w:noProof/>
              </w:rPr>
            </w:rPrChange>
          </w:rPr>
          <w:delText>C)</w:delText>
        </w:r>
        <w:r w:rsidDel="00520F5D">
          <w:rPr>
            <w:rFonts w:asciiTheme="minorHAnsi" w:hAnsiTheme="minorHAnsi" w:cstheme="minorBidi"/>
            <w:noProof/>
            <w:kern w:val="2"/>
            <w:sz w:val="24"/>
            <w:szCs w:val="24"/>
            <w:lang w:val="en-GB" w:eastAsia="en-GB"/>
            <w14:ligatures w14:val="standardContextual"/>
          </w:rPr>
          <w:tab/>
        </w:r>
        <w:r w:rsidRPr="00520F5D" w:rsidDel="00520F5D">
          <w:rPr>
            <w:rFonts w:ascii="Times New Roman" w:hAnsi="Times New Roman" w:cs="Times New Roman"/>
            <w:noProof/>
            <w:rPrChange w:id="272" w:author="Kypridemos, Christodoulos" w:date="2025-02-20T14:48:00Z" w16du:dateUtc="2025-02-20T14:48:00Z">
              <w:rPr>
                <w:rStyle w:val="Hyperlink"/>
                <w:rFonts w:ascii="Times New Roman" w:hAnsi="Times New Roman" w:cs="Times New Roman"/>
                <w:noProof/>
              </w:rPr>
            </w:rPrChange>
          </w:rPr>
          <w:delText xml:space="preserve">Supplementary </w:delText>
        </w:r>
        <w:r w:rsidRPr="00520F5D" w:rsidDel="00520F5D">
          <w:rPr>
            <w:rFonts w:ascii="Times New Roman" w:hAnsi="Times New Roman" w:cs="Times New Roman"/>
            <w:noProof/>
            <w:lang w:eastAsia="ja-JP"/>
            <w:rPrChange w:id="273" w:author="Kypridemos, Christodoulos" w:date="2025-02-20T14:48:00Z" w16du:dateUtc="2025-02-20T14:48:00Z">
              <w:rPr>
                <w:rStyle w:val="Hyperlink"/>
                <w:rFonts w:ascii="Times New Roman" w:hAnsi="Times New Roman" w:cs="Times New Roman"/>
                <w:noProof/>
                <w:lang w:eastAsia="ja-JP"/>
              </w:rPr>
            </w:rPrChange>
          </w:rPr>
          <w:delText>M</w:delText>
        </w:r>
        <w:r w:rsidRPr="00520F5D" w:rsidDel="00520F5D">
          <w:rPr>
            <w:rFonts w:ascii="Times New Roman" w:hAnsi="Times New Roman" w:cs="Times New Roman"/>
            <w:noProof/>
            <w:rPrChange w:id="274" w:author="Kypridemos, Christodoulos" w:date="2025-02-20T14:48:00Z" w16du:dateUtc="2025-02-20T14:48:00Z">
              <w:rPr>
                <w:rStyle w:val="Hyperlink"/>
                <w:rFonts w:ascii="Times New Roman" w:hAnsi="Times New Roman" w:cs="Times New Roman"/>
                <w:noProof/>
              </w:rPr>
            </w:rPrChange>
          </w:rPr>
          <w:delText xml:space="preserve">aterials </w:delText>
        </w:r>
        <w:r w:rsidRPr="00520F5D" w:rsidDel="00520F5D">
          <w:rPr>
            <w:rFonts w:ascii="Times New Roman" w:hAnsi="Times New Roman" w:cs="Times New Roman"/>
            <w:noProof/>
            <w:lang w:eastAsia="ja-JP"/>
            <w:rPrChange w:id="275" w:author="Kypridemos, Christodoulos" w:date="2025-02-20T14:48:00Z" w16du:dateUtc="2025-02-20T14:48:00Z">
              <w:rPr>
                <w:rStyle w:val="Hyperlink"/>
                <w:rFonts w:ascii="Times New Roman" w:hAnsi="Times New Roman" w:cs="Times New Roman"/>
                <w:noProof/>
                <w:lang w:eastAsia="ja-JP"/>
              </w:rPr>
            </w:rPrChange>
          </w:rPr>
          <w:delText>C</w:delText>
        </w:r>
        <w:r w:rsidRPr="00520F5D" w:rsidDel="00520F5D">
          <w:rPr>
            <w:rFonts w:ascii="Times New Roman" w:hAnsi="Times New Roman" w:cs="Times New Roman"/>
            <w:noProof/>
            <w:rPrChange w:id="276" w:author="Kypridemos, Christodoulos" w:date="2025-02-20T14:48:00Z" w16du:dateUtc="2025-02-20T14:48:00Z">
              <w:rPr>
                <w:rStyle w:val="Hyperlink"/>
                <w:rFonts w:ascii="Times New Roman" w:hAnsi="Times New Roman" w:cs="Times New Roman"/>
                <w:noProof/>
              </w:rPr>
            </w:rPrChange>
          </w:rPr>
          <w:delText xml:space="preserve">: </w:delText>
        </w:r>
        <w:r w:rsidRPr="00520F5D" w:rsidDel="00520F5D">
          <w:rPr>
            <w:rFonts w:ascii="Times New Roman" w:hAnsi="Times New Roman" w:cs="Times New Roman"/>
            <w:noProof/>
            <w:lang w:eastAsia="ja-JP"/>
            <w:rPrChange w:id="277" w:author="Kypridemos, Christodoulos" w:date="2025-02-20T14:48:00Z" w16du:dateUtc="2025-02-20T14:48:00Z">
              <w:rPr>
                <w:rStyle w:val="Hyperlink"/>
                <w:rFonts w:ascii="Times New Roman" w:hAnsi="Times New Roman" w:cs="Times New Roman"/>
                <w:noProof/>
                <w:lang w:eastAsia="ja-JP"/>
              </w:rPr>
            </w:rPrChange>
          </w:rPr>
          <w:delText>Incidence rate comparisons between GBD and Japanese local registries</w:delText>
        </w:r>
        <w:r w:rsidDel="00520F5D">
          <w:rPr>
            <w:noProof/>
            <w:webHidden/>
          </w:rPr>
          <w:tab/>
        </w:r>
        <w:r w:rsidR="003D1493" w:rsidDel="00520F5D">
          <w:rPr>
            <w:noProof/>
            <w:webHidden/>
          </w:rPr>
          <w:delText>85</w:delText>
        </w:r>
      </w:del>
    </w:p>
    <w:p w14:paraId="032B6E5F" w14:textId="784BF226" w:rsidR="003F0D46" w:rsidRPr="00731709" w:rsidRDefault="716218DF" w:rsidP="00D86B49">
      <w:pPr>
        <w:spacing w:line="276" w:lineRule="auto"/>
        <w:rPr>
          <w:rFonts w:ascii="Times New Roman" w:hAnsi="Times New Roman" w:cs="Times New Roman"/>
        </w:rPr>
        <w:sectPr w:rsidR="003F0D46" w:rsidRPr="00731709" w:rsidSect="00D15A23">
          <w:footerReference w:type="even" r:id="rId11"/>
          <w:footerReference w:type="default" r:id="rId12"/>
          <w:pgSz w:w="11906" w:h="16838"/>
          <w:pgMar w:top="1440" w:right="1440" w:bottom="1440" w:left="1440" w:header="708" w:footer="708" w:gutter="0"/>
          <w:pgNumType w:start="1"/>
          <w:cols w:space="708"/>
          <w:titlePg/>
          <w:docGrid w:linePitch="360"/>
        </w:sectPr>
      </w:pPr>
      <w:r w:rsidRPr="00731709">
        <w:rPr>
          <w:rFonts w:ascii="Times New Roman" w:hAnsi="Times New Roman" w:cs="Times New Roman"/>
          <w:sz w:val="20"/>
          <w:szCs w:val="20"/>
        </w:rPr>
        <w:fldChar w:fldCharType="end"/>
      </w:r>
      <w:bookmarkStart w:id="278" w:name="_Toc29530240"/>
      <w:bookmarkStart w:id="279" w:name="_Toc58916775"/>
      <w:bookmarkStart w:id="280" w:name="_Toc58916774"/>
      <w:bookmarkStart w:id="281" w:name="_Toc32528896"/>
      <w:bookmarkStart w:id="282" w:name="_Toc58916820"/>
    </w:p>
    <w:p w14:paraId="1D572C7F" w14:textId="1489BD2F" w:rsidR="0039621A" w:rsidRPr="00731709" w:rsidRDefault="0039621A" w:rsidP="00731709">
      <w:pPr>
        <w:pStyle w:val="Heading1"/>
        <w:numPr>
          <w:ilvl w:val="0"/>
          <w:numId w:val="17"/>
        </w:numPr>
        <w:jc w:val="left"/>
        <w:rPr>
          <w:rFonts w:ascii="Times New Roman" w:hAnsi="Times New Roman" w:cs="Times New Roman"/>
        </w:rPr>
      </w:pPr>
      <w:bookmarkStart w:id="283" w:name="_Toc190955308"/>
      <w:r w:rsidRPr="00731709">
        <w:rPr>
          <w:rFonts w:ascii="Times New Roman" w:hAnsi="Times New Roman" w:cs="Times New Roman"/>
        </w:rPr>
        <w:lastRenderedPageBreak/>
        <w:t>Introduction</w:t>
      </w:r>
      <w:bookmarkEnd w:id="278"/>
      <w:bookmarkEnd w:id="279"/>
      <w:bookmarkEnd w:id="283"/>
    </w:p>
    <w:p w14:paraId="642441AA" w14:textId="6912A71E" w:rsidR="0039621A" w:rsidRPr="00731709" w:rsidRDefault="0039621A" w:rsidP="00731709">
      <w:pPr>
        <w:jc w:val="left"/>
        <w:rPr>
          <w:rFonts w:ascii="Times New Roman" w:hAnsi="Times New Roman" w:cs="Times New Roman"/>
          <w:shd w:val="clear" w:color="auto" w:fill="FFFFFF"/>
          <w:lang w:eastAsia="en-GB"/>
        </w:rPr>
      </w:pPr>
      <w:r w:rsidRPr="00731709">
        <w:rPr>
          <w:rFonts w:ascii="Times New Roman" w:hAnsi="Times New Roman" w:cs="Times New Roman"/>
          <w:shd w:val="clear" w:color="auto" w:fill="FFFFFF"/>
          <w:lang w:eastAsia="en-GB"/>
        </w:rPr>
        <w:t>IMPACT</w:t>
      </w:r>
      <w:r w:rsidRPr="00731709">
        <w:rPr>
          <w:rFonts w:ascii="Times New Roman" w:hAnsi="Times New Roman" w:cs="Times New Roman"/>
          <w:shd w:val="clear" w:color="auto" w:fill="FFFFFF"/>
          <w:vertAlign w:val="subscript"/>
          <w:lang w:eastAsia="en-GB"/>
        </w:rPr>
        <w:t>NCD</w:t>
      </w:r>
      <w:r w:rsidRPr="00731709">
        <w:rPr>
          <w:rFonts w:ascii="Times New Roman" w:hAnsi="Times New Roman" w:cs="Times New Roman"/>
          <w:shd w:val="clear" w:color="auto" w:fill="FFFFFF"/>
          <w:lang w:eastAsia="en-GB"/>
        </w:rPr>
        <w:t xml:space="preserve"> is an open-source microsimulation </w:t>
      </w:r>
      <w:del w:id="284" w:author="Kypridemos, Christodoulos" w:date="2025-02-20T14:39:00Z" w16du:dateUtc="2025-02-20T14:39:00Z">
        <w:r w:rsidRPr="00731709" w:rsidDel="00520F5D">
          <w:rPr>
            <w:rFonts w:ascii="Times New Roman" w:hAnsi="Times New Roman" w:cs="Times New Roman"/>
            <w:shd w:val="clear" w:color="auto" w:fill="FFFFFF"/>
            <w:lang w:eastAsia="en-GB"/>
          </w:rPr>
          <w:delText xml:space="preserve">modeling </w:delText>
        </w:r>
      </w:del>
      <w:ins w:id="285" w:author="Kypridemos, Christodoulos" w:date="2025-02-20T14:39:00Z" w16du:dateUtc="2025-02-20T14:39:00Z">
        <w:r w:rsidR="00520F5D">
          <w:rPr>
            <w:rFonts w:ascii="Times New Roman" w:hAnsi="Times New Roman" w:cs="Times New Roman"/>
            <w:shd w:val="clear" w:color="auto" w:fill="FFFFFF"/>
            <w:lang w:eastAsia="en-GB"/>
          </w:rPr>
          <w:t>modelling</w:t>
        </w:r>
        <w:r w:rsidR="00520F5D" w:rsidRPr="00731709">
          <w:rPr>
            <w:rFonts w:ascii="Times New Roman" w:hAnsi="Times New Roman" w:cs="Times New Roman"/>
            <w:shd w:val="clear" w:color="auto" w:fill="FFFFFF"/>
            <w:lang w:eastAsia="en-GB"/>
          </w:rPr>
          <w:t xml:space="preserve"> </w:t>
        </w:r>
      </w:ins>
      <w:r w:rsidRPr="00731709">
        <w:rPr>
          <w:rFonts w:ascii="Times New Roman" w:hAnsi="Times New Roman" w:cs="Times New Roman"/>
          <w:shd w:val="clear" w:color="auto" w:fill="FFFFFF"/>
          <w:lang w:eastAsia="en-GB"/>
        </w:rPr>
        <w:t>framework</w:t>
      </w:r>
      <w:r w:rsidR="2EE15DFE" w:rsidRPr="00731709">
        <w:rPr>
          <w:rFonts w:ascii="Times New Roman" w:hAnsi="Times New Roman" w:cs="Times New Roman"/>
          <w:shd w:val="clear" w:color="auto" w:fill="FFFFFF"/>
          <w:lang w:eastAsia="en-GB"/>
        </w:rPr>
        <w:t xml:space="preserve"> </w:t>
      </w:r>
      <w:r w:rsidR="30E96154" w:rsidRPr="00731709">
        <w:rPr>
          <w:rFonts w:ascii="Times New Roman" w:hAnsi="Times New Roman" w:cs="Times New Roman"/>
          <w:shd w:val="clear" w:color="auto" w:fill="FFFFFF"/>
          <w:lang w:eastAsia="en-GB"/>
        </w:rPr>
        <w:t xml:space="preserve">for public health policy </w:t>
      </w:r>
      <w:r w:rsidR="0049171C" w:rsidRPr="00731709">
        <w:rPr>
          <w:rFonts w:ascii="Times New Roman" w:hAnsi="Times New Roman" w:cs="Times New Roman"/>
          <w:lang w:eastAsia="en-GB"/>
        </w:rPr>
        <w:t>evaluati</w:t>
      </w:r>
      <w:r w:rsidR="004A6BAC" w:rsidRPr="00731709">
        <w:rPr>
          <w:rFonts w:ascii="Times New Roman" w:hAnsi="Times New Roman" w:cs="Times New Roman"/>
          <w:lang w:eastAsia="en-GB"/>
        </w:rPr>
        <w:t xml:space="preserve">on, </w:t>
      </w:r>
      <w:r w:rsidR="30E96154" w:rsidRPr="00731709">
        <w:rPr>
          <w:rFonts w:ascii="Times New Roman" w:hAnsi="Times New Roman" w:cs="Times New Roman"/>
          <w:shd w:val="clear" w:color="auto" w:fill="FFFFFF"/>
          <w:lang w:eastAsia="en-GB"/>
        </w:rPr>
        <w:t>planning</w:t>
      </w:r>
      <w:r w:rsidR="002629B8" w:rsidRPr="00731709">
        <w:rPr>
          <w:rFonts w:ascii="Times New Roman" w:hAnsi="Times New Roman" w:cs="Times New Roman"/>
          <w:lang w:eastAsia="en-GB"/>
        </w:rPr>
        <w:t>,</w:t>
      </w:r>
      <w:r w:rsidR="30E96154" w:rsidRPr="00731709">
        <w:rPr>
          <w:rFonts w:ascii="Times New Roman" w:hAnsi="Times New Roman" w:cs="Times New Roman"/>
          <w:shd w:val="clear" w:color="auto" w:fill="FFFFFF"/>
          <w:lang w:eastAsia="en-GB"/>
        </w:rPr>
        <w:t xml:space="preserve"> and decision</w:t>
      </w:r>
      <w:r w:rsidR="005F0E6F">
        <w:rPr>
          <w:rFonts w:ascii="Times New Roman" w:hAnsi="Times New Roman" w:cs="Times New Roman"/>
          <w:shd w:val="clear" w:color="auto" w:fill="FFFFFF"/>
          <w:lang w:eastAsia="en-GB"/>
        </w:rPr>
        <w:t>-</w:t>
      </w:r>
      <w:r w:rsidR="30E96154" w:rsidRPr="00731709">
        <w:rPr>
          <w:rFonts w:ascii="Times New Roman" w:hAnsi="Times New Roman" w:cs="Times New Roman"/>
          <w:shd w:val="clear" w:color="auto" w:fill="FFFFFF"/>
          <w:lang w:eastAsia="en-GB"/>
        </w:rPr>
        <w:t xml:space="preserve">making </w:t>
      </w:r>
      <w:r w:rsidR="004A6BAC" w:rsidRPr="00731709">
        <w:rPr>
          <w:rFonts w:ascii="Times New Roman" w:hAnsi="Times New Roman" w:cs="Times New Roman"/>
          <w:shd w:val="clear" w:color="auto" w:fill="FFFFFF"/>
          <w:lang w:eastAsia="en-GB"/>
        </w:rPr>
        <w:t>focused on</w:t>
      </w:r>
      <w:r w:rsidR="30E96154" w:rsidRPr="00731709">
        <w:rPr>
          <w:rFonts w:ascii="Times New Roman" w:hAnsi="Times New Roman" w:cs="Times New Roman"/>
          <w:shd w:val="clear" w:color="auto" w:fill="FFFFFF"/>
          <w:lang w:eastAsia="en-GB"/>
        </w:rPr>
        <w:t xml:space="preserve"> </w:t>
      </w:r>
      <w:r w:rsidR="005F0E6F">
        <w:rPr>
          <w:rFonts w:ascii="Times New Roman" w:hAnsi="Times New Roman" w:cs="Times New Roman"/>
          <w:shd w:val="clear" w:color="auto" w:fill="FFFFFF"/>
          <w:lang w:eastAsia="en-GB"/>
        </w:rPr>
        <w:t xml:space="preserve">the prevention of </w:t>
      </w:r>
      <w:r w:rsidR="30E96154" w:rsidRPr="00731709">
        <w:rPr>
          <w:rFonts w:ascii="Times New Roman" w:hAnsi="Times New Roman" w:cs="Times New Roman"/>
          <w:shd w:val="clear" w:color="auto" w:fill="FFFFFF"/>
          <w:lang w:eastAsia="en-GB"/>
        </w:rPr>
        <w:t>non-communicable disease</w:t>
      </w:r>
      <w:r w:rsidR="005F0E6F">
        <w:rPr>
          <w:rFonts w:ascii="Times New Roman" w:hAnsi="Times New Roman" w:cs="Times New Roman"/>
          <w:shd w:val="clear" w:color="auto" w:fill="FFFFFF"/>
          <w:lang w:eastAsia="en-GB"/>
        </w:rPr>
        <w:t>s</w:t>
      </w:r>
      <w:r w:rsidR="00D255C4" w:rsidRPr="00731709">
        <w:rPr>
          <w:rFonts w:ascii="Times New Roman" w:hAnsi="Times New Roman" w:cs="Times New Roman"/>
          <w:shd w:val="clear" w:color="auto" w:fill="FFFFFF"/>
          <w:lang w:eastAsia="en-GB"/>
        </w:rPr>
        <w:t xml:space="preserve"> (NCD)</w:t>
      </w:r>
      <w:r w:rsidR="30E96154" w:rsidRPr="00731709">
        <w:rPr>
          <w:rFonts w:ascii="Times New Roman" w:hAnsi="Times New Roman" w:cs="Times New Roman"/>
          <w:shd w:val="clear" w:color="auto" w:fill="FFFFFF"/>
          <w:lang w:eastAsia="en-GB"/>
        </w:rPr>
        <w:t xml:space="preserve">. </w:t>
      </w:r>
      <w:r w:rsidR="001D0D7F" w:rsidRPr="00731709">
        <w:rPr>
          <w:rFonts w:ascii="Times New Roman" w:hAnsi="Times New Roman" w:cs="Times New Roman"/>
          <w:lang w:eastAsia="en-GB"/>
        </w:rPr>
        <w:t xml:space="preserve">The present paper aimed to evaluate </w:t>
      </w:r>
      <w:r w:rsidR="004A6BAC" w:rsidRPr="00731709">
        <w:rPr>
          <w:rFonts w:ascii="Times New Roman" w:hAnsi="Times New Roman" w:cs="Times New Roman"/>
          <w:lang w:eastAsia="en-GB"/>
        </w:rPr>
        <w:t xml:space="preserve">the </w:t>
      </w:r>
      <w:r w:rsidR="001D0D7F" w:rsidRPr="00731709">
        <w:rPr>
          <w:rFonts w:ascii="Times New Roman" w:hAnsi="Times New Roman" w:cs="Times New Roman"/>
          <w:lang w:eastAsia="en-GB"/>
        </w:rPr>
        <w:t>effect of observed changes in cardio</w:t>
      </w:r>
      <w:r w:rsidR="00D37119" w:rsidRPr="00731709">
        <w:rPr>
          <w:rFonts w:ascii="Times New Roman" w:hAnsi="Times New Roman" w:cs="Times New Roman"/>
          <w:lang w:eastAsia="en-GB"/>
        </w:rPr>
        <w:t>vascular disease (CVD)</w:t>
      </w:r>
      <w:r w:rsidR="00B5708E" w:rsidRPr="00731709">
        <w:rPr>
          <w:rFonts w:ascii="Times New Roman" w:hAnsi="Times New Roman" w:cs="Times New Roman"/>
          <w:lang w:eastAsia="en-GB"/>
        </w:rPr>
        <w:t xml:space="preserve"> </w:t>
      </w:r>
      <w:r w:rsidR="005F0E6F">
        <w:rPr>
          <w:rFonts w:ascii="Times New Roman" w:hAnsi="Times New Roman" w:cs="Times New Roman"/>
          <w:lang w:eastAsia="en-GB"/>
        </w:rPr>
        <w:t xml:space="preserve">risk factors </w:t>
      </w:r>
      <w:r w:rsidR="00B5708E" w:rsidRPr="00731709">
        <w:rPr>
          <w:rFonts w:ascii="Times New Roman" w:hAnsi="Times New Roman" w:cs="Times New Roman"/>
          <w:lang w:eastAsia="en-GB"/>
        </w:rPr>
        <w:t>on</w:t>
      </w:r>
      <w:r w:rsidR="00D37119" w:rsidRPr="00731709">
        <w:rPr>
          <w:rFonts w:ascii="Times New Roman" w:hAnsi="Times New Roman" w:cs="Times New Roman"/>
          <w:lang w:eastAsia="en-GB"/>
        </w:rPr>
        <w:t xml:space="preserve"> </w:t>
      </w:r>
      <w:r w:rsidR="00B5708E" w:rsidRPr="00731709">
        <w:rPr>
          <w:rFonts w:ascii="Times New Roman" w:hAnsi="Times New Roman" w:cs="Times New Roman"/>
          <w:lang w:eastAsia="en-GB"/>
        </w:rPr>
        <w:t xml:space="preserve">CVD mortality, </w:t>
      </w:r>
      <w:r w:rsidR="00D37119" w:rsidRPr="00731709">
        <w:rPr>
          <w:rFonts w:ascii="Times New Roman" w:hAnsi="Times New Roman" w:cs="Times New Roman"/>
          <w:lang w:eastAsia="en-GB"/>
        </w:rPr>
        <w:t xml:space="preserve">prevalence, </w:t>
      </w:r>
      <w:r w:rsidR="001D0D7F" w:rsidRPr="00731709">
        <w:rPr>
          <w:rFonts w:ascii="Times New Roman" w:hAnsi="Times New Roman" w:cs="Times New Roman"/>
          <w:lang w:eastAsia="en-GB"/>
        </w:rPr>
        <w:t>incidence, medical cost</w:t>
      </w:r>
      <w:r w:rsidR="004A6BAC" w:rsidRPr="00731709">
        <w:rPr>
          <w:rFonts w:ascii="Times New Roman" w:hAnsi="Times New Roman" w:cs="Times New Roman"/>
          <w:lang w:eastAsia="en-GB"/>
        </w:rPr>
        <w:t>s</w:t>
      </w:r>
      <w:r w:rsidR="001D0D7F" w:rsidRPr="00731709">
        <w:rPr>
          <w:rFonts w:ascii="Times New Roman" w:hAnsi="Times New Roman" w:cs="Times New Roman"/>
          <w:lang w:eastAsia="en-GB"/>
        </w:rPr>
        <w:t xml:space="preserve">, and </w:t>
      </w:r>
      <w:r w:rsidR="4E939D8E" w:rsidRPr="00731709">
        <w:rPr>
          <w:rFonts w:ascii="Times New Roman" w:hAnsi="Times New Roman" w:cs="Times New Roman"/>
          <w:lang w:eastAsia="en-GB"/>
        </w:rPr>
        <w:t>Quality</w:t>
      </w:r>
      <w:r w:rsidR="3FA2A665" w:rsidRPr="00731709">
        <w:rPr>
          <w:rFonts w:ascii="Times New Roman" w:hAnsi="Times New Roman" w:cs="Times New Roman"/>
          <w:lang w:eastAsia="en-GB"/>
        </w:rPr>
        <w:t xml:space="preserve"> Adjusted Life Years (</w:t>
      </w:r>
      <w:r w:rsidR="001D0D7F" w:rsidRPr="00731709">
        <w:rPr>
          <w:rFonts w:ascii="Times New Roman" w:hAnsi="Times New Roman" w:cs="Times New Roman"/>
          <w:lang w:eastAsia="en-GB"/>
        </w:rPr>
        <w:t>QALY</w:t>
      </w:r>
      <w:r w:rsidR="3F7AA716" w:rsidRPr="00731709">
        <w:rPr>
          <w:rFonts w:ascii="Times New Roman" w:hAnsi="Times New Roman" w:cs="Times New Roman"/>
          <w:lang w:eastAsia="en-GB"/>
        </w:rPr>
        <w:t>s)</w:t>
      </w:r>
      <w:r w:rsidR="00B5708E" w:rsidRPr="00731709">
        <w:rPr>
          <w:rFonts w:ascii="Times New Roman" w:hAnsi="Times New Roman" w:cs="Times New Roman"/>
          <w:lang w:eastAsia="en-GB"/>
        </w:rPr>
        <w:t xml:space="preserve"> between 2001 and 2019</w:t>
      </w:r>
      <w:r w:rsidR="001D0D7F" w:rsidRPr="00731709">
        <w:rPr>
          <w:rFonts w:ascii="Times New Roman" w:hAnsi="Times New Roman" w:cs="Times New Roman"/>
          <w:lang w:eastAsia="en-GB"/>
        </w:rPr>
        <w:t>.</w:t>
      </w:r>
      <w:r w:rsidR="00D37119" w:rsidRPr="00731709">
        <w:rPr>
          <w:rFonts w:ascii="Times New Roman" w:hAnsi="Times New Roman" w:cs="Times New Roman"/>
          <w:lang w:eastAsia="en-GB"/>
        </w:rPr>
        <w:t xml:space="preserve"> </w:t>
      </w:r>
      <w:r w:rsidR="30E96154" w:rsidRPr="00731709">
        <w:rPr>
          <w:rFonts w:ascii="Times New Roman" w:hAnsi="Times New Roman" w:cs="Times New Roman"/>
          <w:shd w:val="clear" w:color="auto" w:fill="FFFFFF"/>
          <w:lang w:eastAsia="en-GB"/>
        </w:rPr>
        <w:t xml:space="preserve">The epidemiological engine of the </w:t>
      </w:r>
      <w:del w:id="286" w:author="Kypridemos, Christodoulos" w:date="2025-02-20T14:39:00Z" w16du:dateUtc="2025-02-20T14:39:00Z">
        <w:r w:rsidR="30E96154" w:rsidRPr="00731709" w:rsidDel="00520F5D">
          <w:rPr>
            <w:rFonts w:ascii="Times New Roman" w:hAnsi="Times New Roman" w:cs="Times New Roman"/>
            <w:shd w:val="clear" w:color="auto" w:fill="FFFFFF"/>
            <w:lang w:eastAsia="en-GB"/>
          </w:rPr>
          <w:delText xml:space="preserve">modeling </w:delText>
        </w:r>
      </w:del>
      <w:ins w:id="287" w:author="Kypridemos, Christodoulos" w:date="2025-02-20T14:39:00Z" w16du:dateUtc="2025-02-20T14:39:00Z">
        <w:r w:rsidR="00520F5D">
          <w:rPr>
            <w:rFonts w:ascii="Times New Roman" w:hAnsi="Times New Roman" w:cs="Times New Roman"/>
            <w:shd w:val="clear" w:color="auto" w:fill="FFFFFF"/>
            <w:lang w:eastAsia="en-GB"/>
          </w:rPr>
          <w:t>modelling</w:t>
        </w:r>
        <w:r w:rsidR="00520F5D" w:rsidRPr="00731709">
          <w:rPr>
            <w:rFonts w:ascii="Times New Roman" w:hAnsi="Times New Roman" w:cs="Times New Roman"/>
            <w:shd w:val="clear" w:color="auto" w:fill="FFFFFF"/>
            <w:lang w:eastAsia="en-GB"/>
          </w:rPr>
          <w:t xml:space="preserve"> </w:t>
        </w:r>
      </w:ins>
      <w:r w:rsidR="30E96154" w:rsidRPr="00731709">
        <w:rPr>
          <w:rFonts w:ascii="Times New Roman" w:hAnsi="Times New Roman" w:cs="Times New Roman"/>
          <w:shd w:val="clear" w:color="auto" w:fill="FFFFFF"/>
          <w:lang w:eastAsia="en-GB"/>
        </w:rPr>
        <w:t>framework translates changes in the trends of disease risk factors into changes in disease incidence</w:t>
      </w:r>
      <w:r w:rsidR="005F0E6F">
        <w:rPr>
          <w:rFonts w:ascii="Times New Roman" w:hAnsi="Times New Roman" w:cs="Times New Roman"/>
          <w:shd w:val="clear" w:color="auto" w:fill="FFFFFF"/>
          <w:lang w:eastAsia="en-GB"/>
        </w:rPr>
        <w:t>,</w:t>
      </w:r>
      <w:r w:rsidR="30E96154" w:rsidRPr="00731709">
        <w:rPr>
          <w:rFonts w:ascii="Times New Roman" w:hAnsi="Times New Roman" w:cs="Times New Roman"/>
          <w:shd w:val="clear" w:color="auto" w:fill="FFFFFF"/>
          <w:lang w:eastAsia="en-GB"/>
        </w:rPr>
        <w:t xml:space="preserve"> case fatality</w:t>
      </w:r>
      <w:r w:rsidR="005F0E6F">
        <w:rPr>
          <w:rFonts w:ascii="Times New Roman" w:hAnsi="Times New Roman" w:cs="Times New Roman"/>
          <w:shd w:val="clear" w:color="auto" w:fill="FFFFFF"/>
          <w:lang w:eastAsia="en-GB"/>
        </w:rPr>
        <w:t>,</w:t>
      </w:r>
      <w:r w:rsidR="7B8655AC" w:rsidRPr="00731709">
        <w:rPr>
          <w:rFonts w:ascii="Times New Roman" w:hAnsi="Times New Roman" w:cs="Times New Roman"/>
          <w:shd w:val="clear" w:color="auto" w:fill="FFFFFF"/>
          <w:lang w:eastAsia="en-GB"/>
        </w:rPr>
        <w:t xml:space="preserve"> and </w:t>
      </w:r>
      <w:r w:rsidRPr="00731709">
        <w:rPr>
          <w:rFonts w:ascii="Times New Roman" w:hAnsi="Times New Roman" w:cs="Times New Roman"/>
          <w:shd w:val="clear" w:color="auto" w:fill="FFFFFF"/>
          <w:lang w:eastAsia="en-GB"/>
        </w:rPr>
        <w:t xml:space="preserve">subsequent disease prevalence. The policy layer of the framework complements the epidemiological engine and translates </w:t>
      </w:r>
      <w:r w:rsidR="005207F8" w:rsidRPr="00731709">
        <w:rPr>
          <w:rFonts w:ascii="Times New Roman" w:hAnsi="Times New Roman" w:cs="Times New Roman"/>
          <w:shd w:val="clear" w:color="auto" w:fill="FFFFFF"/>
          <w:lang w:eastAsia="en-GB"/>
        </w:rPr>
        <w:t>policy changes</w:t>
      </w:r>
      <w:r w:rsidRPr="00731709">
        <w:rPr>
          <w:rFonts w:ascii="Times New Roman" w:hAnsi="Times New Roman" w:cs="Times New Roman"/>
          <w:shd w:val="clear" w:color="auto" w:fill="FFFFFF"/>
          <w:lang w:eastAsia="en-GB"/>
        </w:rPr>
        <w:t xml:space="preserve"> (hypothetical or real) into changes in the trends of disease risk factors. </w:t>
      </w:r>
    </w:p>
    <w:p w14:paraId="0E3303FF" w14:textId="53A2A958" w:rsidR="0039621A" w:rsidRPr="00731709" w:rsidRDefault="0039621A" w:rsidP="00731709">
      <w:pPr>
        <w:jc w:val="left"/>
        <w:rPr>
          <w:rFonts w:ascii="Times New Roman" w:hAnsi="Times New Roman" w:cs="Times New Roman"/>
          <w:lang w:eastAsia="en-GB"/>
        </w:rPr>
      </w:pPr>
      <w:r w:rsidRPr="2C924D34">
        <w:rPr>
          <w:rFonts w:ascii="Times New Roman" w:hAnsi="Times New Roman" w:cs="Times New Roman"/>
          <w:lang w:eastAsia="en-GB"/>
        </w:rPr>
        <w:t>IMPACT</w:t>
      </w:r>
      <w:r w:rsidRPr="2C924D34">
        <w:rPr>
          <w:rFonts w:ascii="Times New Roman" w:hAnsi="Times New Roman" w:cs="Times New Roman"/>
          <w:vertAlign w:val="subscript"/>
          <w:lang w:eastAsia="en-GB"/>
        </w:rPr>
        <w:t>NCD</w:t>
      </w:r>
      <w:r w:rsidRPr="2C924D34">
        <w:rPr>
          <w:rFonts w:ascii="Times New Roman" w:hAnsi="Times New Roman" w:cs="Times New Roman"/>
          <w:lang w:eastAsia="en-GB"/>
        </w:rPr>
        <w:t xml:space="preserve"> </w:t>
      </w:r>
      <w:r w:rsidR="00CE49CA" w:rsidRPr="2C924D34">
        <w:rPr>
          <w:rFonts w:ascii="Times New Roman" w:hAnsi="Times New Roman" w:cs="Times New Roman"/>
          <w:lang w:eastAsia="en-GB"/>
        </w:rPr>
        <w:t>Japan</w:t>
      </w:r>
      <w:r w:rsidR="007F1DEB">
        <w:rPr>
          <w:rFonts w:ascii="Times New Roman" w:hAnsi="Times New Roman" w:cs="Times New Roman"/>
          <w:lang w:eastAsia="en-GB"/>
        </w:rPr>
        <w:t xml:space="preserve"> (</w:t>
      </w:r>
      <w:r w:rsidR="007F1DEB" w:rsidRPr="007F1DEB">
        <w:rPr>
          <w:rFonts w:ascii="Times New Roman" w:hAnsi="Times New Roman" w:cs="Times New Roman"/>
          <w:lang w:eastAsia="en-GB"/>
        </w:rPr>
        <w:t>IMPACT</w:t>
      </w:r>
      <w:r w:rsidR="007F1DEB" w:rsidRPr="00204AF8">
        <w:rPr>
          <w:rFonts w:ascii="Times New Roman" w:hAnsi="Times New Roman" w:cs="Times New Roman"/>
          <w:vertAlign w:val="subscript"/>
          <w:lang w:eastAsia="en-GB"/>
        </w:rPr>
        <w:t>NCD</w:t>
      </w:r>
      <w:r w:rsidR="00204AF8" w:rsidRPr="00204AF8">
        <w:rPr>
          <w:rFonts w:ascii="Times New Roman" w:hAnsi="Times New Roman" w:cs="Times New Roman"/>
          <w:vertAlign w:val="subscript"/>
          <w:lang w:eastAsia="en-GB"/>
        </w:rPr>
        <w:t>-JPN</w:t>
      </w:r>
      <w:r w:rsidR="007F1DEB">
        <w:rPr>
          <w:rFonts w:ascii="Times New Roman" w:hAnsi="Times New Roman" w:cs="Times New Roman"/>
          <w:lang w:eastAsia="en-GB"/>
        </w:rPr>
        <w:t>)</w:t>
      </w:r>
      <w:r w:rsidR="00CE49CA" w:rsidRPr="2C924D34">
        <w:rPr>
          <w:rFonts w:ascii="Times New Roman" w:hAnsi="Times New Roman" w:cs="Times New Roman"/>
          <w:lang w:eastAsia="en-GB"/>
        </w:rPr>
        <w:t xml:space="preserve"> </w:t>
      </w:r>
      <w:r w:rsidR="00204AF8">
        <w:rPr>
          <w:rFonts w:ascii="Times New Roman" w:hAnsi="Times New Roman" w:cs="Times New Roman"/>
          <w:lang w:eastAsia="en-GB"/>
        </w:rPr>
        <w:t xml:space="preserve">is </w:t>
      </w:r>
      <w:r w:rsidR="00CE49CA" w:rsidRPr="2C924D34">
        <w:rPr>
          <w:rFonts w:ascii="Times New Roman" w:hAnsi="Times New Roman" w:cs="Times New Roman"/>
          <w:lang w:eastAsia="en-GB"/>
        </w:rPr>
        <w:t>presented in the present paper</w:t>
      </w:r>
      <w:r w:rsidR="00204AF8">
        <w:rPr>
          <w:rFonts w:ascii="Times New Roman" w:hAnsi="Times New Roman" w:cs="Times New Roman"/>
          <w:lang w:eastAsia="en-GB"/>
        </w:rPr>
        <w:t xml:space="preserve"> for the first time</w:t>
      </w:r>
      <w:r w:rsidR="00CE49CA" w:rsidRPr="2C924D34">
        <w:rPr>
          <w:rFonts w:ascii="Times New Roman" w:hAnsi="Times New Roman" w:cs="Times New Roman"/>
          <w:lang w:eastAsia="en-GB"/>
        </w:rPr>
        <w:t>, while IMPACT</w:t>
      </w:r>
      <w:r w:rsidR="00CE49CA" w:rsidRPr="2C924D34">
        <w:rPr>
          <w:rFonts w:ascii="Times New Roman" w:hAnsi="Times New Roman" w:cs="Times New Roman"/>
          <w:vertAlign w:val="subscript"/>
          <w:lang w:eastAsia="en-GB"/>
        </w:rPr>
        <w:t>NCD</w:t>
      </w:r>
      <w:r w:rsidR="00CE49CA" w:rsidRPr="2C924D34">
        <w:rPr>
          <w:rFonts w:ascii="Times New Roman" w:hAnsi="Times New Roman" w:cs="Times New Roman"/>
          <w:lang w:eastAsia="en-GB"/>
        </w:rPr>
        <w:t xml:space="preserve"> </w:t>
      </w:r>
      <w:r w:rsidRPr="2C924D34">
        <w:rPr>
          <w:rFonts w:ascii="Times New Roman" w:hAnsi="Times New Roman" w:cs="Times New Roman"/>
          <w:lang w:eastAsia="en-GB"/>
        </w:rPr>
        <w:t>has been used extensively to model primary prevention policies nationally in England,</w:t>
      </w:r>
      <w:r w:rsidR="658DA1D3" w:rsidRPr="2C924D34">
        <w:rPr>
          <w:rFonts w:ascii="Times New Roman" w:hAnsi="Times New Roman" w:cs="Times New Roman"/>
          <w:lang w:eastAsia="en-GB"/>
        </w:rPr>
        <w:t xml:space="preserve"> Brazil,</w:t>
      </w:r>
      <w:r w:rsidRPr="2C924D34">
        <w:rPr>
          <w:rFonts w:ascii="Times New Roman" w:hAnsi="Times New Roman" w:cs="Times New Roman"/>
          <w:lang w:eastAsia="en-GB"/>
        </w:rPr>
        <w:t xml:space="preserve"> </w:t>
      </w:r>
      <w:r w:rsidR="00963CD4" w:rsidRPr="2C924D34">
        <w:rPr>
          <w:rFonts w:ascii="Times New Roman" w:hAnsi="Times New Roman" w:cs="Times New Roman"/>
          <w:lang w:eastAsia="en-GB"/>
        </w:rPr>
        <w:t xml:space="preserve">Germany, </w:t>
      </w:r>
      <w:r w:rsidRPr="2C924D34">
        <w:rPr>
          <w:rFonts w:ascii="Times New Roman" w:hAnsi="Times New Roman" w:cs="Times New Roman"/>
          <w:lang w:eastAsia="en-GB"/>
        </w:rPr>
        <w:t>and the</w:t>
      </w:r>
      <w:r w:rsidR="00CE49CA" w:rsidRPr="2C924D34">
        <w:rPr>
          <w:rFonts w:ascii="Times New Roman" w:hAnsi="Times New Roman" w:cs="Times New Roman"/>
          <w:lang w:eastAsia="en-GB"/>
        </w:rPr>
        <w:t xml:space="preserve"> United States (</w:t>
      </w:r>
      <w:r w:rsidRPr="2C924D34">
        <w:rPr>
          <w:rFonts w:ascii="Times New Roman" w:hAnsi="Times New Roman" w:cs="Times New Roman"/>
          <w:lang w:eastAsia="en-GB"/>
        </w:rPr>
        <w:t>US</w:t>
      </w:r>
      <w:r w:rsidR="00CE49CA" w:rsidRPr="2C924D34">
        <w:rPr>
          <w:rFonts w:ascii="Times New Roman" w:hAnsi="Times New Roman" w:cs="Times New Roman"/>
          <w:lang w:eastAsia="en-GB"/>
        </w:rPr>
        <w:t>)</w:t>
      </w:r>
      <w:r w:rsidRPr="2C924D34">
        <w:rPr>
          <w:rFonts w:ascii="Times New Roman" w:hAnsi="Times New Roman" w:cs="Times New Roman"/>
          <w:lang w:eastAsia="en-GB"/>
        </w:rPr>
        <w:t xml:space="preserve"> and locally in Liverpool</w:t>
      </w:r>
      <w:r w:rsidR="228CAA1D" w:rsidRPr="2C924D34">
        <w:rPr>
          <w:rFonts w:ascii="Times New Roman" w:hAnsi="Times New Roman" w:cs="Times New Roman"/>
          <w:lang w:eastAsia="en-GB"/>
        </w:rPr>
        <w:t>, a city in the northwest of England</w:t>
      </w:r>
      <w:r w:rsidRPr="2C924D34">
        <w:rPr>
          <w:rFonts w:ascii="Times New Roman" w:hAnsi="Times New Roman" w:cs="Times New Roman"/>
          <w:lang w:eastAsia="en-GB"/>
        </w:rPr>
        <w:t>.</w:t>
      </w:r>
      <w:r w:rsidRPr="2C924D34">
        <w:rPr>
          <w:rFonts w:ascii="Times New Roman" w:hAnsi="Times New Roman" w:cs="Times New Roman"/>
          <w:lang w:eastAsia="en-GB"/>
        </w:rPr>
        <w:fldChar w:fldCharType="begin"/>
      </w:r>
      <w:r w:rsidR="005F0E6F">
        <w:rPr>
          <w:rFonts w:ascii="Times New Roman" w:hAnsi="Times New Roman" w:cs="Times New Roman"/>
          <w:lang w:eastAsia="en-GB"/>
        </w:rPr>
        <w:instrText xml:space="preserve"> ADDIN ZOTERO_ITEM CSL_CITATION {"citationID":"PLJqnlGv","properties":{"formattedCitation":"\\super 1\\uc0\\u8211{}10\\nosupersub{}","plainCitation":"1–10","noteIndex":0},"citationItems":[{"id":171,"uris":["http://zotero.org/users/1282898/items/R3W4DI9K"],"itemData":{"id":171,"type":"article-journal","abstract":"Distributional cost effectiveness analysis is a new method that can help to redesign prevention programmes by explicitly modelling the distribution of health opportunity costs as well as the distribution of health benefits. Previously we modelled cardiovascular disease (CVD) screening audit data from Liverpool, UK to see if the city could redesign its cardiovascular screening programme to enhance its cost effectiveness and equity. Building on this previous analysis, we explicitly examined the distribution of health opportunity costs and we looked at new redesign options co-designed with stakeholders. We simulated four plausible scenarios: a) no CVD screening, b) 'current' basic universal CVD screening as currently implemented, c) enhanced universal CVD screening with 'increased' population-wide delivery, and d) 'universal plus targeted' with top-up delivery to the most deprived fifth. We also compared assumptions around whether displaced health spend would come from programmes that might benefit the poor more and how much health these programmes would generate. The main outcomes were net health benefit and change in the slope index of inequality (SII) in QALYs per 100,000 person years. 'Universal plus targeted' dominated 'increased' and 'current' and also reduced health inequality by -0.65 QALYs per 100,000 person years. Results are highly sensitive to assumptions about opportunity costs and, in particular, whether funding comes from health care or local government budgets. By analysing who loses as well as who gains from expenditure decisions, distributional cost effectiveness analysis can help decision makers to redesign prevention programmes in ways that improve health and reduce health inequality.","container-title":"Preventive Medicine","DOI":"10.1016/j.ypmed.2019.105879","ISSN":"1096-0260","journalAbbreviation":"Prev. Med.","language":"en","note":"PMID: 31678586","page":"105879","source":"PubMed","title":"Universal or targeted cardiovascular screening? Modelling study using a sector-specific distributional cost effectiveness analysis","title-short":"Universal or targeted cardiovascular screening?","volume":"130","author":[{"family":"Collins","given":"Brendan"},{"family":"Kypridemos","given":"Chris"},{"family":"Cookson","given":"Richard"},{"family":"Parvulescu","given":"Paula"},{"family":"McHale","given":"Philip"},{"family":"Guzman-Castillo","given":"Maria"},{"family":"Bandosz","given":"Piotr"},{"family":"Bromley","given":"Helen"},{"family":"Capewell","given":"Simon"},{"family":"O'Flaherty","given":"Martin"}],"issued":{"date-parts":[["2020",1]]},"citation-key":"collinsUniversalTargetedCardiovascular2020"}},{"id":168,"uris":["http://zotero.org/users/1282898/items/VD49S6GL"],"itemData":{"id":168,"type":"article-journal","abstract":"Policy Points The World Health Organization has recommended sodium reduction as a \"best buy\" to prevent cardiovascular disease (CVD). Despite this, Congress has temporarily blocked the US Food and Drug Administration (FDA) from implementing voluntary industry targets for sodium reduction in processed foods, the implementation of which could cost the industry around $16 billion over 10 years. We modeled the health and economic impact of meeting the two-year and ten-year FDA targets, from the perspective of people working in the food system itself, over 20 years, from 2017 to 2036. Benefits of implementing the FDA voluntary sodium targets extend to food companies and food system workers, and the value of CVD-related health gains and cost savings are together greater than the government and industry costs of reformulation.\nCONTEXT: The US Food and Drug Administration (FDA) set draft voluntary targets to reduce sodium levels in processed foods. We aimed to determine cost effectiveness of meeting these draft sodium targets, from the perspective of US food system workers.\nMETHODS: We employed a microsimulation cost-effectiveness analysis using the US IMPACT Food Policy model with two scenarios: (1) short term, achieving two-year FDA reformulation targets only, and (2) long term, achieving 10-year FDA reformulation targets. We modeled four close-to-reality populations: food system \"ever\" workers; food system \"current\" workers in 2017; and subsets of processed food \"ever\" and \"current\" workers. Outcomes included cardiovascular disease cases prevented and postponed as well as incremental cost-effectiveness ratio per quality-adjusted life year (QALY) gained from 2017 to 2036.\nFINDINGS: Among food system ever workers, achieving long-term sodium reduction targets could produce 20-year health gains of approximately 180,000 QALYs (95% uncertainty interval [UI]: 150,000 to 209,000) and health cost savings of approximately $5.2 billion (95% UI: $3.5 billion to $8.3 billion), with an incremental cost-effectiveness ratio (ICER) of $62,000 (95% UI: $1,000 to $171,000) per QALY gained. For the subset of processed food industry workers, health gains would be approximately 32,000 QALYs (95% UI: 27,000 to 37,000); cost savings, $1.0 billion (95% UI: $0.7bn to $1.6bn); and ICER, $486,000 (95% UI: $148,000 to $1,094,000) per QALY gained. Because many health benefits may occur in individuals older than 65 or the uninsured, these health savings would be shared among individuals, industry, and government.\nCONCLUSIONS: The benefits of implementing the FDA voluntary sodium targets extend to food companies and food system workers, with the value of health gains and health care cost savings outweighing the costs of reformulation, although not for the processed food industry.","container-title":"Milbank Quarterly","DOI":"10.1111/1468-0009.12402","ISSN":"1468-0009","issue":"3","journalAbbreviation":"Milbank Q.","language":"en","note":"PMID: 31332837\nPMCID: PMC6739614","page":"858-880","source":"PubMed","title":"FDA sodium reduction targets and the food industry: are there incentives to reformulate? Microsimulation cost-effectiveness analysis","title-short":"FDA Sodium Reduction Targets and the Food Industry","volume":"97","author":[{"family":"Collins","given":"Brendan"},{"family":"Kypridemos","given":"Chris"},{"family":"Pearson-Stuttard","given":"Jonathan"},{"family":"Huang","given":"Yue"},{"family":"Bandosz","given":"Piotr"},{"family":"Wilde","given":"Parke"},{"family":"Kersh","given":"Rogan"},{"family":"Capewell","given":"Simon"},{"family":"Mozaffarian","given":"Dariush"},{"family":"Whitsel","given":"Laurie P."},{"family":"Micha","given":"Renata"},{"family":"O'Flaherty","given":"Martin"},{"literal":"Food-PRICE Investigators"}],"issued":{"date-parts":[["2019",9]]},"citation-key":"collinsFDASodiumReduction2019"}},{"id":169,"uris":["http://zotero.org/users/1282898/items/XVNQTACN"],"itemData":{"id":169,"type":"article-journal","abstract":"BACKGROUND: Excess added sugars, particularly from sugar-sweetened beverages, are a major risk factor for cardiometabolic diseases including cardiovascular disease and type 2 diabetes mellitus. In 2016, the US Food and Drug Administration mandated the labeling of added sugar content on all packaged foods and beverages. Yet, the potential health impacts and cost-effectiveness of this policy remain unclear.\nMETHODS: A validated microsimulation model (US IMPACT Food Policy model) was used to estimate cardiovascular disease and type 2 diabetes mellitus cases averted, quality-adjusted life-years, policy costs, health care, informal care, and lost productivity (health-related) savings and cost-effectiveness of 2 policy scenarios: (1) implementation of the US Food and Drug Administration added sugar labeling policy (sugar label), and (2) further accounting for corresponding industry reformulation (sugar label+reformulation). The model used nationally representative demographic and dietary intake data from the National Health and Nutrition Examination Survey, disease data from the Centers for Disease Control and Prevention Wonder Database, policy effects and diet-disease effects from meta-analyses, and policy and health-related costs from established sources. Probabilistic sensitivity analysis accounted for model parameter uncertainties and population heterogeneity.\nRESULTS: Between 2018 and 2037, the sugar label would prevent 354 400 cardiovascular disease (95% uncertainty interval, 167 000-673 500) and 599 300 (302 400-957 400) diabetes mellitus cases, gain 727 000 (401 300-1 138 000) quality-adjusted life-years, and save $31 billion (15.7-54.5) in net healthcare costs or $61.9 billion (33.1-103.3) societal costs (incorporating reduced lost productivity and informal care costs). For the sugar label+reformulation scenario, corresponding gains were 708 800 (369 200-1 252 000) cardiovascular disease cases, 1.2 million (0.7-1.7) diabetes mellitus cases, 1.3 million (0.8-1.9) quality-adjusted life-years, and $57.6 billion (31.9-92.4) and $113.2 billion (67.3-175.2), respectively. Both scenarios were estimated with &gt;80% probability to be cost saving by 2023.\nCONCLUSIONS: Implementing the US Food and Drug Administration added sugar labeling policy could generate substantial health gains and cost savings for the US population.","container-title":"Circulation","DOI":"10.1161/CIRCULATIONAHA.118.036751","ISSN":"1524-4539","issue":"23","journalAbbreviation":"Circulation","language":"en","note":"PMID: 30982338\nPMCID: PMC6546520","page":"2613-2624","source":"PubMed","title":"Cost-effectiveness of the US Food and Drug Administration added sugar labeling policy for improving diet and health","volume":"139","author":[{"family":"Huang","given":"Yue"},{"family":"Kypridemos","given":"Chris"},{"family":"Liu","given":"Junxiu"},{"family":"Lee","given":"Yujin"},{"family":"Pearson-Stuttard","given":"Jonathan"},{"family":"Collins","given":"Brendan"},{"family":"Bandosz","given":"Piotr"},{"family":"Capewell","given":"Simon"},{"family":"Whitsel","given":"Laurie"},{"family":"Wilde","given":"Parke"},{"family":"Mozaffarian","given":"Dariush"},{"family":"O'Flaherty","given":"Martin"},{"family":"Micha","given":"Renata"},{"literal":"Food-PRICE (Policy Review and Intervention Cost-Effectiveness) Project"}],"issued":{"date-parts":[["2019",6,4]]},"citation-key":"huangCosteffectivenessUSFood2019"}},{"id":219,"uris":["http://zotero.org/users/1282898/items/B6UXK9UD"],"itemData":{"id":219,"type":"article-journal","abstract":"OBJECTIVES: To estimate the potential impact of universal screening for primary prevention of cardiovascular disease (National Health Service Health Checks) on disease burden and socioeconomic inequalities in health in England, and to compare universal screening with alternative feasible strategies.\nDESIGN: Microsimulation study of a close-to-reality synthetic population. Five scenarios were considered: baseline scenario, assuming that current trends in risk factors will continue in the future; universal screening; screening concentrated only in the most deprived areas; structural population-wide intervention; and combination of population-wide intervention and concentrated screening.\nSETTING: Synthetic population with similar characteristics to the community dwelling population of England.\nPARTICIPANTS: Synthetic people with traits informed by the health survey for England.\nMAIN OUTCOME MEASURE: Cardiovascular disease cases and deaths prevented or postponed by 2030, stratified by fifths of socioeconomic status using the index of multiple deprivation.\nRESULTS: Compared with the baseline scenario, universal screening may prevent or postpone approximately 19 000 cases (interquartile range 11 000-28 000) and 3000 deaths (-1000-6000); concentrated screening 17 000 cases (9000-26 000) and 2000 deaths (-1000-5000); population-wide intervention 67 000 cases (57 000-77 000) and 8000 deaths (4000-11 000); and the combination of the population-wide intervention and concentrated screening 82 000 cases (73 000-93 000) and 9000 deaths (6000-13 000). The most equitable strategy would be the combination of the population-wide intervention and concentrated screening, followed by concentrated screening alone and the population-wide intervention. Universal screening had the least apparent impact on socioeconomic inequalities in health.\nCONCLUSIONS: When primary prevention strategies for reducing cardiovascular disease burden and inequalities are compared, universal screening seems less effective than alternative strategies, which incorporate population-wide approaches. Further research is needed to identify the best mix of population-wide and risk targeted CVD strategies to maximise cost effectiveness and minimise inequalities.","container-title":"BMJ","DOI":"10.1136/bmj.i2793","ISSN":"1756-1833","journalAbbreviation":"BMJ","language":"en","note":"PMID: 27279346\nPMCID: PMC4898640","page":"i2793","source":"PubMed","title":"Cardiovascular screening to reduce the burden from cardiovascular disease: microsimulation study to quantify policy options","title-short":"Cardiovascular screening to reduce the burden from cardiovascular disease","volume":"353","author":[{"family":"Kypridemos","given":"Chris"},{"family":"Allen","given":"Kirk"},{"family":"Hickey","given":"Graeme L."},{"family":"Guzman-Castillo","given":"Maria"},{"family":"Bandosz","given":"Piotr"},{"family":"Buchan","given":"Iain"},{"family":"Capewell","given":"Simon"},{"family":"O'Flaherty","given":"Martin"}],"issued":{"date-parts":[["2016",6,8]]},"citation-key":"kypridemosCardiovascularScreeningReduce2016"}},{"id":166,"uris":["http://zotero.org/users/1282898/items/PNBU29KC"],"itemData":{"id":166,"type":"article-journal","abstract":"BACKGROUND: Aiming to contribute to prevention of cardiovascular disease (CVD), the National Health Service (NHS) Health Check programme has been implemented across England since 2009. The programme involves cardiovascular risk stratification-at 5-year intervals-of all adults between the ages of 40 and 74 years, excluding any with preexisting vascular conditions (including CVD, diabetes mellitus, and hypertension, among others), and offers treatment to those at high risk. However, the cost-effectiveness and equity of population CVD screening is contested. This study aimed to determine whether the NHS Health Check programme is cost-effective and equitable in a city with high levels of deprivation and CVD.\nMETHODS AND FINDINGS: IMPACTNCD is a dynamic stochastic microsimulation policy model, calibrated to Liverpool demographics, risk factor exposure, and CVD epidemiology. Using local and national data, as well as drawing on health and social care disease costs and health-state utilities, we modelled 5 scenarios from 2017 to 2040: Scenario (A): continuing current implementation of NHS Health Check;Scenario (B): implementation 'targeted' toward areas in the most deprived quintile with increased coverage and uptake;Scenario (C): 'optimal' implementation assuming optimal coverage, uptake, treatment, and lifestyle change;Scenario (D): scenario A combined with structural population-wide interventions targeting unhealthy diet and smoking;Scenario (E): scenario B combined with the structural interventions as above. We compared all scenarios with a counterfactual of no-NHS Health Check. Compared with no-NHS Health Check, the model estimated cumulative incremental cost-effectiveness ratio (ICER) (discounted £/quality-adjusted life year [QALY]) to be 11,000 (95% uncertainty interval [UI] -270,000 to 320,000) for scenario A, 1,500 (-91,000 to 100,000) for scenario B, -2,400 (-6,500 to 5,700) for scenario C, -5,100 (-7,400 to -3,200) for scenario D, and -5,000 (-7,400 to -3,100) for scenario E. Overall, scenario A is unlikely to become cost-effective or equitable, and scenario B is likely to become cost-effective by 2040 and equitable by 2039. Scenario C is likely to become cost-effective by 2030 and cost-saving by 2040. Scenarios D and E are likely to be cost-saving by 2021 and 2023, respectively, and equitable by 2025. The main limitation of the analysis is that we explicitly modelled CVD and diabetes mellitus only.\nCONCLUSIONS: According to our analysis of the situation in Liverpool, current NHS Health Check implementation appears neither equitable nor cost-effective. Optimal implementation is likely to be cost-saving but not equitable, while targeted implementation is likely to be both. Adding structural policies targeting cardiovascular risk factors could substantially improve equity and generate cost savings.","container-title":"PLoS Medicine","DOI":"10.1371/journal.pmed.1002573","ISSN":"1549-1676","issue":"5","journalAbbreviation":"PLoS Med.","language":"en","note":"PMID: 29813056\nPMCID: PMC5973555","page":"e1002573","source":"PubMed","title":"Future cost-effectiveness and equity of the NHS Health Check cardiovascular disease prevention programme: microsimulation modelling using data from Liverpool, UK","title-short":"Future cost-effectiveness and equity of the NHS Health Check cardiovascular disease prevention programme","volume":"15","author":[{"family":"Kypridemos","given":"Chris"},{"family":"Collins","given":"Brendan"},{"family":"McHale","given":"Philip"},{"family":"Bromley","given":"Helen"},{"family":"Parvulescu","given":"Paula"},{"family":"Capewell","given":"Simon"},{"family":"O'Flaherty","given":"Martin"}],"issued":{"date-parts":[["2018",5]]},"citation-key":"kypridemosFutureCosteffectivenessEquity2018"}},{"id":165,"uris":["http://zotero.org/users/1282898/items/KB7XJWZV"],"itemData":{"id":165,"type":"article-journal","abstract":"OBJECTIVE: To estimate the impact and equity of existing and potential UK salt reduction policies on primary prevention of cardiovascular disease (CVD) and gastric cancer (GCa) in England.\nDESIGN: A microsimulation study of a close-to-reality synthetic population. In the first period, 2003-2015, we compared the impact of current policy against a counterfactual 'no intervention' scenario, which assumed salt consumption persisted at 2003 levels. For 2016-2030, we assumed additional legislative policies could achieve a steeper salt decline and we compared this against the counterfactual scenario that the downward trend in salt consumption observed between 2001 and 2011 would continue up to 2030.\nSETTING: Synthetic population with similar characteristics to the non-institutionalised population of England.\nPARTICIPANTS: Synthetic individuals with traits informed by the Health Survey for England.\nMAIN MEASURE: CVD and GCa cases and deaths prevented or postponed, stratified by fifths of socioeconomic status using the Index of Multiple Deprivation.\nRESULTS: Since 2003, current salt policies have prevented or postponed </w:instrText>
      </w:r>
      <w:r w:rsidR="005F0E6F">
        <w:rPr>
          <w:rFonts w:ascii="Cambria Math" w:hAnsi="Cambria Math" w:cs="Cambria Math"/>
          <w:lang w:eastAsia="en-GB"/>
        </w:rPr>
        <w:instrText>∼</w:instrText>
      </w:r>
      <w:r w:rsidR="005F0E6F">
        <w:rPr>
          <w:rFonts w:ascii="Times New Roman" w:hAnsi="Times New Roman" w:cs="Times New Roman"/>
          <w:lang w:eastAsia="en-GB"/>
        </w:rPr>
        <w:instrText xml:space="preserve">52 000 CVD cases (IQR: 34 000-76 000) and 10 000 CVD deaths (IQR: 3000-17 000). In addition, the current policies have prevented </w:instrText>
      </w:r>
      <w:r w:rsidR="005F0E6F">
        <w:rPr>
          <w:rFonts w:ascii="Cambria Math" w:hAnsi="Cambria Math" w:cs="Cambria Math"/>
          <w:lang w:eastAsia="en-GB"/>
        </w:rPr>
        <w:instrText>∼</w:instrText>
      </w:r>
      <w:r w:rsidR="005F0E6F">
        <w:rPr>
          <w:rFonts w:ascii="Times New Roman" w:hAnsi="Times New Roman" w:cs="Times New Roman"/>
          <w:lang w:eastAsia="en-GB"/>
        </w:rPr>
        <w:instrText xml:space="preserve">5000 new cases of GCa (IQR: 2000-7000) resulting in about 2000 fewer deaths (IQR: 0-4000). This policy did not reduce socioeconomic inequalities in CVD, and likely increased inequalities in GCa. Additional legislative policies from 2016 could further prevent or postpone </w:instrText>
      </w:r>
      <w:r w:rsidR="005F0E6F">
        <w:rPr>
          <w:rFonts w:ascii="Cambria Math" w:hAnsi="Cambria Math" w:cs="Cambria Math"/>
          <w:lang w:eastAsia="en-GB"/>
        </w:rPr>
        <w:instrText>∼</w:instrText>
      </w:r>
      <w:r w:rsidR="005F0E6F">
        <w:rPr>
          <w:rFonts w:ascii="Times New Roman" w:hAnsi="Times New Roman" w:cs="Times New Roman"/>
          <w:lang w:eastAsia="en-GB"/>
        </w:rPr>
        <w:instrText xml:space="preserve">19 000 CVD cases (IQR: 8000-30 000) and 3600 deaths by 2030 (IQR: -400-8100) and may reduce inequalities. Similarly for GCa, 1200 cases (IQR: -200-3000) and 700 deaths (IQR: -900-2300) could be prevented or postponed with a neutral impact on inequalities.\nCONCLUSIONS: Current salt reduction policies are powerfully effective in reducing the CVD and GCa burdens overall but fail to reduce the inequalities involved. Additional structural policies could achieve further, more equitable health benefits.","container-title":"BMJ open","DOI":"10.1136/bmjopen-2016-013791","ISSN":"2044-6055","issue":"1","journalAbbreviation":"BMJ open","language":"en","note":"PMID: 28119387\nPMCID: PMC5278253","page":"e013791","source":"PubMed","title":"Estimated reductions in cardiovascular and gastric cancer disease burden through salt policies in England: an IMPACT&lt;sub&gt;NCD&lt;/sub&gt; microsimulation study","title-short":"Estimated reductions in cardiovascular and gastric cancer disease burden through salt policies in England","volume":"7","author":[{"family":"Kypridemos","given":"Chris"},{"family":"Guzman-Castillo","given":"Maria"},{"family":"Hyseni","given":"Lirije"},{"family":"Hickey","given":"Graeme L."},{"family":"Bandosz","given":"Piotr"},{"family":"Buchan","given":"Iain"},{"family":"Capewell","given":"Simon"},{"family":"O'Flaherty","given":"Martin"}],"issued":{"date-parts":[["2017",1,24]]},"citation-key":"kypridemosEstimatedReductionsCardiovascular2017"}},{"id":170,"uris":["http://zotero.org/users/1282898/items/D3BX7NNT"],"itemData":{"id":170,"type":"article-journal","abstract":"BACKGROUND: In 2011, England introduced the Public Health Responsibility Deal (RD), a public-private partnership (PPP) which gave greater freedom to the food industry to set and monitor targets for salt intakes. We estimated the impact of the RD on trends in salt intake and associated changes in cardiovascular disease (CVD) and gastric cancer (GCa) incidence, mortality and economic costs in England from 2011-2025.\nMETHODS: We used interrupted time series models with 24 hours' urine sample data and the IMPACTNCD microsimulation model to estimate impacts of changes in salt consumption on CVD and GCa incidence, mortality and economic impacts, as well as equity impacts.\nRESULTS: Between 2003 and 2010 mean salt intake was falling annually by 0.20 grams/day among men and 0.12 g/d among women (P-value for trend both &lt; 0.001). After RD implementation in 2011, annual declines in salt intake slowed statistically significantly to 0.11 g/d among men and 0.07 g/d among women (P-values for differences in trend both P &lt; 0.001). We estimated that the RD has been responsible for approximately 9900 (interquartile quartile range (IQR): 6700 to 13,000) additional cases of CVD and 1500 (IQR: 510 to 2300) additional cases of GCa between 2011 and 2018. If the RD continues unchanged between 2019 and 2025, approximately 26 000 (IQR: 20 000 to 31,000) additional cases of CVD and 3800 (IQR: 2200 to 5300) cases of GCa may occur.\nINTERPRETATION: Public-private partnerships such as the RD which lack robust and independent target setting, monitoring and enforcement are unlikely to produce optimal health gains.","container-title":"Journal of Epidemiology and Community Health","DOI":"10.1136/jech-2018-211749","ISSN":"1470-2738","issue":"9","journalAbbreviation":"J. Epidemiol. Commun. H.","language":"en","note":"PMID: 31320459\nPMCID: PMC6820143","page":"881-887","source":"PubMed","title":"Quantifying the impact of the public health responsibility deal on salt intake, cardiovascular disease and gastric cancer burdens: interrupted time series and microsimulation study","title-short":"Quantifying the impact of the Public Health Responsibility Deal on salt intake, cardiovascular disease and gastric cancer burdens","volume":"73","author":[{"family":"Laverty","given":"Anthony A."},{"family":"Kypridemos","given":"Chris"},{"family":"Seferidi","given":"Paraskevi"},{"family":"Vamos","given":"Eszter P."},{"family":"Pearson-Stuttard","given":"Jonathan"},{"family":"Collins","given":"Brendan"},{"family":"Capewell","given":"Simon"},{"family":"Mwatsama","given":"Modi"},{"family":"Cairney","given":"Paul"},{"family":"Fleming","given":"Kate"},{"family":"O'Flaherty","given":"Martin"},{"family":"Millett","given":"Christopher"}],"issued":{"date-parts":[["2019",9]]},"citation-key":"lavertyQuantifyingImpactPublic2019"}},{"id":178,"uris":["http://zotero.org/users/1282898/items/K6RWH79V"],"itemData":{"id":178,"type":"article-journal","abstract":"BACKGROUND: Excessive sodium consumption is one of the leading dietary risk factors for non-communicable diseases, including cardiovascular disease (CVD), mediated by high blood pressure. Brazil has implemented voluntary sodium reduction targets with food industries since 2011. This study aimed to analyse the potential health and economic impact of these sodium reduction targets in Brazil from 2013 to 2032.\nMETHODS: We developed a microsimulation of a close-to-reality synthetic population (IMPACTNCD-BR) to evaluate the potential health benefits of setting voluntary upper limits for sodium content as part of the Brazilian government strategy. The model estimates CVD deaths and cases prevented or postponed, and disease treatment costs. Model inputs were informed by the 2013 National Health Survey, the 2008-2009 Household Budget Survey, and high-quality meta-analyses, assuming that all individuals were exposed to the policy proportionally to their sodium intake from processed food. Costs included costs of the National Health System on CVD treatment and informal care costs. The primary outcome measures of the model are cardiovascular disease cases and deaths prevented or postponed over 20 years (2013-2032), stratified by age and sex.\nRESULTS: The study found that the application of the Brazilian voluntary sodium targets for packaged foods between 2013 and 2032 could prevent or postpone approximately 110,000 CVD cases (95% uncertainty intervals (UI): 28,000 to 260,000) among men and 70,000 cases among women (95% UI: 16,000 to 170,000), and also prevent or postpone approximately 2600 CVD deaths (95% UI: - 1000 to 11,000), 55% in men. The policy could also produce a net cost saving of approximately US$ 220 million (95% UI: US$ 54 to 520 million) in medical costs to the Brazilian National Health System for the treatment of CHD and stroke and save approximately US$ 71 million (95% UI: US$ 17 to170 million) in informal costs.\nCONCLUSION: Brazilian voluntary sodium targets could generate substantial health and economic impacts. The reduction in sodium intake that was likely achieved from the voluntary targets indicates that sodium reduction in Brazil must go further and faster to achieve the national and World Health Organization goals for sodium intake.","container-title":"BMC Medicine","DOI":"10.1186/s12916-021-02099-x","ISSN":"1741-7015","issue":"1","journalAbbreviation":"BMC Med.","language":"en","note":"PMID: 34583695\nPMCID: PMC8479920","page":"225","source":"PubMed","title":"Estimating the health and economic effects of the voluntary sodium reduction targets in Brazil: microsimulation analysis","title-short":"Estimating the health and economic effects of the voluntary sodium reduction targets in Brazil","volume":"19","author":[{"family":"Nilson","given":"Eduardo Augusto Fernandes"},{"family":"Pearson-Stuttard","given":"Jonathan"},{"family":"Collins","given":"Brendan"},{"family":"Guzman-Castillo","given":"Maria"},{"family":"Capewell","given":"Simon"},{"family":"O'Flaherty","given":"Martin"},{"family":"Jaime","given":"Patrícia Constante"},{"family":"Kypridemos","given":"Chris"}],"issued":{"date-parts":[["2021",9,29]]},"citation-key":"nilsonEstimatingHealthEconomic2021"}},{"id":4219,"uris":["http://zotero.org/users/1282898/items/48XY74UF"],"itemData":{"id":4219,"type":"article-journal","abstract":"BACKGROUND: Local authorities in England commission the NHS Health Check programme to invite everyone aged 40-74 years without pre-existing conditions for risk assessment and eventual intervention, if needed. However, the programme's effectiveness, cost-effectiveness and equity impact remain uncertain.\nAIM: To develop a validated open-access flexible web-based model that enables local commissioners to quantify the cost-effectiveness and potential for equitable population health gain of the NHS Health Check programme.\nOBJECTIVES: The objectives were as follows: (1) co-produce with stakeholders the desirable features of the user-friendly model; (2) update the evidence base to support model and scenario development; (3) further develop our computational model to allow for developments and changes to the NHS Health Check programme and the diseases it addresses; (4) assess the effectiveness, cost-effectiveness and equity of alternative strategies for implementation to illustrate the use of the tool; and (5) propose a sustainability and implementation plan to deploy our user-friendly computational model at the local level.\nDESIGN: Co-production workshops surveying the best-performing local authorities and a systematic literature review of strategies to increase uptake of screening programmes informed model use and development. We then co-produced the workHORSE (working Health Outcomes Research Simulation Environment) model to estimate the health, economic and equity impact of different NHS Health Check programme implementations, using illustrative-use cases.\nSETTING: Local authorities in England.\nPARTICIPANTS: Stakeholders from local authorities, Public Health England, the NHS, the British Heart Foundation, academia and other organisations participated in the workshops. For the local authorities survey, we invited 16 of the best-performing local authorities in England.\nINTERVENTIONS: The user interface allows users to vary key parameters that represent programme activities (i.e. invitation, uptake, prescriptions and referrals). Scenarios can be compared with each other.\nMAIN OUTCOME MEASURES: Disease cases and case-years prevented or postponed, incremental cost-effectiveness ratios, net monetary benefit and change in slope index of inequality.\nRESULTS: The survey of best-performing local authorities revealed a diversity of effective approaches to maximise the coverage and uptake of NHS Health Check programme, with no distinct 'best buy'. The umbrella literature review identified a range of effective single interventions. However, these generally need to be combined to maximally improve uptake and health gains. A validated dynamic, stochastic microsimulation model, built on robust epidemiology, enabled service options analysis. Analyses of three contrasting illustrative cases estimated the health, economic and equity impact of optimising the Health Checks, and the added value of obtaining detailed local data. Optimising the programme in Liverpool can become cost-effective and equitable, but simply changing the invitation method will require other programme changes to improve its performance. Detailed data inputs can benefit local analysis.\nLIMITATIONS: Although the approach is extremely flexible, it is complex and requires substantial amounts of data, alongside expertise to both maintain and run.\nCONCLUSIONS: Our project showed that the workHORSE model could be used to estimate the health, economic and equity impact comprehensively at local authority level. It has the potential for further development as a commissioning tool and to stimulate broader discussions on the role of these tools in real-world decision-making.\nFUTURE WORK: Future work should focus on improving user interactions with the model, modelling simulation standards, and adapting workHORSE for evaluation, design and implementation support.\nSTUDY REGISTRATION: This study is registered as PROSPERO CRD42019132087.\nFUNDING: This project was funded by the National Institute for Health Research (NIHR) Health Technology Assessment programme and will be published in full in Health Technology Assessment; Vol. 25, No. 35. See the NIHR Journals Library website for further project information.","container-title":"Health Technology Assessment (Winchester, England)","DOI":"10.3310/hta25350","ISSN":"2046-4924","issue":"35","journalAbbreviation":"Health Technol. Assess. (Winch. Engl.)","language":"en","note":"PMID: 34076574\nPMCID: PMC8201571","page":"1-234","source":"PubMed","title":"Modelling tool to support decision-making in the NHS Health Check programme: workshops, systematic review and co-production with users","title-short":"Modelling tool to support decision-making in the NHS Health Check programme","volume":"25","author":[{"family":"O'Flaherty","given":"Martin"},{"family":"Lloyd-Williams","given":"Ffion"},{"family":"Capewell","given":"Simon"},{"family":"Boland","given":"Angela"},{"family":"Maden","given":"Michelle"},{"family":"Collins","given":"Brendan"},{"family":"Bandosz","given":"Piotr"},{"family":"Hyseni","given":"Lirije"},{"family":"Kypridemos","given":"Chris"}],"issued":{"date-parts":[["2021",5]]},"citation-key":"oflahertyModellingToolSupport2021"}},{"id":167,"uris":["http://zotero.org/users/1282898/items/KA66G9H3"],"itemData":{"id":167,"type":"article-journal","abstract":"BACKGROUND: Sodium consumption is a modifiable risk factor for higher blood pressure (BP) and cardiovascular disease (CVD). The US Food and Drug Administration (FDA) has proposed voluntary sodium reduction goals targeting processed and commercially prepared foods. We aimed to quantify the potential health and economic impact of this policy.\nMETHODS AND FINDINGS: We used a microsimulation approach of a close-to-reality synthetic population (US IMPACT Food Policy Model) to estimate CVD deaths and cases prevented or postponed, quality-adjusted life years (QALYs), and cost-effectiveness from 2017 to 2036 of 3 scenarios: (1) optimal, 100% compliance with 10-year reformulation targets; (2) modest, 50% compliance with 10-year reformulation targets; and (3) pessimistic, 100% compliance with 2-year reformulation targets, but with no further progress. We used the National Health and Nutrition Examination Survey and high-quality meta-analyses to inform model inputs. Costs included government costs to administer and monitor the policy, industry reformulation costs, and CVD-related healthcare, productivity, and informal care costs. Between 2017 and 2036, the optimal reformulation scenario achieving the FDA sodium reduction targets could prevent approximately 450,000 CVD cases (95% uncertainty interval: 240,000 to 740,000), gain approximately 2.1 million discounted QALYs (1.7 million to 2.4 million), and produce discounted cost savings (health savings minus policy costs) of approximately $41 billion ($14 billion to $81 billion). In the modest and pessimistic scenarios, health gains would be 1.1 million and 0.7 million QALYS, with savings of $19 billion and $12 billion, respectively. All the scenarios were estimated with more than 80% probability to be cost-effective (incremental cost/QALY &lt; $100,000) by 2021 and to become cost-saving by 2031. Limitations include evaluating only diseases mediated through BP, while decreasing sodium consumption could have beneficial effects upon other health burdens such as gastric cancer. Further, the effect estimates in the model are based on interventional and prospective observational studies. They are therefore subject to biases and confounding that may have influenced also our model estimates.\nCONCLUSIONS: Implementing and achieving the FDA sodium reformulation targets could generate substantial health gains and net cost savings.","container-title":"PLoS Medicine","DOI":"10.1371/journal.pmed.1002551","ISSN":"1549-1676","issue":"4","journalAbbreviation":"PLoS Med.","language":"en","note":"PMID: 29634725\nPMCID: PMC5892867","page":"e1002551","source":"PubMed","title":"Estimating the health and economic effects of the proposed US food and drug administration voluntary sodium reformulation: microsimulation cost-effectiveness analysis","title-short":"Estimating the health and economic effects of the proposed US Food and Drug Administration voluntary sodium reformulation","volume":"15","author":[{"family":"Pearson-Stuttard","given":"Jonathan"},{"family":"Kypridemos","given":"Chris"},{"family":"Collins","given":"Brendan"},{"family":"Mozaffarian","given":"Dariush"},{"family":"Huang","given":"Yue"},{"family":"Bandosz","given":"Piotr"},{"family":"Capewell","given":"Simon"},{"family":"Whitsel","given":"Laurie"},{"family":"Wilde","given":"Parke"},{"family":"O'Flaherty","given":"Martin"},{"family":"Micha","given":"Renata"}],"issued":{"date-parts":[["2018",4]]},"citation-key":"pearson-stuttardEstimatingHealthEconomic2018"}}],"schema":"https://github.com/citation-style-language/schema/raw/master/csl-citation.json"} </w:instrText>
      </w:r>
      <w:r w:rsidRPr="2C924D34">
        <w:rPr>
          <w:rFonts w:ascii="Times New Roman" w:hAnsi="Times New Roman" w:cs="Times New Roman"/>
          <w:lang w:eastAsia="en-GB"/>
        </w:rPr>
        <w:fldChar w:fldCharType="separate"/>
      </w:r>
      <w:r w:rsidR="005F0E6F" w:rsidRPr="005F0E6F">
        <w:rPr>
          <w:rFonts w:ascii="Times New Roman" w:hAnsi="Times New Roman" w:cs="Times New Roman"/>
          <w:szCs w:val="24"/>
          <w:vertAlign w:val="superscript"/>
          <w:lang w:val="en-GB"/>
        </w:rPr>
        <w:t>1–10</w:t>
      </w:r>
      <w:r w:rsidRPr="2C924D34">
        <w:rPr>
          <w:rFonts w:ascii="Times New Roman" w:hAnsi="Times New Roman" w:cs="Times New Roman"/>
          <w:lang w:eastAsia="en-GB"/>
        </w:rPr>
        <w:fldChar w:fldCharType="end"/>
      </w:r>
      <w:r w:rsidRPr="2C924D34">
        <w:rPr>
          <w:rFonts w:ascii="Times New Roman" w:hAnsi="Times New Roman" w:cs="Times New Roman"/>
          <w:lang w:eastAsia="en-GB"/>
        </w:rPr>
        <w:t xml:space="preserve"> At the core of the </w:t>
      </w:r>
      <w:bookmarkStart w:id="288" w:name="OLE_LINK1"/>
      <w:r w:rsidR="00204AF8" w:rsidRPr="00204AF8">
        <w:rPr>
          <w:rFonts w:ascii="Times New Roman" w:hAnsi="Times New Roman" w:cs="Times New Roman"/>
          <w:lang w:eastAsia="en-GB"/>
        </w:rPr>
        <w:t>IMPACT</w:t>
      </w:r>
      <w:r w:rsidR="00204AF8" w:rsidRPr="00204AF8">
        <w:rPr>
          <w:rFonts w:ascii="Times New Roman" w:hAnsi="Times New Roman" w:cs="Times New Roman"/>
          <w:vertAlign w:val="subscript"/>
          <w:lang w:eastAsia="en-GB"/>
        </w:rPr>
        <w:t>NCD-JPN</w:t>
      </w:r>
      <w:bookmarkEnd w:id="288"/>
      <w:r w:rsidR="00204AF8" w:rsidRPr="00204AF8">
        <w:rPr>
          <w:rFonts w:ascii="Times New Roman" w:hAnsi="Times New Roman" w:cs="Times New Roman"/>
          <w:lang w:eastAsia="en-GB"/>
        </w:rPr>
        <w:t xml:space="preserve"> </w:t>
      </w:r>
      <w:r w:rsidRPr="2C924D34">
        <w:rPr>
          <w:rFonts w:ascii="Times New Roman" w:hAnsi="Times New Roman" w:cs="Times New Roman"/>
          <w:lang w:eastAsia="en-GB"/>
        </w:rPr>
        <w:t xml:space="preserve">model is an epidemiological engine </w:t>
      </w:r>
      <w:r w:rsidR="005F0E6F">
        <w:rPr>
          <w:rFonts w:ascii="Times New Roman" w:hAnsi="Times New Roman" w:cs="Times New Roman"/>
          <w:lang w:eastAsia="en-GB"/>
        </w:rPr>
        <w:t>that</w:t>
      </w:r>
      <w:r w:rsidRPr="2C924D34">
        <w:rPr>
          <w:rFonts w:ascii="Times New Roman" w:hAnsi="Times New Roman" w:cs="Times New Roman"/>
          <w:lang w:eastAsia="en-GB"/>
        </w:rPr>
        <w:t xml:space="preserve"> includes age</w:t>
      </w:r>
      <w:r w:rsidR="001225DC" w:rsidRPr="2C924D34">
        <w:rPr>
          <w:rFonts w:ascii="Times New Roman" w:hAnsi="Times New Roman" w:cs="Times New Roman"/>
          <w:lang w:eastAsia="en-GB"/>
        </w:rPr>
        <w:t xml:space="preserve">, </w:t>
      </w:r>
      <w:r w:rsidRPr="2C924D34">
        <w:rPr>
          <w:rFonts w:ascii="Times New Roman" w:hAnsi="Times New Roman" w:cs="Times New Roman"/>
          <w:lang w:eastAsia="en-GB"/>
        </w:rPr>
        <w:t>sex</w:t>
      </w:r>
      <w:r w:rsidR="008206A3" w:rsidRPr="2C924D34">
        <w:rPr>
          <w:rFonts w:ascii="Times New Roman" w:hAnsi="Times New Roman" w:cs="Times New Roman"/>
          <w:lang w:eastAsia="en-GB"/>
        </w:rPr>
        <w:t xml:space="preserve">, </w:t>
      </w:r>
      <w:r w:rsidRPr="2C924D34">
        <w:rPr>
          <w:rFonts w:ascii="Times New Roman" w:hAnsi="Times New Roman" w:cs="Times New Roman"/>
          <w:lang w:eastAsia="en-GB"/>
        </w:rPr>
        <w:t>smoking,</w:t>
      </w:r>
      <w:r w:rsidR="008206A3" w:rsidRPr="2C924D34">
        <w:rPr>
          <w:rFonts w:ascii="Times New Roman" w:hAnsi="Times New Roman" w:cs="Times New Roman"/>
          <w:lang w:eastAsia="en-GB"/>
        </w:rPr>
        <w:t xml:space="preserve"> </w:t>
      </w:r>
      <w:r w:rsidRPr="2C924D34">
        <w:rPr>
          <w:rFonts w:ascii="Times New Roman" w:hAnsi="Times New Roman" w:cs="Times New Roman"/>
          <w:lang w:eastAsia="en-GB"/>
        </w:rPr>
        <w:t xml:space="preserve">fruit </w:t>
      </w:r>
      <w:r w:rsidR="008E6DA0" w:rsidRPr="2C924D34">
        <w:rPr>
          <w:rFonts w:ascii="Times New Roman" w:hAnsi="Times New Roman" w:cs="Times New Roman"/>
          <w:lang w:eastAsia="en-GB"/>
        </w:rPr>
        <w:t>and</w:t>
      </w:r>
      <w:r w:rsidRPr="2C924D34">
        <w:rPr>
          <w:rFonts w:ascii="Times New Roman" w:hAnsi="Times New Roman" w:cs="Times New Roman"/>
          <w:lang w:eastAsia="en-GB"/>
        </w:rPr>
        <w:t xml:space="preserve"> vegetable consumption, physical activity, body mass index</w:t>
      </w:r>
      <w:r w:rsidR="005D2135" w:rsidRPr="2C924D34">
        <w:rPr>
          <w:rFonts w:ascii="Times New Roman" w:hAnsi="Times New Roman" w:cs="Times New Roman"/>
          <w:lang w:eastAsia="en-GB"/>
        </w:rPr>
        <w:t xml:space="preserve"> (BMI)</w:t>
      </w:r>
      <w:r w:rsidRPr="2C924D34">
        <w:rPr>
          <w:rFonts w:ascii="Times New Roman" w:hAnsi="Times New Roman" w:cs="Times New Roman"/>
          <w:lang w:eastAsia="en-GB"/>
        </w:rPr>
        <w:t>, systolic blood pressure</w:t>
      </w:r>
      <w:r w:rsidR="00004411" w:rsidRPr="2C924D34">
        <w:rPr>
          <w:rFonts w:ascii="Times New Roman" w:hAnsi="Times New Roman" w:cs="Times New Roman"/>
          <w:lang w:eastAsia="en-GB"/>
        </w:rPr>
        <w:t xml:space="preserve"> (SBP)</w:t>
      </w:r>
      <w:r w:rsidRPr="2C924D34">
        <w:rPr>
          <w:rFonts w:ascii="Times New Roman" w:hAnsi="Times New Roman" w:cs="Times New Roman"/>
          <w:lang w:eastAsia="en-GB"/>
        </w:rPr>
        <w:t xml:space="preserve">, </w:t>
      </w:r>
      <w:del w:id="289" w:author="Kypridemos, Christodoulos" w:date="2025-02-20T14:39:00Z" w16du:dateUtc="2025-02-20T14:39:00Z">
        <w:r w:rsidR="00DD75BC" w:rsidRPr="2C924D34" w:rsidDel="00520F5D">
          <w:rPr>
            <w:rFonts w:ascii="Times New Roman" w:hAnsi="Times New Roman" w:cs="Times New Roman"/>
            <w:lang w:eastAsia="en-GB"/>
          </w:rPr>
          <w:delText>h</w:delText>
        </w:r>
        <w:r w:rsidR="001203EB" w:rsidRPr="2C924D34" w:rsidDel="00520F5D">
          <w:rPr>
            <w:rFonts w:ascii="Times New Roman" w:hAnsi="Times New Roman" w:cs="Times New Roman"/>
            <w:lang w:eastAsia="en-GB"/>
          </w:rPr>
          <w:delText xml:space="preserve">emoglobin </w:delText>
        </w:r>
      </w:del>
      <w:ins w:id="290" w:author="Kypridemos, Christodoulos" w:date="2025-02-20T14:39:00Z" w16du:dateUtc="2025-02-20T14:39:00Z">
        <w:r w:rsidR="00520F5D">
          <w:rPr>
            <w:rFonts w:ascii="Times New Roman" w:hAnsi="Times New Roman" w:cs="Times New Roman"/>
            <w:lang w:eastAsia="en-GB"/>
          </w:rPr>
          <w:t>haemoglobin</w:t>
        </w:r>
        <w:r w:rsidR="00520F5D" w:rsidRPr="2C924D34">
          <w:rPr>
            <w:rFonts w:ascii="Times New Roman" w:hAnsi="Times New Roman" w:cs="Times New Roman"/>
            <w:lang w:eastAsia="en-GB"/>
          </w:rPr>
          <w:t xml:space="preserve"> </w:t>
        </w:r>
      </w:ins>
      <w:r w:rsidR="001203EB" w:rsidRPr="2C924D34">
        <w:rPr>
          <w:rFonts w:ascii="Times New Roman" w:hAnsi="Times New Roman" w:cs="Times New Roman"/>
          <w:lang w:eastAsia="en-GB"/>
        </w:rPr>
        <w:t>A1</w:t>
      </w:r>
      <w:r w:rsidR="00DD75BC" w:rsidRPr="2C924D34">
        <w:rPr>
          <w:rFonts w:ascii="Times New Roman" w:hAnsi="Times New Roman" w:cs="Times New Roman"/>
          <w:lang w:eastAsia="en-GB"/>
        </w:rPr>
        <w:t>c</w:t>
      </w:r>
      <w:r w:rsidR="001203EB" w:rsidRPr="2C924D34">
        <w:rPr>
          <w:rFonts w:ascii="Times New Roman" w:hAnsi="Times New Roman" w:cs="Times New Roman"/>
          <w:lang w:eastAsia="en-GB"/>
        </w:rPr>
        <w:t xml:space="preserve"> (HbA1c)</w:t>
      </w:r>
      <w:r w:rsidR="00DD75BC" w:rsidRPr="2C924D34">
        <w:rPr>
          <w:rFonts w:ascii="Times New Roman" w:hAnsi="Times New Roman" w:cs="Times New Roman"/>
          <w:lang w:eastAsia="en-GB"/>
        </w:rPr>
        <w:t xml:space="preserve">, </w:t>
      </w:r>
      <w:r w:rsidR="005207F8" w:rsidRPr="2C924D34">
        <w:rPr>
          <w:rFonts w:ascii="Times New Roman" w:hAnsi="Times New Roman" w:cs="Times New Roman"/>
          <w:lang w:eastAsia="en-GB"/>
        </w:rPr>
        <w:t xml:space="preserve">and </w:t>
      </w:r>
      <w:r w:rsidR="009D2AD0" w:rsidRPr="2C924D34">
        <w:rPr>
          <w:rFonts w:ascii="Times New Roman" w:hAnsi="Times New Roman" w:cs="Times New Roman"/>
          <w:lang w:eastAsia="en-GB"/>
        </w:rPr>
        <w:t>low-density lipoprotein cholesterol (LDL-c)</w:t>
      </w:r>
      <w:r w:rsidRPr="2C924D34">
        <w:rPr>
          <w:rFonts w:ascii="Times New Roman" w:hAnsi="Times New Roman" w:cs="Times New Roman"/>
          <w:lang w:eastAsia="en-GB"/>
        </w:rPr>
        <w:t xml:space="preserve">, as risk factors. The diseases </w:t>
      </w:r>
      <w:del w:id="291" w:author="Kypridemos, Christodoulos" w:date="2025-02-20T14:39:00Z" w16du:dateUtc="2025-02-20T14:39:00Z">
        <w:r w:rsidRPr="2C924D34" w:rsidDel="00520F5D">
          <w:rPr>
            <w:rFonts w:ascii="Times New Roman" w:hAnsi="Times New Roman" w:cs="Times New Roman"/>
            <w:lang w:eastAsia="en-GB"/>
          </w:rPr>
          <w:delText xml:space="preserve">modeled </w:delText>
        </w:r>
      </w:del>
      <w:ins w:id="292" w:author="Kypridemos, Christodoulos" w:date="2025-02-20T14:39:00Z" w16du:dateUtc="2025-02-20T14:39:00Z">
        <w:r w:rsidR="00520F5D">
          <w:rPr>
            <w:rFonts w:ascii="Times New Roman" w:hAnsi="Times New Roman" w:cs="Times New Roman"/>
            <w:lang w:eastAsia="en-GB"/>
          </w:rPr>
          <w:t>modelled</w:t>
        </w:r>
        <w:r w:rsidR="00520F5D" w:rsidRPr="2C924D34">
          <w:rPr>
            <w:rFonts w:ascii="Times New Roman" w:hAnsi="Times New Roman" w:cs="Times New Roman"/>
            <w:lang w:eastAsia="en-GB"/>
          </w:rPr>
          <w:t xml:space="preserve"> </w:t>
        </w:r>
      </w:ins>
      <w:r w:rsidRPr="2C924D34">
        <w:rPr>
          <w:rFonts w:ascii="Times New Roman" w:hAnsi="Times New Roman" w:cs="Times New Roman"/>
          <w:lang w:eastAsia="en-GB"/>
        </w:rPr>
        <w:t>from risk factor trends include coronary heart disease</w:t>
      </w:r>
      <w:r w:rsidR="00D91B62" w:rsidRPr="2C924D34">
        <w:rPr>
          <w:rFonts w:ascii="Times New Roman" w:hAnsi="Times New Roman" w:cs="Times New Roman"/>
          <w:lang w:eastAsia="en-GB"/>
        </w:rPr>
        <w:t xml:space="preserve"> (CHD)</w:t>
      </w:r>
      <w:r w:rsidR="00F83182" w:rsidRPr="2C924D34">
        <w:rPr>
          <w:rFonts w:ascii="Times New Roman" w:hAnsi="Times New Roman" w:cs="Times New Roman"/>
          <w:lang w:eastAsia="en-GB"/>
        </w:rPr>
        <w:t xml:space="preserve"> and</w:t>
      </w:r>
      <w:r w:rsidRPr="2C924D34">
        <w:rPr>
          <w:rFonts w:ascii="Times New Roman" w:hAnsi="Times New Roman" w:cs="Times New Roman"/>
          <w:lang w:eastAsia="en-GB"/>
        </w:rPr>
        <w:t xml:space="preserve"> stroke</w:t>
      </w:r>
      <w:r w:rsidR="00BF3826" w:rsidRPr="2C924D34">
        <w:rPr>
          <w:rFonts w:ascii="Times New Roman" w:hAnsi="Times New Roman" w:cs="Times New Roman"/>
          <w:lang w:eastAsia="en-GB"/>
        </w:rPr>
        <w:t>.</w:t>
      </w:r>
      <w:r w:rsidRPr="2C924D34">
        <w:rPr>
          <w:rFonts w:ascii="Times New Roman" w:hAnsi="Times New Roman" w:cs="Times New Roman"/>
          <w:lang w:eastAsia="en-GB"/>
        </w:rPr>
        <w:t xml:space="preserve"> The policy layer is dedicated to </w:t>
      </w:r>
      <w:del w:id="293" w:author="Kypridemos, Christodoulos" w:date="2025-02-20T14:39:00Z" w16du:dateUtc="2025-02-20T14:39:00Z">
        <w:r w:rsidR="005F0E6F" w:rsidDel="00520F5D">
          <w:rPr>
            <w:rFonts w:ascii="Times New Roman" w:hAnsi="Times New Roman" w:cs="Times New Roman"/>
            <w:lang w:eastAsia="en-GB"/>
          </w:rPr>
          <w:delText>model</w:delText>
        </w:r>
        <w:r w:rsidRPr="2C924D34" w:rsidDel="00520F5D">
          <w:rPr>
            <w:rFonts w:ascii="Times New Roman" w:hAnsi="Times New Roman" w:cs="Times New Roman"/>
            <w:lang w:eastAsia="en-GB"/>
          </w:rPr>
          <w:delText xml:space="preserve">ing </w:delText>
        </w:r>
      </w:del>
      <w:ins w:id="294" w:author="Kypridemos, Christodoulos" w:date="2025-02-20T14:39:00Z" w16du:dateUtc="2025-02-20T14:39:00Z">
        <w:r w:rsidR="00520F5D">
          <w:rPr>
            <w:rFonts w:ascii="Times New Roman" w:hAnsi="Times New Roman" w:cs="Times New Roman"/>
            <w:lang w:eastAsia="en-GB"/>
          </w:rPr>
          <w:t>modelling</w:t>
        </w:r>
        <w:r w:rsidR="00520F5D" w:rsidRPr="2C924D34">
          <w:rPr>
            <w:rFonts w:ascii="Times New Roman" w:hAnsi="Times New Roman" w:cs="Times New Roman"/>
            <w:lang w:eastAsia="en-GB"/>
          </w:rPr>
          <w:t xml:space="preserve"> </w:t>
        </w:r>
      </w:ins>
      <w:r w:rsidRPr="2C924D34">
        <w:rPr>
          <w:rFonts w:ascii="Times New Roman" w:hAnsi="Times New Roman" w:cs="Times New Roman"/>
          <w:lang w:eastAsia="en-GB"/>
        </w:rPr>
        <w:t xml:space="preserve">either a specific public health policy formulation </w:t>
      </w:r>
      <w:r w:rsidR="00C2130B" w:rsidRPr="2C924D34">
        <w:rPr>
          <w:rFonts w:ascii="Times New Roman" w:hAnsi="Times New Roman" w:cs="Times New Roman"/>
          <w:lang w:eastAsia="en-GB"/>
        </w:rPr>
        <w:t xml:space="preserve">(e.g., </w:t>
      </w:r>
      <w:r w:rsidR="00BF3826" w:rsidRPr="2C924D34">
        <w:rPr>
          <w:rFonts w:ascii="Times New Roman" w:hAnsi="Times New Roman" w:cs="Times New Roman"/>
          <w:lang w:eastAsia="en-GB"/>
        </w:rPr>
        <w:t>freezing the trends of</w:t>
      </w:r>
      <w:r w:rsidR="00C2130B" w:rsidRPr="2C924D34">
        <w:rPr>
          <w:rFonts w:ascii="Times New Roman" w:hAnsi="Times New Roman" w:cs="Times New Roman"/>
          <w:lang w:eastAsia="en-GB"/>
        </w:rPr>
        <w:t xml:space="preserve"> risk factors</w:t>
      </w:r>
      <w:r w:rsidR="00BF3826" w:rsidRPr="2C924D34">
        <w:rPr>
          <w:rFonts w:ascii="Times New Roman" w:hAnsi="Times New Roman" w:cs="Times New Roman"/>
          <w:lang w:eastAsia="en-GB"/>
        </w:rPr>
        <w:t xml:space="preserve"> </w:t>
      </w:r>
      <w:r w:rsidR="00204AF8">
        <w:rPr>
          <w:rFonts w:ascii="Times New Roman" w:hAnsi="Times New Roman" w:cs="Times New Roman"/>
          <w:lang w:eastAsia="en-GB"/>
        </w:rPr>
        <w:t>at</w:t>
      </w:r>
      <w:r w:rsidR="00BF3826" w:rsidRPr="2C924D34">
        <w:rPr>
          <w:rFonts w:ascii="Times New Roman" w:hAnsi="Times New Roman" w:cs="Times New Roman"/>
          <w:lang w:eastAsia="en-GB"/>
        </w:rPr>
        <w:t xml:space="preserve"> a time point, like</w:t>
      </w:r>
      <w:r w:rsidR="00D225F5" w:rsidRPr="2C924D34">
        <w:rPr>
          <w:rFonts w:ascii="Times New Roman" w:hAnsi="Times New Roman" w:cs="Times New Roman"/>
          <w:lang w:eastAsia="en-GB"/>
        </w:rPr>
        <w:t xml:space="preserve"> in the present paper</w:t>
      </w:r>
      <w:r w:rsidR="00C2130B" w:rsidRPr="2C924D34">
        <w:rPr>
          <w:rFonts w:ascii="Times New Roman" w:hAnsi="Times New Roman" w:cs="Times New Roman"/>
          <w:lang w:eastAsia="en-GB"/>
        </w:rPr>
        <w:t xml:space="preserve">) </w:t>
      </w:r>
      <w:r w:rsidRPr="2C924D34">
        <w:rPr>
          <w:rFonts w:ascii="Times New Roman" w:hAnsi="Times New Roman" w:cs="Times New Roman"/>
          <w:lang w:eastAsia="en-GB"/>
        </w:rPr>
        <w:t xml:space="preserve">or a hypothetical scenario and consists of a mathematical/statistical model of the policy. </w:t>
      </w:r>
    </w:p>
    <w:p w14:paraId="1E554745" w14:textId="455E00F9" w:rsidR="008A20E8" w:rsidRPr="00731709" w:rsidRDefault="0039621A" w:rsidP="00731709">
      <w:pPr>
        <w:jc w:val="left"/>
        <w:rPr>
          <w:rFonts w:ascii="Times New Roman" w:hAnsi="Times New Roman" w:cs="Times New Roman"/>
          <w:lang w:eastAsia="ja-JP"/>
        </w:rPr>
      </w:pPr>
      <w:r w:rsidRPr="00731709">
        <w:rPr>
          <w:rFonts w:ascii="Times New Roman" w:hAnsi="Times New Roman" w:cs="Times New Roman"/>
          <w:lang w:eastAsia="en-GB"/>
        </w:rPr>
        <w:t xml:space="preserve">This iteration of </w:t>
      </w:r>
      <w:r w:rsidR="00204AF8" w:rsidRPr="00204AF8">
        <w:rPr>
          <w:rFonts w:ascii="Times New Roman" w:hAnsi="Times New Roman" w:cs="Times New Roman"/>
          <w:lang w:eastAsia="en-GB"/>
        </w:rPr>
        <w:t>IMPACT</w:t>
      </w:r>
      <w:r w:rsidR="00204AF8" w:rsidRPr="00204AF8">
        <w:rPr>
          <w:rFonts w:ascii="Times New Roman" w:hAnsi="Times New Roman" w:cs="Times New Roman"/>
          <w:vertAlign w:val="subscript"/>
          <w:lang w:eastAsia="en-GB"/>
        </w:rPr>
        <w:t>NCD-JPN</w:t>
      </w:r>
      <w:r w:rsidR="00107AAC" w:rsidRPr="00731709">
        <w:rPr>
          <w:rFonts w:ascii="Times New Roman" w:hAnsi="Times New Roman" w:cs="Times New Roman"/>
          <w:lang w:eastAsia="en-GB"/>
        </w:rPr>
        <w:t xml:space="preserve"> </w:t>
      </w:r>
      <w:r w:rsidRPr="00731709">
        <w:rPr>
          <w:rFonts w:ascii="Times New Roman" w:hAnsi="Times New Roman" w:cs="Times New Roman"/>
          <w:lang w:eastAsia="en-GB"/>
        </w:rPr>
        <w:t xml:space="preserve">uses </w:t>
      </w:r>
      <w:r w:rsidR="00F92235" w:rsidRPr="00731709">
        <w:rPr>
          <w:rFonts w:ascii="Times New Roman" w:hAnsi="Times New Roman" w:cs="Times New Roman"/>
          <w:lang w:eastAsia="en-GB"/>
        </w:rPr>
        <w:t xml:space="preserve">data as follows. </w:t>
      </w:r>
      <w:r w:rsidR="008C53A8" w:rsidRPr="00731709">
        <w:rPr>
          <w:rFonts w:ascii="Times New Roman" w:hAnsi="Times New Roman" w:cs="Times New Roman"/>
          <w:lang w:eastAsia="ja-JP"/>
        </w:rPr>
        <w:t xml:space="preserve">To inform trends in risk factors, the model used risk factor levels observed in </w:t>
      </w:r>
      <w:r w:rsidR="008C53A8" w:rsidRPr="00731709">
        <w:rPr>
          <w:rFonts w:ascii="Times New Roman" w:hAnsi="Times New Roman" w:cs="Times New Roman"/>
          <w:lang w:eastAsia="en-GB"/>
        </w:rPr>
        <w:t>the National Health and Nutrition Survey (NHNS) in Japan.</w:t>
      </w:r>
      <w:r w:rsidR="00E053A2">
        <w:rPr>
          <w:rFonts w:ascii="Times New Roman" w:hAnsi="Times New Roman" w:cs="Times New Roman"/>
          <w:lang w:eastAsia="en-GB"/>
        </w:rPr>
        <w:fldChar w:fldCharType="begin"/>
      </w:r>
      <w:r w:rsidR="00E053A2">
        <w:rPr>
          <w:rFonts w:ascii="Times New Roman" w:hAnsi="Times New Roman" w:cs="Times New Roman"/>
          <w:lang w:eastAsia="en-GB"/>
        </w:rPr>
        <w:instrText xml:space="preserve"> ADDIN ZOTERO_ITEM CSL_CITATION {"citationID":"PzzuWfo8","properties":{"formattedCitation":"\\super 11,12\\nosupersub{}","plainCitation":"11,12","noteIndex":0},"citationItems":[{"id":19517,"uris":["http://zotero.org/users/1282898/items/BU5UPE7R"],"itemData":{"id":19517,"type":"article-journal","abstract":"under the Health Promotion Act, to cover various aspects of health for assessment of the risks for noncom-municable diseases. The history of the National Nutrition Survey from 1945 to 2000 has been described in detail elsewhere, 1 and this paper focuses on the NHNS since 2003. The NHNS is a cross-sectional household interview and examination survey conducted each November. The survey is designed to collect basic data on the health, nutrition and lifestyles of adults and children for comprehensive promotion of the nation's health. It is a principal data resource for evaluation of the national health promotion initiative known as Health Japan 21. 2 The Ministry of Health, Labour and Welfare (MHLW) carries out planning and budgeting of the NHNS, and the Statistics and Information Department of the MHLW conducts sampling of survey areas. Local governments, such as prefectures and large municipalities with public health centres, perform administrative procedures such as developing a plan for survey administration , appointing survey interviewers and signing outsourcing contracts with laboratories. Public health centres prepare and implement field surveys with survey interviewers. Survey interviewers check and review completed questionnaires and input dietary intake data using software specifically developed for the survey. Local governments then send questionnaires and input data to the National Institute of Health and Nutrition. Public health centres send blood samples to a commercial testing laboratory , and the laboratory sends test results to the National Institute of Health and Nutrition. The Department of Nutritional Epidemiology of the National Institute of Health and Nutrition analyses data and the MHLW publishes results. Data resource area and population coverage With an exception of the survey in 2012, the NHNS uses a stratified two-stage cluster sample design to obtain a nationally representative sample of the non-institutionalized","container-title":"International Journal of Epidemiology","DOI":"10.1093/IJE/DYV152","ISSN":"0300-5771","issue":"6","journalAbbreviation":"Int. J. Epidemiol.","language":"en","note":"Citation Key: Ikeda2015\nPMID: 26239276\npublisher: Oxford Academic","page":"1842–1849","title":"Data resource profile: the Japan national health and nutrition survey (NHNS)","volume":"44","author":[{"family":"Ikeda","given":"Nayu"},{"family":"Takimoto","given":"Hidemi"},{"family":"Imai","given":"Shino"},{"family":"Miyachi","given":"Motohiko"},{"family":"Nishi","given":"Nobuo"}],"issued":{"date-parts":[["2015",12]]},"citation-key":"Ikeda2015"}},{"id":19518,"uris":["http://zotero.org/users/1282898/items/XPWAMFDB"],"itemData":{"id":19518,"type":"report","event-place":"Tokyo, Japan","language":"en","note":"Citation Key: MinistryofHealth2020","publisher":"Ministry of Health, Labour and Welfare","publisher-place":"Tokyo, Japan","title":"The national health and nutrition survey in Japan, 2019","URL":"https://www.nibiohn.go.jp/eiken/kenkounippon21/en/eiyouchousa/","author":[{"family":"Ministry of Health","given":"Labour"},{"literal":"Welfare"}],"issued":{"date-parts":[["2020"]]},"citation-key":"MinistryofHealth2020"}}],"schema":"https://github.com/citation-style-language/schema/raw/master/csl-citation.json"} </w:instrText>
      </w:r>
      <w:r w:rsidR="00E053A2">
        <w:rPr>
          <w:rFonts w:ascii="Times New Roman" w:hAnsi="Times New Roman" w:cs="Times New Roman"/>
          <w:lang w:eastAsia="en-GB"/>
        </w:rPr>
        <w:fldChar w:fldCharType="separate"/>
      </w:r>
      <w:r w:rsidR="00E053A2" w:rsidRPr="00E053A2">
        <w:rPr>
          <w:rFonts w:ascii="Times New Roman" w:hAnsi="Times New Roman" w:cs="Times New Roman"/>
          <w:szCs w:val="24"/>
          <w:vertAlign w:val="superscript"/>
          <w:lang w:val="en-GB"/>
        </w:rPr>
        <w:t>11,12</w:t>
      </w:r>
      <w:r w:rsidR="00E053A2">
        <w:rPr>
          <w:rFonts w:ascii="Times New Roman" w:hAnsi="Times New Roman" w:cs="Times New Roman"/>
          <w:lang w:eastAsia="en-GB"/>
        </w:rPr>
        <w:fldChar w:fldCharType="end"/>
      </w:r>
      <w:r w:rsidR="008C53A8" w:rsidRPr="00731709">
        <w:rPr>
          <w:rFonts w:ascii="Times New Roman" w:hAnsi="Times New Roman" w:cs="Times New Roman"/>
          <w:lang w:eastAsia="en-GB"/>
        </w:rPr>
        <w:t xml:space="preserve"> </w:t>
      </w:r>
      <w:r w:rsidR="008C53A8" w:rsidRPr="00731709">
        <w:rPr>
          <w:rFonts w:ascii="Times New Roman" w:hAnsi="Times New Roman" w:cs="Times New Roman"/>
          <w:lang w:eastAsia="ja-JP"/>
        </w:rPr>
        <w:t xml:space="preserve">To inform trends in disease-specific mortality, the model used </w:t>
      </w:r>
      <w:r w:rsidR="008C53A8" w:rsidRPr="00731709">
        <w:rPr>
          <w:rFonts w:ascii="Times New Roman" w:hAnsi="Times New Roman" w:cs="Times New Roman"/>
          <w:lang w:eastAsia="en-GB"/>
        </w:rPr>
        <w:t xml:space="preserve">observed mortality of CHD and stroke from </w:t>
      </w:r>
      <w:r w:rsidR="006A4B74" w:rsidRPr="00731709">
        <w:rPr>
          <w:rFonts w:ascii="Times New Roman" w:hAnsi="Times New Roman" w:cs="Times New Roman"/>
          <w:lang w:eastAsia="en-GB"/>
        </w:rPr>
        <w:t xml:space="preserve">the </w:t>
      </w:r>
      <w:r w:rsidR="008C53A8" w:rsidRPr="00731709">
        <w:rPr>
          <w:rFonts w:ascii="Times New Roman" w:hAnsi="Times New Roman" w:cs="Times New Roman"/>
          <w:lang w:eastAsia="en-GB"/>
        </w:rPr>
        <w:t xml:space="preserve">Vital Statistics </w:t>
      </w:r>
      <w:r w:rsidR="006A4B74" w:rsidRPr="00731709">
        <w:rPr>
          <w:rFonts w:ascii="Times New Roman" w:hAnsi="Times New Roman" w:cs="Times New Roman"/>
          <w:lang w:eastAsia="en-GB"/>
        </w:rPr>
        <w:t xml:space="preserve">in Japan </w:t>
      </w:r>
      <w:r w:rsidR="008C53A8" w:rsidRPr="00731709">
        <w:rPr>
          <w:rFonts w:ascii="Times New Roman" w:hAnsi="Times New Roman" w:cs="Times New Roman"/>
          <w:lang w:eastAsia="en-GB"/>
        </w:rPr>
        <w:t xml:space="preserve">provided by </w:t>
      </w:r>
      <w:r w:rsidR="00E053A2">
        <w:rPr>
          <w:rFonts w:ascii="Times New Roman" w:hAnsi="Times New Roman" w:cs="Times New Roman"/>
          <w:lang w:eastAsia="en-GB"/>
        </w:rPr>
        <w:t xml:space="preserve">the </w:t>
      </w:r>
      <w:r w:rsidR="008C53A8" w:rsidRPr="00731709">
        <w:rPr>
          <w:rFonts w:ascii="Times New Roman" w:hAnsi="Times New Roman" w:cs="Times New Roman"/>
          <w:lang w:eastAsia="en-GB"/>
        </w:rPr>
        <w:t xml:space="preserve">Ministry of Health, </w:t>
      </w:r>
      <w:r w:rsidR="00E053A2" w:rsidRPr="00731709">
        <w:rPr>
          <w:rFonts w:ascii="Times New Roman" w:hAnsi="Times New Roman" w:cs="Times New Roman"/>
          <w:lang w:eastAsia="en-GB"/>
        </w:rPr>
        <w:t>Labo</w:t>
      </w:r>
      <w:ins w:id="295" w:author="Kypridemos, Christodoulos" w:date="2025-02-20T14:48:00Z" w16du:dateUtc="2025-02-20T14:48:00Z">
        <w:r w:rsidR="00520F5D">
          <w:rPr>
            <w:rFonts w:ascii="Times New Roman" w:hAnsi="Times New Roman" w:cs="Times New Roman"/>
            <w:lang w:eastAsia="en-GB"/>
          </w:rPr>
          <w:t>u</w:t>
        </w:r>
      </w:ins>
      <w:r w:rsidR="00E053A2" w:rsidRPr="00731709">
        <w:rPr>
          <w:rFonts w:ascii="Times New Roman" w:hAnsi="Times New Roman" w:cs="Times New Roman"/>
          <w:lang w:eastAsia="en-GB"/>
        </w:rPr>
        <w:t>r</w:t>
      </w:r>
      <w:r w:rsidR="008C53A8" w:rsidRPr="00731709">
        <w:rPr>
          <w:rFonts w:ascii="Times New Roman" w:hAnsi="Times New Roman" w:cs="Times New Roman"/>
          <w:lang w:eastAsia="en-GB"/>
        </w:rPr>
        <w:t xml:space="preserve"> and Welfare,</w:t>
      </w:r>
      <w:r w:rsidR="007F1DEB">
        <w:rPr>
          <w:rFonts w:ascii="Times New Roman" w:hAnsi="Times New Roman" w:cs="Times New Roman"/>
          <w:lang w:eastAsia="en-GB"/>
        </w:rPr>
        <w:fldChar w:fldCharType="begin"/>
      </w:r>
      <w:r w:rsidR="007F1DEB">
        <w:rPr>
          <w:rFonts w:ascii="Times New Roman" w:hAnsi="Times New Roman" w:cs="Times New Roman"/>
          <w:lang w:eastAsia="en-GB"/>
        </w:rPr>
        <w:instrText xml:space="preserve"> ADDIN ZOTERO_ITEM CSL_CITATION {"citationID":"bMAct7BC","properties":{"formattedCitation":"\\super 13\\nosupersub{}","plainCitation":"13","noteIndex":0},"citationItems":[{"id":19500,"uris":["http://zotero.org/users/1282898/items/3SG4MMGV"],"itemData":{"id":19500,"type":"report","event-place":"Tokyo, Japan","language":"en","note":"Citation Key: MinistryofHealth2023","publisher":"Ministry of Health, Labour and Welfare","publisher-place":"Tokyo, Japan","title":"Vital statistics in Japan","URL":"https://www.mhlw.go.jp/english/database/db-hw/vs01.html","author":[{"family":"Ministry of Health","given":"Labour"},{"literal":"Welfare"}],"issued":{"date-parts":[["2023"]]},"citation-key":"MinistryofHealth2023"}}],"schema":"https://github.com/citation-style-language/schema/raw/master/csl-citation.json"} </w:instrText>
      </w:r>
      <w:r w:rsidR="007F1DEB">
        <w:rPr>
          <w:rFonts w:ascii="Times New Roman" w:hAnsi="Times New Roman" w:cs="Times New Roman"/>
          <w:lang w:eastAsia="en-GB"/>
        </w:rPr>
        <w:fldChar w:fldCharType="separate"/>
      </w:r>
      <w:r w:rsidR="007F1DEB" w:rsidRPr="007F1DEB">
        <w:rPr>
          <w:rFonts w:ascii="Times New Roman" w:hAnsi="Times New Roman" w:cs="Times New Roman"/>
          <w:szCs w:val="24"/>
          <w:vertAlign w:val="superscript"/>
          <w:lang w:val="en-GB"/>
        </w:rPr>
        <w:t>13</w:t>
      </w:r>
      <w:r w:rsidR="007F1DEB">
        <w:rPr>
          <w:rFonts w:ascii="Times New Roman" w:hAnsi="Times New Roman" w:cs="Times New Roman"/>
          <w:lang w:eastAsia="en-GB"/>
        </w:rPr>
        <w:fldChar w:fldCharType="end"/>
      </w:r>
      <w:r w:rsidR="008C53A8" w:rsidRPr="00731709">
        <w:rPr>
          <w:rFonts w:ascii="Times New Roman" w:hAnsi="Times New Roman" w:cs="Times New Roman"/>
          <w:lang w:eastAsia="en-GB"/>
        </w:rPr>
        <w:t xml:space="preserve"> and projected mortality of CHD and stroke based on our Bayesian age-period-cohort models </w:t>
      </w:r>
      <w:r w:rsidR="0088484E" w:rsidRPr="00731709">
        <w:rPr>
          <w:rFonts w:ascii="Times New Roman" w:hAnsi="Times New Roman" w:cs="Times New Roman"/>
          <w:lang w:eastAsia="en-GB"/>
        </w:rPr>
        <w:t xml:space="preserve">that we </w:t>
      </w:r>
      <w:r w:rsidR="008C53A8" w:rsidRPr="00731709">
        <w:rPr>
          <w:rFonts w:ascii="Times New Roman" w:hAnsi="Times New Roman" w:cs="Times New Roman"/>
          <w:lang w:eastAsia="en-GB"/>
        </w:rPr>
        <w:t xml:space="preserve">previously </w:t>
      </w:r>
      <w:r w:rsidR="00AE561D" w:rsidRPr="00731709">
        <w:rPr>
          <w:rFonts w:ascii="Times New Roman" w:hAnsi="Times New Roman" w:cs="Times New Roman"/>
          <w:lang w:eastAsia="en-GB"/>
        </w:rPr>
        <w:t>reported</w:t>
      </w:r>
      <w:r w:rsidR="008C53A8" w:rsidRPr="00731709">
        <w:rPr>
          <w:rFonts w:ascii="Times New Roman" w:hAnsi="Times New Roman" w:cs="Times New Roman"/>
          <w:lang w:eastAsia="en-GB"/>
        </w:rPr>
        <w:t xml:space="preserve"> elsewhere.</w:t>
      </w:r>
      <w:r w:rsidR="007F1DEB">
        <w:rPr>
          <w:rFonts w:ascii="Times New Roman" w:hAnsi="Times New Roman" w:cs="Times New Roman"/>
          <w:lang w:eastAsia="en-GB"/>
        </w:rPr>
        <w:fldChar w:fldCharType="begin"/>
      </w:r>
      <w:r w:rsidR="007F1DEB">
        <w:rPr>
          <w:rFonts w:ascii="Times New Roman" w:hAnsi="Times New Roman" w:cs="Times New Roman"/>
          <w:lang w:eastAsia="en-GB"/>
        </w:rPr>
        <w:instrText xml:space="preserve"> ADDIN ZOTERO_ITEM CSL_CITATION {"citationID":"4O7bLXfV","properties":{"formattedCitation":"\\super 14\\nosupersub{}","plainCitation":"14","noteIndex":0},"citationItems":[{"id":131,"uris":["http://zotero.org/users/1282898/items/LHV5Y4TV"],"itemData":{"id":131,"type":"article-journal","abstract":"Background\nWe aimed to estimate the future burden of coronary heart disease (CHD) and stroke mortalities by sex and all 47 prefectures of Japan until 2040 while accounting for effects of age, period, and cohort and integrating them to be at the national level to account for regional differences among prefectures.\nMethods\nWe estimated future CHD and stroke mortality projections, developing Bayesian age-period-cohort (BAPC) models in population and the number of CHD and stroke by age, sex, and all 47 prefectures observed from 1995 to 2019; then applying these to official future population estimates until 2040. The present participants were all men and women aged over 30 years and were residents of Japan.\nFindings\nIn the BAPC models, the predicted number of national-level cardiovascular deaths from 2020 to 2040 would decrease (39,600 [95% credible interval: 32,200–47,900] to 36,200 [21,500–58,900] CHD deaths in men, and 27,400 [22,000–34,000] to 23,600 [12,700–43,800] in women; and 50,400 [41,900–60,200] to 40,800 [25,200–67,800] stroke deaths in men, and 52,200 [43,100–62,800] to 47,400 [26,800–87,200] in women).\nInterpretation\nAfter adjusting these factors, future CHD and stroke deaths will decline until 2040 at the national level and in most prefectures.\nFunding\nThis research was supported by the Intramural Research Fund of Cardiovascular Diseases of the National Cerebral and Cardiovascular Center (21-1-6, 21-6-8), JSPS KAKENHI Grant Number JP22K17821, and the Ministry of Health, Labour and Welfare Comprehensive Research on Life-Style Related (Diseases Cardiovascular Diseases and Diabetes Mellitus Program), Grant Number 22FA1015.","container-title":"The Lancet Regional Health - Western Pacific","DOI":"10.1016/j.lanwpc.2022.100637","ISSN":"2666-6065","journalAbbreviation":"Lancet Reg. Health - West. Pac.","language":"en","page":"100637","source":"ScienceDirect","title":"Projections of future coronary heart disease and stroke mortality in Japan until 2040: a bayesian age-period-cohort analysis","title-short":"Projections of future coronary heart disease and stroke mortality in Japan until 2040","volume":"31","author":[{"family":"Kiyoshige","given":"Eri"},{"family":"Ogata","given":"Soshiro"},{"family":"O'Flaherty","given":"Martin"},{"family":"Capewell","given":"Simon"},{"family":"Takegami","given":"Misa"},{"family":"Iihara","given":"Koji"},{"family":"Kypridemos","given":"Chris"},{"family":"Nishimura","given":"Kunihiro"}],"issued":{"date-parts":[["2022",11,15]]},"citation-key":"kiyoshigeProjectionsFutureCoronary2022"}}],"schema":"https://github.com/citation-style-language/schema/raw/master/csl-citation.json"} </w:instrText>
      </w:r>
      <w:r w:rsidR="007F1DEB">
        <w:rPr>
          <w:rFonts w:ascii="Times New Roman" w:hAnsi="Times New Roman" w:cs="Times New Roman"/>
          <w:lang w:eastAsia="en-GB"/>
        </w:rPr>
        <w:fldChar w:fldCharType="separate"/>
      </w:r>
      <w:r w:rsidR="007F1DEB" w:rsidRPr="007F1DEB">
        <w:rPr>
          <w:rFonts w:ascii="Times New Roman" w:hAnsi="Times New Roman" w:cs="Times New Roman"/>
          <w:szCs w:val="24"/>
          <w:vertAlign w:val="superscript"/>
          <w:lang w:val="en-GB"/>
        </w:rPr>
        <w:t>14</w:t>
      </w:r>
      <w:r w:rsidR="007F1DEB">
        <w:rPr>
          <w:rFonts w:ascii="Times New Roman" w:hAnsi="Times New Roman" w:cs="Times New Roman"/>
          <w:lang w:eastAsia="en-GB"/>
        </w:rPr>
        <w:fldChar w:fldCharType="end"/>
      </w:r>
      <w:r w:rsidR="008C53A8" w:rsidRPr="00731709">
        <w:rPr>
          <w:rFonts w:ascii="Times New Roman" w:hAnsi="Times New Roman" w:cs="Times New Roman"/>
          <w:lang w:eastAsia="ja-JP"/>
        </w:rPr>
        <w:t xml:space="preserve"> To inform disease incidence and prevalence, the model used </w:t>
      </w:r>
      <w:r w:rsidR="007F1DEB">
        <w:rPr>
          <w:rFonts w:ascii="Times New Roman" w:hAnsi="Times New Roman" w:cs="Times New Roman"/>
          <w:lang w:eastAsia="ja-JP"/>
        </w:rPr>
        <w:t xml:space="preserve">the </w:t>
      </w:r>
      <w:r w:rsidR="008C53A8" w:rsidRPr="00731709">
        <w:rPr>
          <w:rFonts w:ascii="Times New Roman" w:hAnsi="Times New Roman" w:cs="Times New Roman"/>
          <w:lang w:eastAsia="en-GB"/>
        </w:rPr>
        <w:t>prevalence and incidence of CHD and stroke estimated by the Global Burden of Diseases, Injuries, and Risk Factors Study (GBD)</w:t>
      </w:r>
      <w:r w:rsidR="00CB2E58" w:rsidRPr="00731709">
        <w:rPr>
          <w:rFonts w:ascii="Times New Roman" w:hAnsi="Times New Roman" w:cs="Times New Roman"/>
          <w:lang w:eastAsia="ja-JP"/>
        </w:rPr>
        <w:t xml:space="preserve"> </w:t>
      </w:r>
      <w:r w:rsidR="00AB236B" w:rsidRPr="00731709">
        <w:rPr>
          <w:rFonts w:ascii="Times New Roman" w:hAnsi="Times New Roman" w:cs="Times New Roman"/>
          <w:lang w:eastAsia="ja-JP"/>
        </w:rPr>
        <w:t xml:space="preserve">2021 </w:t>
      </w:r>
      <w:r w:rsidR="00CB2E58" w:rsidRPr="00731709">
        <w:rPr>
          <w:rFonts w:ascii="Times New Roman" w:hAnsi="Times New Roman" w:cs="Times New Roman"/>
          <w:lang w:eastAsia="ja-JP"/>
        </w:rPr>
        <w:t>results</w:t>
      </w:r>
      <w:r w:rsidR="00AB236B" w:rsidRPr="00731709">
        <w:rPr>
          <w:rFonts w:ascii="Times New Roman" w:hAnsi="Times New Roman" w:cs="Times New Roman"/>
          <w:lang w:eastAsia="ja-JP"/>
        </w:rPr>
        <w:t xml:space="preserve"> version</w:t>
      </w:r>
      <w:r w:rsidR="008C53A8" w:rsidRPr="00731709">
        <w:rPr>
          <w:rFonts w:ascii="Times New Roman" w:hAnsi="Times New Roman" w:cs="Times New Roman"/>
          <w:lang w:eastAsia="en-GB"/>
        </w:rPr>
        <w:t>.</w:t>
      </w:r>
      <w:r w:rsidR="007F1DEB">
        <w:rPr>
          <w:rFonts w:ascii="Times New Roman" w:hAnsi="Times New Roman" w:cs="Times New Roman"/>
          <w:lang w:eastAsia="en-GB"/>
        </w:rPr>
        <w:fldChar w:fldCharType="begin"/>
      </w:r>
      <w:r w:rsidR="007F1DEB">
        <w:rPr>
          <w:rFonts w:ascii="Times New Roman" w:hAnsi="Times New Roman" w:cs="Times New Roman"/>
          <w:lang w:eastAsia="en-GB"/>
        </w:rPr>
        <w:instrText xml:space="preserve"> ADDIN ZOTERO_ITEM CSL_CITATION {"citationID":"GYrozZc0","properties":{"formattedCitation":"\\super 15,16\\nosupersub{}","plainCitation":"15,16","noteIndex":0},"citationItems":[{"id":19520,"uris":["http://zotero.org/users/1282898/items/AU66NMTJ"],"itemData":{"id":19520,"type":"article-journal","abstract":"Background: Detailed, comprehensive, and timely reporting on population health by underlying causes of disability and premature death is crucial to understanding and responding to complex patterns of disease and injury burden over time and across age groups, sexes, and locations. The availability of disease burden estimates can promote evidence-based interventions that enable public health researchers, policy makers, and other professionals to implement strategies that can mitigate diseases. It can also facilitate more rigorous monitoring of progress towards national and international health targets, such as the Sustainable Development Goals. For three decades, the Global Burden of Diseases, Injuries, and Risk Factors Study (GBD) has filled that need. A global network of collaborators contributed to the production of GBD 2021 by providing, reviewing, and analysing all available data. GBD estimates are updated routinely with additional data and refined analytical methods. GBD 2021 presents, for the first time, estimates of health loss due to the COVID-19 pandemic. Methods: The GBD 2021 disease and injury burden analysis estimated years lived with disability (YLDs), years of life lost (YLLs), disability-adjusted life-years (DALYs), and healthy life expectancy (HALE) for 371 diseases and injuries using 100 983 data sources. Data were extracted from vital registration systems, verbal autopsies, censuses, household surveys, disease-specific registries, health service contact data, and other sources. YLDs were calculated by multiplying cause-age-sex-location-year-specific prevalence of sequelae by their respective disability weights, for each disease and injury. YLLs were calculated by multiplying cause-age-sex-location-year-specific deaths by the standard life expectancy at the age that death occurred. DALYs were calculated by summing YLDs and YLLs. HALE estimates were produced using YLDs per capita and age-specific mortality rates by location, age, sex, year, and cause. 95","container-title":"Lancet (London, England)","DOI":"10.1016/S0140-6736(24)00757-8","ISSN":"1474-547X","issue":"10440","journalAbbreviation":"Lancet (Lond. Engl.)","language":"en","note":"Citation Key: Ferrari2024\nPMID: 38642570\npublisher: Lancet","page":"2133–2161","title":"Global incidence, prevalence, years lived with disability (YLDs), disability-adjusted life-years (DALYs), and healthy life expectancy (HALE) for 371 diseases and injuries in 204 countries and territories and 811 subnational locations, 1990-2021: a systematic analysis for the global burden of disease study 2021","volume":"403","author":[{"family":"Ferrari","given":"Alize J."},{"family":"Santomauro","given":"Damian Francesco"},{"family":"Aali","given":"Amirali"},{"family":"Abate","given":"Yohannes Habtegiorgis"},{"family":"Abbafati","given":"Cristiana"},{"family":"Abbastabar","given":"Hedayat"},{"family":"Abd ElHafeez","given":"Samar"},{"family":"Abdelmasseh","given":"Michael"},{"family":"Abd-Elsalam","given":"Sherief"},{"family":"Abdollahi","given":"Arash"},{"family":"Abdullahi","given":"Auwal"},{"family":"Abegaz","given":"Kedir Hussein"},{"family":"Zuñiga","given":"Roberto Ariel Abeldaño"},{"family":"Aboagye","given":"Richard Gyan"},{"family":"Abolhassani","given":"Hassan"},{"family":"Abreu","given":"Lucas Guimarães"},{"family":"Abualruz","given":"Hasan"},{"family":"Abu-Gharbieh","given":"Eman"},{"family":"Abu-Rmeileh","given":"Niveen M.E."},{"family":"Ackerman","given":"Ilana N."},{"family":"Addo","given":"Isaac Yeboah"},{"family":"Addolorato","given":"Giovanni"},{"family":"Adebiyi","given":"Akindele Olupelumi"},{"family":"Adepoju","given":"Abiola Victor"},{"family":"Adewuyi","given":"Habeeb Omoponle"},{"family":"Afyouni","given":"Shadi"},{"family":"Afzal","given":"Saira"},{"family":"Afzal","given":"Sina"},{"family":"Agodi","given":"Antonella"},{"family":"Ahmad","given":"Aqeel"},{"family":"Ahmad","given":"Danish"},{"family":"Ahmad","given":"Firdos"},{"family":"Ahmad","given":"Shahzaib"},{"family":"Ahmed","given":"Ali"},{"family":"Ahmed","given":"Luai A."},{"family":"Ahmed","given":"Muktar Beshir"},{"family":"Ajami","given":"Marjan"},{"family":"Akinosoglou","given":"Karolina"},{"family":"Akkaif","given":"Mohammed Ahmed"},{"family":"Al Hasan","given":"Syed Mahfuz"},{"family":"Alalalmeh","given":"Samer O."},{"family":"Al-Aly","given":"Ziyad"},{"family":"Albashtawy","given":"Mohammed"},{"family":"Aldridge","given":"Robert W."},{"family":"Alemu","given":"Meseret Desalegn"},{"family":"Alemu","given":"Yihun Mulugeta"},{"family":"Alene","given":"Kefyalew Addis"},{"family":"Ali Saeed","given":"Adel"},{"literal":"Al-Gheethi"},{"family":"Alharrasi","given":"Maryam"},{"family":"Alhassan","given":"Robert Kaba"},{"family":"Ali","given":"Mohammed Usman"},{"family":"Ali","given":"Rafat"},{"family":"Ali","given":"Syed Shujait Shujait"},{"family":"Alif","given":"Sheikh Mohammad"},{"family":"Aljunid","given":"Syed Mohamed"},{"family":"Al-Marwani","given":"Sabah"},{"family":"Almazan","given":"Joseph Uy"},{"family":"Alomari","given":"Mahmoud A."},{"family":"Al-Omari","given":"Basem"},{"family":"Altaany","given":"Zaid"},{"family":"Alvis-Guzman","given":"Nelson"},{"family":"Alvis-Zakzuk","given":"Nelson J."},{"family":"Alwafi","given":"Hassan"},{"family":"Al-Wardat","given":"Mohammad Sami"},{"family":"Al-Worafi","given":"Yaser Mohammed"},{"family":"Aly","given":"Safwat"},{"family":"Alzoubi","given":"Karem H."},{"family":"Amare","given":"Azmeraw T."},{"family":"Amegbor","given":"Prince M."},{"family":"Ameyaw","given":"Edward Kwabena"},{"family":"Amin","given":"Tarek Tawfik"},{"family":"Amindarolzarbi","given":"Alireza"},{"family":"Amiri","given":"Sohrab"},{"family":"Amugsi","given":"Dickson A."},{"family":"Ancuceanu","given":"Robert"},{"family":"Anderlini","given":"Deanna"},{"family":"Anderson","given":"David B."},{"family":"Andrade","given":"Pedro Prata"},{"family":"Andrei","given":"Catalina Liliana"},{"family":"Ansari","given":"Hossein"},{"family":"Antony","given":"Catherine M."},{"family":"Anwar","given":"Saleha"},{"family":"Anwar","given":"Sumadi Lukman"},{"family":"Anwer","given":"Razique"},{"family":"Anyanwu","given":"Philip Emeka"},{"family":"Arab","given":"Juan Pablo"},{"family":"Arabloo","given":"Jalal"},{"family":"Arafat","given":"Mosab"},{"family":"Araki","given":"Daniel T."},{"family":"Aravkin","given":"Aleksandr Y."},{"family":"Arkew","given":"Mesay"},{"family":"Armocida","given":"Benedetta"},{"family":"Arndt","given":"Michael Benjamin"},{"family":"Arooj","given":"Mahwish"},{"family":"Artamonov","given":"Anton A."},{"family":"Aruleba","given":"Raphael Taiwo"},{"family":"Arumugam","given":"Ashokan"},{"family":"Ashbaugh","given":"Charlie"},{"family":"Ashemo","given":"Mubarek Yesse"},{"family":"Ashraf","given":"Muhammad"},{"family":"Asika","given":"Marvellous O."},{"family":"Askari","given":"Elaheh"},{"family":"Astell-Burt","given":"Thomas"},{"family":"Athari","given":"Seyyed Shamsadin"},{"family":"Atorkey","given":"Prince"},{"family":"Atout","given":"Maha Moh","non-dropping-particle":"d.Wahbi"},{"family":"Atreya","given":"Alok"},{"family":"Aujayeb","given":"Avinash"},{"family":"Ausloos","given":"Marcel"},{"family":"Avan","given":"Abolfazl"},{"family":"Awotidebe","given":"Adedapo Wasiu"},{"family":"Awuviry-Newton","given":"Kofi"},{"family":"Quintanilla","given":"Beatriz Paulina Ayala"},{"family":"Ayuso-Mateos","given":"Jose L."},{"family":"Azadnajafabad","given":"Sina"},{"family":"Azevedo","given":"Rui M.S."},{"family":"Babu","given":"Abraham Samuel"},{"family":"Badar","given":"Muhammad"},{"family":"Badiye","given":"Ashish D."},{"family":"Baghdadi","given":"Soroush"},{"family":"Bagheri","given":"Nasser"},{"family":"Bah","given":"Sulaiman"},{"family":"Bai","given":"Ruhai"},{"family":"Baker","given":"Jennifer L."},{"family":"Bakkannavar","given":"Shankar M."},{"family":"Bako","given":"Abdulaziz T."},{"family":"Balakrishnan","given":"Senthilkumar"},{"family":"Bam","given":"Kiran"},{"family":"Banik","given":"Palash Chandra"},{"family":"Barchitta","given":"Martina"},{"family":"Bardhan","given":"Mainak"},{"family":"Bardideh","given":"Erfan"},{"family":"Barker-Collo","given":"Suzanne Lyn"},{"family":"Barqawi","given":"Hiba Jawdat"},{"family":"Barrow","given":"Amadou"},{"family":"Barteit","given":"Sandra"},{"family":"Barua","given":"Lingkan"},{"family":"Aliabadi","given":"Somaye Bashiri"},{"family":"Basiru","given":"Afisu"},{"family":"Basu","given":"Sanjay"},{"family":"Basu","given":"Saurav"},{"family":"Bathini","given":"Prapthi Persis"},{"family":"Batra","given":"Kavita"},{"family":"Baune","given":"Bernhard T."},{"family":"Bayileyegn","given":"Nebiyou Simegnew"},{"family":"Behnam","given":"Babak"},{"family":"Behnoush","given":"Amir Hossein"},{"family":"Beiranvand","given":"Maryam"},{"family":"Ramirez","given":"Diana Fernanda Bejarano"},{"family":"Bell","given":"Michelle L."},{"family":"Bello","given":"Olorunjuwon Omolaja"},{"family":"Beloukas","given":"Apostolos"},{"family":"Bensenor","given":"Isabela M."},{"family":"Berezvai","given":"Zombor"},{"family":"Bernabe","given":"Eduardo"},{"family":"Bernstein","given":"Robert S."},{"family":"Bettencourt","given":"Paulo J.G."},{"family":"Bhagavathula","given":"Akshaya Srikanth"},{"family":"Bhala","given":"Neeraj"},{"family":"Bhandari","given":"Dinesh"},{"family":"Bhargava","given":"Ashish"},{"family":"Bhaskar","given":"Sonu"},{"family":"Bhat","given":"Vivek"},{"family":"Bhatti","given":"Gurjit Kaur"},{"family":"Bhatti","given":"Jasvinder Singh"},{"family":"Bhatti","given":"Manpreet S."},{"family":"Bhatti","given":"Rajbir"},{"family":"Bhutta","given":"Zulfiqar A."},{"family":"Bikbov","given":"Boris"},{"family":"Bishai","given":"Jessica Devin"},{"family":"Bisignano","given":"Catherine"},{"family":"Bitra","given":"Veera R."},{"family":"Bjørge","given":"Tone"},{"family":"Bodolica","given":"Virginia"},{"family":"Bodunrin","given":"Aadam Olalekan"},{"family":"Bogale","given":"Eyob Ketema"},{"family":"Hashemi","given":"Milad Bonakdar"},{"family":"Bonny","given":"Aime"},{"family":"Basara","given":"Berrak Bora"},{"family":"Borhany","given":"Hamed"},{"family":"Boxe","given":"Christopher"},{"family":"Brady","given":"Oliver J."},{"family":"Bragazzi","given":"Nicola Luigi"},{"family":"Braithwaite","given":"Dejana"},{"family":"Brant","given":"Luisa C."},{"family":"Brauer","given":"Michael"},{"family":"Breitner","given":"Susanne"},{"family":"Brenner","given":"Hermann"},{"family":"Brown","given":"Julie"},{"family":"Brugha","given":"Traolach"},{"family":"Bulamu","given":"Norma B."},{"family":"Buonsenso","given":"Danilo"},{"family":"Burkart","given":"Katrin"},{"family":"Burns","given":"Richard A."},{"family":"Busse","given":"Reinhard"},{"family":"Bustanji","given":"Yasser"},{"family":"Butt","given":"Zahid A."},{"family":"Byun","given":"Justin"},{"family":"Santos","given":"Florentino Luciano Caetano","non-dropping-particle":"dos"},{"family":"Calina","given":"Daniela"},{"family":"Cámera","given":"Luis Alberto"},{"family":"Campos-Nonato","given":"Ismael R."},{"family":"Cao","given":"Chao"},{"family":"Capodici","given":"Angelo"},{"family":"Carr","given":"Sinclair"},{"family":"Carreras","given":"Giulia"},{"family":"Carugno","given":"Andrea"},{"family":"Carvalho","given":"Márcia"},{"family":"Castaldelli-Maia","given":"Joao Mauricio"},{"family":"Castañeda-Orjuela","given":"Carlos A."},{"family":"Castelpietra","given":"Giulio"},{"family":"Catapano","given":"Alberico L."},{"family":"Cattaruzza","given":"Maria Sofia"},{"family":"Caye","given":"Arthur"},{"family":"Cegolon","given":"Luca"},{"family":"Cembranel","given":"Francieli"},{"family":"Cenderadewi","given":"Muthia"},{"family":"Cerin","given":"Ester"},{"family":"Chakraborty","given":"Promit Ananyo"},{"family":"Chan","given":"Jeffrey Shi Kai"},{"family":"Chan","given":"Raymond N.C."},{"family":"Chandika","given":"Rama Mohan"},{"family":"Chandrasekar","given":"Eeshwar K."},{"family":"Charalampous","given":"Periklis"},{"family":"Chattu","given":"Vijay Kumar"},{"family":"Chatzimavridou-Grigoriadou","given":"Victoria"},{"family":"Chen","given":"Angela W."},{"family":"Chen","given":"An Tian"},{"family":"Chen","given":"Catherine S."},{"family":"Chen","given":"Haowei"},{"family":"Chen","given":"Nathalie M."},{"family":"Cheng","given":"Esther T.W."},{"family":"Chimed-Ochir","given":"Odgerel"},{"family":"Chimoriya","given":"Ritesh"},{"family":"Ching","given":"Patrick R."},{"family":"Cho","given":"William C.S."},{"family":"Choi","given":"Sungchul"},{"family":"Chong","given":"Bryan"},{"family":"Chong","given":"Yuen Yu"},{"family":"Choudhari","given":"Sonali Gajanan"},{"family":"Chowdhury","given":"Rajiv"},{"family":"Christensen","given":"Steffan Wittrup Mc Phee"},{"family":"Chu","given":"Dinh Toi"},{"family":"Chukwu","given":"Isaac Sunday"},{"family":"Chung","given":"Eric"},{"family":"Chung","given":"Eunice"},{"family":"Chutiyami","given":"Muhammad"},{"family":"Claassens","given":"Mareli M."},{"family":"Cogen","given":"Rebecca M."},{"family":"Columbus","given":"Alyssa"},{"family":"Conde","given":"Joao"},{"family":"Cortesi","given":"Paolo Angelo"},{"family":"Cousin","given":"Ewerton"},{"family":"Criqui","given":"Michael H."},{"family":"Cruz-Martins","given":"Natália"},{"family":"Dadras","given":"Omid"},{"family":"Dai","given":"Siyu"},{"family":"Dai","given":"Xiaochen"},{"family":"Dai","given":"Zhaoli"},{"family":"Dalaba","given":"Maxwell Ayindenaba"},{"family":"Damiani","given":"Giovanni"},{"family":"Das","given":"Jai K."},{"family":"Das","given":"Saswati"},{"family":"Dashti","given":"Mohsen"},{"family":"Dávila-Cervantes","given":"Claudio Alberto"},{"family":"Davletov","given":"Kairat"},{"family":"De Leo","given":"Diego"},{"family":"Debele","given":"Aklilu Tamire"},{"family":"Debopadhaya","given":"Shayom"},{"family":"DeCleene","given":"Nicole K."},{"family":"Deeba","given":"Farah"},{"family":"Degenhardt","given":"Louisa"},{"family":"Bo","given":"Cristian Del"},{"family":"Delgado-Enciso","given":"Ivan"},{"family":"Demetriades","given":"Andreas K."},{"family":"Denova-Gutiérrez","given":"Edgar"},{"family":"Dervenis","given":"Nikolaos"},{"family":"Desai","given":"Hardik Dineshbhai"},{"family":"Desai","given":"Rupak"},{"family":"Deuba","given":"Keshab"},{"family":"Dhama","given":"Kuldeep"},{"family":"Dharmaratne","given":"Samath Dhamminda"},{"family":"Dhingra","given":"Sameer"},{"family":"Silva","given":"Diana Dias","non-dropping-particle":"da"},{"family":"Diaz","given":"Daniel"},{"family":"Diaz","given":"Luis Antonio"},{"family":"Diaz","given":"Michael J."},{"family":"Dima","given":"Adriana"},{"family":"Ding","given":"Delaney D."},{"family":"Dirac","given":"M. Ashworth"},{"family":"Do","given":"Thao Huynh Phuong"},{"family":"Prado","given":"Camila Bruneli","non-dropping-particle":"do"},{"family":"Dohare","given":"Sushil"},{"family":"Dominguez","given":"Regina Mae Villanueva"},{"family":"Dong","given":"Wanyue"},{"family":"Dongarwar","given":"Deepa"},{"family":"D'Oria","given":"Mario"},{"family":"Dorsey","given":"E. Ray"},{"family":"Doshmangir","given":"Leila"},{"family":"Dowou","given":"Robert Kokou"},{"family":"Driscoll","given":"Tim Robert"},{"family":"Dsouza","given":"Haneil Larson"},{"family":"Dsouza","given":"Viola"},{"family":"Dube","given":"John"},{"family":"Dumith","given":"Samuel C."},{"family":"Duncan","given":"Bruce B."},{"family":"Duraes","given":"Andre Rodrigues"},{"family":"Duraisamy","given":"Senbagam"},{"family":"Durojaiye","given":"Oyewole Christopher"},{"family":"Dzianach","given":"Paulina Agnieszka"},{"family":"Dziedzic","given":"Arkadiusz Marian"},{"family":"Eboreime","given":"Ejemai"},{"family":"Ebrahimi","given":"Alireza"},{"family":"Edinur","given":"Hisham Atan"},{"family":"Edvardsson","given":"David"},{"family":"Eikemo","given":"Terje Andreas"},{"family":"Eini","given":"Ebrahim"},{"family":"Ekholuenetale","given":"Michael"},{"family":"Ekundayo","given":"Temitope Cyrus"},{"family":"Sayed","given":"Iman El"},{"family":"Tantawi","given":"Maha El"},{"family":"Elbarazi","given":"Iffat"},{"family":"Elemam","given":"Noha Mousaad"},{"family":"ElGohary","given":"Ghada Metwally Tawfik"},{"family":"Elhadi","given":"Muhammed"},{"family":"Elmeligy","given":"Omar Abdelsadek Abdou"},{"family":"ELNahas","given":"Gihan"},{"family":"Elshaer","given":"Mohammed"},{"family":"Elsohaby","given":"Ibrahim"},{"family":"Bain","given":"Luchuo Engelbert"},{"family":"Erkhembayar","given":"Ryenchindorj"},{"family":"Eshrati","given":"Babak"},{"family":"Estep","given":"Kara"},{"family":"Fabin","given":"Natalia"},{"family":"Fagbamigbe","given":"Adeniyi Francis"},{"family":"Falzone","given":"Luca"},{"family":"Fareed","given":"Mohammad"},{"family":"Sá Farinha","given":"Carla Sofia","non-dropping-particle":"e"},{"family":"Faris","given":"Moez Al Islam Ezzat Mahmoud"},{"family":"Faro","given":"Andre"},{"family":"Farrokhi","given":"Pegah"},{"family":"Fatehizadeh","given":"Ali"},{"family":"Fauk","given":"Nelsensius Klau"},{"family":"Feigin","given":"Valery L."},{"family":"Feng","given":"Xiaoqi"},{"family":"Fereshtehnejad","given":"Seyed Mohammad"},{"family":"Feroze","given":"Abdullah Hamid"},{"family":"Ferreira","given":"Nuno"},{"family":"Ferreira","given":"Paulo H."},{"family":"Fischer","given":"Florian"},{"family":"Flavel","given":"Joanne"},{"family":"Flood","given":"David"},{"family":"Flor","given":"Luisa S."},{"family":"Foigt","given":"Nataliya A."},{"family":"Folayan","given":"Morenike Oluwatoyin"},{"family":"Force","given":"Lisa M."},{"family":"Fortuna","given":"Daniela"},{"family":"Foschi","given":"Matteo"},{"family":"Franklin","given":"Richard Charles"},{"family":"Freitas","given":"Alberto"},{"family":"Fukumoto","given":"Takeshi"},{"family":"Furtado","given":"João M."},{"family":"Gaal","given":"Peter Andras"},{"family":"Gadanya","given":"Muktar A."},{"family":"Gaidhane","given":"Abhay Motiramji"},{"family":"Gaihre","given":"Santosh"},{"family":"Galali","given":"Yaseen"},{"family":"Ganbat","given":"Mandukhai"},{"family":"Gandhi","given":"Aravind P."},{"family":"Ganesan","given":"Balasankar"},{"family":"Ganie","given":"Mohd Ashraf"},{"family":"Ganiyani","given":"Mohammad Arfat"},{"family":"Gardner","given":"William M."},{"family":"Gebi","given":"Tilaye Gebru"},{"family":"Gebregergis","given":"Miglas W."},{"family":"Gebrehiwot","given":"Mesfin"},{"family":"Gebremariam","given":"Tesfay B.B."},{"family":"Gebremeskel","given":"Teferi Gebru"},{"family":"Gela","given":"Yibeltal Yismaw"},{"family":"Georgescu","given":"Simona Roxana"},{"family":"Obsa","given":"Abera Getachew"},{"family":"Gething","given":"Peter W."},{"family":"Getie","given":"Molla"},{"family":"Ghadiri","given":"Keyghobad"},{"family":"Ghadirian","given":"Fataneh"},{"family":"Ghailan","given":"Khalid Yaser"},{"family":"Ghajar","given":"Alireza"},{"family":"Ghasemi","given":"Mohammad Reza"},{"family":"Dabaghi","given":"Ghazal Ghasempour"},{"family":"Ghasemzadeh","given":"Afsaneh"},{"family":"Ghazy","given":"Ramy Mohamed"},{"family":"Gholamrezanezhad","given":"Ali"},{"family":"Ghorbani","given":"Mahsa"},{"family":"Ghotbi","given":"Elena"},{"family":"Gibson","given":"Ruth Margaret"},{"family":"Gill","given":"Tiffany K."},{"family":"Ginindza","given":"Themba G."},{"family":"Girmay","given":"Alem"},{"family":"Glasbey","given":"James C."},{"family":"Göbölös","given":"Laszlo"},{"family":"Godinho","given":"Myron Anthony"},{"family":"Goharinezhad","given":"Salime"},{"family":"Goldust","given":"Mohamad"},{"family":"Golechha","given":"Mahaveer"},{"family":"Goleij","given":"Pouya"},{"family":"Gona","given":"Philimon N."},{"family":"Gorini","given":"Giuseppe"},{"family":"Goulart","given":"Alessandra C."},{"family":"Grada","given":"Ayman"},{"family":"Grivna","given":"Michal"},{"family":"Guan","given":"Shi Yang"},{"family":"Guarducci","given":"Giovanni"},{"family":"Gubari","given":"Mohammed Ibrahim Mohialdeen"},{"family":"Gudeta","given":"Mesay Dechasa"},{"family":"Guha","given":"Avirup"},{"family":"Guicciardi","given":"Stefano"},{"family":"Gulati","given":"Snigdha"},{"family":"Gulisashvili","given":"David"},{"family":"Gunawardane","given":"Damitha Asanga"},{"family":"Guo","given":"Cui"},{"family":"Gupta","given":"Anish Kumar"},{"family":"Gupta","given":"Bhawna"},{"family":"Gupta","given":"Ishita"},{"family":"Gupta","given":"Mohak"},{"family":"Gupta","given":"Rajeev"},{"family":"Gupta","given":"Veer Bala"},{"family":"Gupta","given":"Vijai Kumar"},{"family":"Gupta","given":"Vivek Kumar"},{"family":"Gutiérrez","given":"Reyna Alma"},{"family":"Habibzadeh","given":"Farrokh"},{"family":"Habibzadeh","given":"Parham"},{"family":"Haddadi","given":"Rasool"},{"family":"Hadi","given":"Najah R."},{"family":"Haep","given":"Nils"},{"family":"Hafezi-Nejad","given":"Nima"},{"family":"Hafiz","given":"Abdul"},{"family":"Hagins","given":"Hailey"},{"family":"Halboub","given":"Esam S."},{"family":"Halimi","given":"Aram"},{"family":"Haller","given":"Sebastian"},{"family":"Halwani","given":"Rabih"},{"family":"Hamilton","given":"Erin B."},{"family":"Hankey","given":"Graeme J."},{"family":"Hannan","given":"Md Abdul"},{"family":"Haque","given":"Md Nuruzzaman"},{"family":"Harapan","given":"Harapan"},{"family":"Haro","given":"Josep Maria"},{"family":"Hartvigsen","given":"Jan"},{"family":"Hasaballah","given":"Ahmed I."},{"family":"Hasan","given":"Ikramul"},{"family":"Hasanian","given":"Mohammad"},{"family":"Hasnain","given":"Md Saquib"},{"family":"Hassan","given":"Amr"},{"family":"Haubold","given":"Johannes"},{"family":"Havmoeller","given":"Rasmus J."},{"family":"Hay","given":"Simon I."},{"family":"Hayat","given":"Khezar"},{"family":"Hebert","given":"Jeffrey J."},{"family":"Hegazi","given":"Omar E."},{"family":"Heidari","given":"Golnaz"},{"family":"Helfer","given":"Bartosz"},{"family":"Hemmati","given":"Mehdi"},{"family":"Hendrie","given":"Delia"},{"family":"Henson","given":"Claire A."},{"family":"Hezam","given":"Kamal"},{"family":"Hiraike","given":"Yuta"},{"family":"Hoan","given":"Nguyen Quoc"},{"family":"Holla","given":"Ramesh"},{"family":"Hon","given":"Julia"},{"family":"Hossain","given":"Md Mahbub"},{"family":"Hosseinzadeh","given":"Hassan"},{"family":"Hosseinzadeh","given":"Mehdi"},{"family":"Hostiuc","given":"Mihaela"},{"family":"Hostiuc","given":"Sorin"},{"family":"Hsu","given":"Johnathan M."},{"family":"Huang","given":"Junjie"},{"family":"Hugo","given":"Fernando N."},{"family":"Hushmandi","given":"Kiavash"},{"family":"Hussain","given":"Javid"},{"family":"Hussein","given":"Nawfal R."},{"family":"Huynh","given":"Chantal K."},{"family":"Huynh","given":"Hong Han"},{"family":"Hwang","given":"Bing Fang"},{"family":"Iannucci","given":"Vincent C."},{"family":"Ihler","given":"Audrey L."},{"family":"Ikiroma","given":"Adalia I."},{"family":"Ikuta","given":"Kevin S."},{"family":"Ilesanmi","given":"Olayinka Stephen"},{"family":"Ilic","given":"Irena M."},{"family":"Ilic","given":"Milena D."},{"family":"Imam","given":"Mohammad Tarique"},{"family":"Immurana","given":"Mustapha"},{"family":"Irham","given":"Lalu Muhammad"},{"family":"Islam","given":"Md Rabiul"},{"family":"Islam","given":"Sheikh Mohammed Shariful"},{"family":"Islami","given":"Farhad"},{"family":"Ismail","given":"Faisal"},{"family":"Ismail","given":"Nahlah Elkudssiah"},{"family":"Isola","given":"Gaetano"},{"family":"Iwagami","given":"Masao"},{"family":"Iwu","given":"Chidozie C.D."},{"family":"Iyer","given":"Mahalaxmi"},{"family":"Jaafari","given":"Jalil"},{"family":"Jacobsen","given":"Kathryn H."},{"family":"Jadidi-Niaragh","given":"Farhad"},{"family":"Jafarinia","given":"Morteza"},{"family":"Jaggi","given":"Khushleen"},{"family":"Jahankhani","given":"Kasra"},{"family":"Jahanmehr","given":"Nader"},{"family":"Jahrami","given":"Haitham"},{"family":"Jain","given":"Akhil"},{"family":"Jain","given":"Nityanand"},{"family":"Jairoun","given":"Ammar Abdulrahman"},{"family":"Jaiswal","given":"Abhishek"},{"family":"Jakovljevic","given":"Mihajlo"},{"family":"Jatau","given":"Abubakar Ibrahim"},{"family":"Javadov","given":"Sabzali"},{"family":"Javaheri","given":"Tahereh"},{"family":"Jayapal","given":"Sathish Kumar"},{"family":"Jayaram","given":"Shubha"},{"family":"Jee","given":"Sun Ha"},{"family":"Jeganathan","given":"Jayakumar"},{"family":"Jeyakumar","given":"Angeline"},{"family":"Jha","given":"Anil K."},{"family":"Jiang","given":"Heng"},{"family":"Jin","given":"Yinzi"},{"family":"Jonas","given":"Jost B."},{"family":"Joo","given":"Tamas"},{"family":"Joseph","given":"Abel"},{"family":"Joseph","given":"Nitin"},{"family":"Joshua","given":"Charity Ehimwenma"},{"family":"Jozwiak","given":"Jacek Jerzy"},{"family":"Jürisson","given":"Mikk"},{"family":"Vaishali","given":"K."},{"family":"Kaambwa","given":"Billingsley"},{"family":"Kabir","given":"Ali"},{"family":"Kabir","given":"Zubair"},{"family":"Kadashetti","given":"Vidya"},{"family":"Kalani","given":"Rizwan"},{"family":"Kalankesh","given":"Leila R."},{"family":"Kaliyadan","given":"Feroze"},{"family":"Kalra","given":"Sanjay"},{"family":"Kamenov","given":"Kaloyan"},{"family":"Kamyari","given":"Naser"},{"family":"Kanagasabai","given":"Thanigaivelan"},{"family":"Kandel","given":"Himal"},{"family":"Kanmanthareddy","given":"Arun R."},{"family":"Kanmodi","given":"Kehinde Kazeem"},{"family":"Kantar","given":"Rami S."},{"family":"Karaye","given":"Ibraheem M."},{"family":"Karim","given":"Asima"},{"family":"Karimi","given":"Salah Eddin"},{"family":"Karimi","given":"Yeganeh"},{"family":"Kasraei","given":"Hengameh"},{"family":"Kassel","given":"Molly B."},{"family":"Kauppila","given":"Joonas H."},{"family":"Kawakami","given":"Norito"},{"family":"Kayode","given":"Gbenga A."},{"family":"Kazemi","given":"Foad"},{"family":"Kazemian","given":"Sina"},{"family":"Keikavoosi-Arani","given":"Leila"},{"family":"Keller","given":"Cathleen"},{"family":"Kempen","given":"John H."},{"family":"Kerr","given":"Jessica A."},{"family":"Keshtkar","given":"Kamyab"},{"family":"Kesse-Guyot","given":"Emmanuelle"},{"family":"Keykhaei","given":"Mohammad"},{"family":"Khajuria","given":"Himanshu"},{"family":"Khalaji","given":"Amirmohammad"},{"family":"Khalid","given":"Asaad"},{"family":"Khalid","given":"Nauman"},{"family":"Khalilian","given":"Alireza"},{"family":"Khamesipour","given":"Faham"},{"family":"Khan","given":"Asaduzzaman"},{"family":"Khan","given":"Ikramullah"},{"family":"Khan","given":"Maseer"},{"family":"Khan","given":"Moien A.B."},{"family":"Khanmohammadi","given":"Shaghayegh"},{"family":"Khatab","given":"Khaled"},{"family":"Khatami","given":"Fatemeh"},{"family":"Khatatbeh","given":"Moawiah Mohammad"},{"family":"Khater","given":"Amir M."},{"family":"Kashani","given":"Hamid Reza Khayat"},{"family":"Khidri","given":"Feriha Fatima"},{"family":"Khodadoust","given":"Elaheh"},{"family":"Khormali","given":"Moein"},{"family":"Khorrami","given":"Zahra"},{"family":"Kifle","given":"Zemene Demelash"},{"family":"Kim","given":"Min Seo"},{"family":"Kimokoti","given":"Ruth W."},{"family":"Kisa","given":"Adnan"},{"family":"Kisa","given":"Sezer"},{"family":"Knudsen","given":"Ann Kristin Skrindo"},{"family":"Kocarnik","given":"Jonathan M."},{"family":"Kochhar","given":"Sonali"},{"family":"Koh","given":"Hyun Yong"},{"family":"Kolahi","given":"Ali Asghar"},{"family":"Kompani","given":"Farzad"},{"family":"Koren","given":"Gerbrand"},{"family":"Korzh","given":"Oleksii"},{"family":"Kosen","given":"Soewarta"},{"family":"Laxminarayana","given":"Sindhura Lakshmi Koulmane"},{"family":"Krishan","given":"Kewal"},{"family":"Krishna","given":"Varun"},{"family":"Krishnamoorthy","given":"Vijay"},{"family":"Defo","given":"Barthelemy Kuate"},{"family":"Kuddus","given":"Md Abdul"},{"family":"Kuddus","given":"Mohammed"},{"family":"Kuitunen","given":"Ilari"},{"family":"Kulkarni","given":"Vishnutheertha"},{"family":"Kumar","given":"Manasi"},{"family":"Kumar","given":"Nithin"},{"family":"Kumar","given":"Rakesh"},{"family":"Kurmi","given":"Om P."},{"family":"Kusuma","given":"Dian"},{"family":"Kyu","given":"Hmwe Hmwe"},{"family":"Vecchia","given":"Carlo La"},{"family":"Lacey","given":"Ben"},{"family":"Ladan","given":"Muhammad Awwal"},{"family":"Laflamme","given":"Lucie"},{"family":"Lafranconi","given":"Alessandra"},{"family":"Lahariya","given":"Chandrakant"},{"family":"Lai","given":"Daphne Teck Ching"},{"family":"Lal","given":"Dharmesh Kumar"},{"family":"Lalloo","given":"Ratilal"},{"family":"Lallukka","given":"Tea"},{"family":"Lám","given":"Judit"},{"family":"Lan","given":"Qing"},{"family":"Lan","given":"Tuo"},{"family":"Landires","given":"Iván"},{"family":"Lanfranchi","given":"Francesco"},{"family":"Langguth","given":"Berthold"},{"family":"Laplante-Lévesque","given":"Ariane"},{"family":"Larijani","given":"Bagher"},{"family":"Larsson","given":"Anders O."},{"family":"Lasrado","given":"Savita"},{"family":"Lauriola","given":"Paolo"},{"family":"Le","given":"Huu Hoai"},{"family":"Dao Le","given":"Long Khanh"},{"family":"Le","given":"Nhi Huu Hanh"},{"family":"Le","given":"Trang Diep Thanh"},{"family":"Leasher","given":"Janet L."},{"family":"Ledda","given":"Caterina"},{"family":"Lee","given":"Munjae"},{"family":"Lee","given":"Paul H."},{"family":"Lee","given":"Sang Woong"},{"family":"Lee","given":"Seung Won"},{"family":"Lee","given":"Wei Chen"},{"family":"Lee","given":"Yo Han"},{"family":"LeGrand","given":"Kate E."},{"family":"Lenzi","given":"Jacopo"},{"family":"Leong","given":"Elvynna"},{"family":"Leung","given":"Janni"},{"family":"Li","given":"Ming Chieh"},{"family":"Li","given":"Wei"},{"family":"Li","given":"Xiaopan"},{"family":"Li","given":"Yichong"},{"family":"Li","given":"Yongze"},{"family":"Lim","given":"Lee Ling"},{"family":"Lim","given":"Stephen S."},{"family":"Lindstrom","given":"Megan"},{"family":"Linn","given":"Shai"},{"family":"Liu","given":"Gang"},{"family":"Liu","given":"Runben"},{"family":"Liu","given":"Shiwei"},{"family":"Liu","given":"Wei"},{"family":"Liu","given":"Xiaofeng"},{"family":"Liu","given":"Xuefeng"},{"family":"Llanaj","given":"Erand"},{"family":"Lo","given":"Chun Han"},{"family":"López-Bueno","given":"Rubén"},{"family":"Loreche","given":"Arianna Maever"},{"family":"Lorenzovici","given":"László"},{"family":"Lozano","given":"Rafael"},{"family":"Lubinda","given":"Jailos"},{"family":"Lucchetti","given":"Giancarlo"},{"family":"Lunevicius","given":"Raimundas"},{"family":"Lusk","given":"Jay B."},{"family":"Lv","given":"Hengliang"},{"family":"Ma","given":"Zheng Feei"},{"family":"Machairas","given":"Nikolaos"},{"family":"Madureira-Carvalho","given":"Áurea M."},{"family":"Magaña Gómez","given":"Javier A."},{"family":"Maghazachi","given":"Azzam A."},{"family":"Maharjan","given":"Preeti"},{"family":"Mahasha","given":"Phetole Walter"},{"family":"Maheri","given":"Mina"},{"family":"Mahjoub","given":"Soleiman"},{"family":"Mahmoud","given":"Mansour Adam"},{"family":"Mahmoudi","given":"Elham"},{"family":"Majeed","given":"Azeem"},{"family":"Makris","given":"Konstantinos Christos"},{"family":"Rad","given":"Elaheh Malakan"},{"family":"Malhotra","given":"Kashish"},{"family":"Malik","given":"Ahmad Azam"},{"family":"Malik","given":"Iram"},{"family":"Malta","given":"Deborah Carvalho"},{"family":"Manla","given":"Yosef"},{"family":"Mansour","given":"Ali"},{"family":"Mansouri","given":"Pejman"},{"family":"Mansournia","given":"Mohammad Ali"},{"family":"Mantilla Herrera","given":"Ana M."},{"family":"Mantovani","given":"Lorenzo Giovanni"},{"family":"Manu","given":"Emmanuel"},{"family":"Marateb","given":"Hamid Reza"},{"family":"Mardi","given":"Parham"},{"family":"Martinez","given":"Gabriel"},{"family":"Martinez-Piedra","given":"Ramon"},{"family":"Martini","given":"Daniela"},{"family":"Martins-Melo","given":"Francisco Rogerlândio"},{"family":"Martorell","given":"Miquel"},{"family":"Marx","given":"Wolfgang"},{"family":"Maryam","given":"Sharmeen"},{"family":"Marzo","given":"Roy Rillera"},{"family":"Mathangasinghe","given":"Yasith"},{"family":"Mathieson","given":"Stephanie"},{"family":"Mathioudakis","given":"Alexander G."},{"family":"Mattumpuram","given":"Jishanth"},{"family":"Maugeri","given":"Andrea"},{"family":"Mayeli","given":"Mahsa"},{"family":"Mazidi","given":"Mohsen"},{"family":"Mazzotti","given":"Antonio"},{"family":"McGrath","given":"John J."},{"family":"McKee","given":"Martin"},{"family":"McKowen","given":"Anna Laura W."},{"family":"McPhail","given":"Michael A."},{"family":"Mehrabani-Zeinabad","given":"Kamran"},{"family":"Nasab","given":"Entezar Mehrabi"},{"family":"Meto","given":"Tesfahun Mekene"},{"family":"Mendoza","given":"Walter"},{"family":"Menezes","given":"Ritesh G."},{"family":"Mensah","given":"George A."},{"family":"Mentis","given":"Alexios Fotios A."},{"family":"Meo","given":"Sultan Ayoub"},{"family":"Meresa","given":"Haftu Asmerom"},{"family":"Meretoja","given":"Atte"},{"family":"Meretoja","given":"Tuomo J."},{"family":"Mersha","given":"Abera M."},{"family":"Mestrovic","given":"Tomislav"},{"family":"Mettananda","given":"Kukulege Chamila Dinushi"},{"family":"Mettananda","given":"Sachith"},{"family":"Michalek","given":"Irmina Maria"},{"family":"Miller","given":"Paul Anthony"},{"family":"Miller","given":"Ted R."},{"family":"Mills","given":"Edward J."},{"family":"Minh","given":"Le Huu Nhat"},{"family":"Mirijello","given":"Antonio"},{"family":"Mirrakhimov","given":"Erkin M."},{"family":"Mirutse","given":"Mizan Kiros"},{"family":"Mirza-Aghazadeh-Attari","given":"Mohammad"},{"family":"Mirzaei","given":"Maryam"},{"family":"Mirzaei","given":"Roya"},{"family":"Misganaw","given":"Awoke"},{"family":"Mishra","given":"Ajay Kumar"},{"family":"Mitchell","given":"Philip B."},{"family":"Mittal","given":"Chaitanya"},{"family":"Moazen","given":"Babak"},{"family":"Moberg","given":"Madeline E."},{"family":"Mohamed","given":"Jama"},{"family":"Mohamed","given":"Mouhand F.H."},{"family":"Mohamed","given":"Nouh Saad"},{"family":"Mohammadi","given":"Esmaeil"},{"family":"Mohammadi","given":"Soheil"},{"family":"Mohammed","given":"Hussen"},{"family":"Mohammed","given":"Salahuddin"},{"family":"Mohammed","given":"Shafiu"},{"family":"Mohr","given":"Robin M."},{"family":"Mokdad","given":"Ali H."},{"family":"Molinaro","given":"Sabrina"},{"family":"Momtazmanesh","given":"Sara"},{"family":"Monasta","given":"Lorenzo"},{"family":"Mondello","given":"Stefania"},{"family":"Ghalibaf","given":"Amir Ali Moodi"},{"family":"Moradi","given":"Maryam"},{"family":"Moradi","given":"Yousef"},{"family":"Moradi-Lakeh","given":"Maziar"},{"family":"Moraga","given":"Paula"},{"family":"Morawska","given":"Lidia"},{"family":"Moreira","given":"Rafael Silveira"},{"family":"Morovatdar","given":"Negar"},{"family":"Morrison","given":"Shane Douglas"},{"family":"Morze","given":"Jakub"},{"family":"Mosapour","given":"Abbas"},{"family":"Mosser","given":"Jonathan F."},{"family":"Mossialos","given":"Elias"},{"family":"Motappa","given":"Rohith"},{"family":"Mougin","given":"Vincent"},{"family":"Mouodi","given":"Simin"},{"family":"Mrejen","given":"Matías"},{"family":"Msherghi","given":"Ahmed"},{"family":"Mubarik","given":"Sumaira"},{"family":"Mueller","given":"Ulrich Otto"},{"family":"Mulita","given":"Francesk"},{"family":"Munjal","given":"Kavita"},{"family":"Murillo-Zamora","given":"Efrén"},{"family":"Murlimanju","given":"B. V."},{"family":"Mustafa","given":"Ghulam"},{"family":"Muthu","given":"Sathish"},{"family":"Muzaffar","given":"Muhammad"},{"family":"Myung","given":"Woojae"},{"family":"Nagarajan","given":"Ahamarshan Jayaraman"},{"family":"Naghavi","given":"Pirouz"},{"family":"Naik","given":"Ganesh R."},{"family":"Nainu","given":"Firzan"},{"family":"Nair","given":"Sanjeev"},{"family":"Najmuldeen","given":"Hastyar Hama Rashid"},{"family":"Nangia","given":"Vinay"},{"family":"Naqvi","given":"Atta Abbas"},{"family":"Narayana","given":"Aparna Ichalangod"},{"family":"Nargus","given":"Shumaila"},{"family":"Nascimento","given":"Gustavo G."},{"family":"Nashwan","given":"Abdulqadir J."},{"family":"Nasrollahizadeh","given":"Ali"},{"family":"Nasrollahizadeh","given":"Amir"},{"family":"Natto","given":"Zuhair S."},{"family":"Nayak","given":"Biswa Prakash"},{"family":"Nayak","given":"Vinod C."},{"family":"Nduaguba","given":"Sabina Onyinye"},{"family":"Negash","given":"Hadush"},{"family":"Negoi","given":"Ionut"},{"family":"Negoi","given":"Ruxandra Irina"},{"family":"Nejadghaderi","given":"Seyed Aria"},{"family":"Nesbit","given":"Olivia D."},{"family":"Netsere","given":"Henok Biresaw"},{"family":"Ng","given":"Marie"},{"family":"Nguefack-Tsague","given":"Georges"},{"family":"Ngunjiri","given":"Josephine W."},{"family":"Nguyen","given":"Dang H."},{"family":"Nguyen","given":"Hien Quang"},{"family":"Niazi","given":"Robina Khan"},{"family":"Nikolouzakis","given":"Taxiarchis Konstantinos"},{"family":"Nikoobar","given":"Ali"},{"family":"Nikoomanesh","given":"Fatemeh"},{"family":"Nikpoor","given":"Amin Reza"},{"family":"Nnaji","given":"Chukwudi A."},{"family":"Nnyanzi","given":"Lawrence Achilles"},{"family":"Noman","given":"Efaq Ali"},{"family":"Nomura","given":"Shuhei"},{"family":"Norrving","given":"Bo"},{"family":"Nri-Ezedi","given":"Chisom Adaobi"},{"family":"Ntaios","given":"George"},{"family":"Ntsekhe","given":"Mpiko"},{"family":"Nurrika","given":"Dieta"},{"family":"Nzoputam","given":"Chimezie Igwegbe"},{"family":"Nzoputam","given":"Ogochukwu Janet"},{"family":"Oancea","given":"Bogdan"},{"family":"Odetokun","given":"Ismail A."},{"family":"O'Donnell","given":"Martin James"},{"family":"Oguntade","given":"Ayodipupo Sikiru"},{"family":"Oguta","given":"James Odhiambo"},{"family":"Okati-Aliabad","given":"Hassan"},{"family":"Okeke","given":"Sylvester Reuben"},{"family":"Okekunle","given":"Akinkunmi Paul"},{"family":"Okonji","given":"Osaretin Christabel"},{"family":"Olagunju","given":"Andrew T."},{"family":"Olasupo","given":"Omotola O."},{"family":"Olatubi","given":"Matthew Idowu"},{"family":"Oliveira","given":"Gláucia Maria Moraes"},{"family":"Olufadewa","given":"Isaac Iyinoluwa"},{"family":"Olusanya","given":"Bolajoko Olubukunola"},{"family":"Olusanya","given":"Jacob Olusegun"},{"family":"Omar","given":"Hany A."},{"family":"Omer","given":"Goran Latif"},{"family":"Emmanuel Omonisi","given":"Abidemi E."},{"family":"Onie","given":"Sandersan"},{"family":"Onwujekwe","given":"Obinna E."},{"family":"Ordak","given":"Michal"},{"family":"Orish","given":"Verner N."},{"family":"Ortega-Altamirano","given":"Doris V."},{"family":"Ortiz","given":"Alberto"},{"family":"Ortiz-Brizuela","given":"Edgar"},{"family":"Osman","given":"Wael M.S."},{"family":"Ostroff","given":"Samuel M."},{"family":"Osuagwu","given":"Uchechukwu Levi"},{"family":"Otoiu","given":"Adrian"},{"family":"Otstavnov","given":"Nikita"},{"family":"Otstavnov","given":"Stanislav S."},{"family":"Ouyahia","given":"Amel"},{"family":"Ouyang","given":"Guoqing"},{"family":"Owolabi","given":"Mayowa O."},{"family":"Padukudru","given":"Mahesh P.A."},{"family":"Padron-Monedero","given":"Alicia"},{"family":"Padubidri","given":"Jagadish Rao"},{"family":"Palicz","given":"Tamás"},{"family":"Palladino","given":"Claudia"},{"family":"Pan","given":"Feng"},{"family":"Pandi-Perumal","given":"Seithikurippu R."},{"family":"Pangaribuan","given":"Helena Ullyartha"},{"family":"Panos","given":"Georgios D."},{"family":"Panos","given":"Leonidas D."},{"family":"Stoian","given":"Anca Mihaela Pantea"},{"family":"Pardhan","given":"Shahina"},{"family":"Parikh","given":"Romil R."},{"family":"Pashaei","given":"Ava"},{"family":"Pasovic","given":"Maja"},{"family":"Passera","given":"Roberto"},{"family":"Patel","given":"Jay"},{"family":"Patel","given":"Sangram Kishor"},{"family":"Patil","given":"Shankargouda"},{"family":"Patoulias","given":"Dimitrios"},{"family":"Patthipati","given":"Venkata Suresh"},{"family":"Pawar","given":"Shrikant"},{"family":"Toroudi","given":"Hamidreza Pazoki"},{"family":"Pease","given":"Spencer A."},{"family":"Peden","given":"Amy E."},{"family":"Pedersini","given":"Paolo"},{"family":"Peng","given":"Minjin"},{"family":"Pensato","given":"Umberto"},{"family":"Pepito","given":"Veincent Christian Filipino"},{"family":"Peprah","given":"Emmanuel K."},{"family":"Peprah","given":"Prince"},{"family":"Perdigão","given":"João"},{"family":"Pereira","given":"Maria Odete"},{"family":"Perianayagam","given":"Arokiasamy"},{"family":"Perico","given":"Norberto"},{"family":"Pesudovs","given":"Konrad"},{"family":"Petermann-Rocha","given":"Fanny Emily"},{"family":"Petri","given":"William A."},{"family":"Pham","given":"Hoang Tran"},{"family":"Philip","given":"Anil K."},{"family":"Phillips","given":"Michael R."},{"family":"Pigeolet","given":"Manon"},{"family":"Pigott","given":"David M."},{"family":"Pillay","given":"Julian David"},{"family":"Piracha","given":"Zahra Zahid"},{"family":"Pirouzpanah","given":"Saeed"},{"family":"Plass","given":"Dietrich"},{"family":"Plotnikov","given":"Evgenii"},{"family":"Poddighe","given":"Dimitri"},{"family":"Polinder","given":"Suzanne"},{"family":"Postma","given":"Maarten J."},{"family":"Pourtaheri","given":"Naeimeh"},{"family":"Prada","given":"Sergio I."},{"family":"Pradhan","given":"Pranil Man Singh"},{"family":"Prakash","given":"V."},{"family":"Prasad","given":"Manya"},{"family":"Prates","given":"Elton Junio Sady"},{"family":"Priscilla","given":"Tina"},{"family":"Pritchett","given":"Natalie"},{"family":"Puri","given":"Pooja"},{"family":"Puvvula","given":"Jagadeesh"},{"family":"Qasim","given":"Nameer Hashim"},{"family":"Qattea","given":"Ibrahim"},{"family":"Qazi","given":"Asma Saleem"},{"family":"Qian","given":"Gangzhen"},{"family":"Rad","given":"Mehrdad Rabiee"},{"family":"Radhakrishnan","given":"Raghu Anekal"},{"family":"Radhakrishnan","given":"Venkatraman"},{"family":"Shahraki","given":"Hadi Raeisi"},{"family":"Rafferty","given":"Quinn"},{"family":"Raggi","given":"Alberto"},{"family":"Raghav","given":"Pankaja Raghav"},{"family":"Rahim","given":"Md Jillur"},{"family":"Rahman","given":"Md Mosfequr"},{"family":"Ur Rahman","given":"Mohammad Hifz"},{"family":"Rahman","given":"Mosiur"},{"family":"Rahman","given":"Muhammad Aziz"},{"family":"Rahmani","given":"Shayan"},{"family":"Rahmanian","given":"Mohammad"},{"family":"Rahmawaty","given":"Setyaningrum"},{"family":"Rajaa","given":"Sathish"},{"family":"Ramadan","given":"Mahmoud Mohammed"},{"family":"Ramasamy","given":"Shakthi Kumaran"},{"family":"Ramasubramani","given":"Premkumar"},{"family":"Ramazanu","given":"Sheena"},{"family":"Rana","given":"Kritika"},{"family":"Ranabhat","given":"Chhabi Lal"},{"family":"Rancic","given":"Nemanja"},{"family":"Rane","given":"Amey"},{"family":"Rao","given":"Chythra R."},{"family":"Rao","given":"Kumuda"},{"family":"Rao","given":"Mithun"},{"family":"Rao","given":"Sowmya J."},{"family":"Rashidi","given":"Mohammad Mahdi"},{"family":"Babu","given":"Giridhara Rathnaiah"},{"family":"Rauniyar","given":"Santosh Kumar"},{"family":"Rawaf","given":"David Laith"},{"family":"Rawaf","given":"Salman"},{"family":"Razo","given":"Christian"},{"family":"Reddy","given":"Murali Mohan Rama Krishna"},{"family":"Redwan","given":"Elrashdy Moustafa Mohamed"},{"family":"Reifels","given":"Lennart"},{"family":"Reiner","given":"Robert C."},{"family":"Remuzzi","given":"Giuseppe"},{"family":"Renzaho","given":"Andre M.N."},{"family":"Reshmi","given":"Bhageerathy"},{"family":"Reyes","given":"Luis Felipe"},{"family":"Rezaei","given":"Nazila"},{"family":"Rezaei","given":"Negar"},{"family":"Rezaei","given":"Nima"},{"family":"Hachesu","given":"Peyman Rezaei"},{"family":"Rezaeian","given":"Mohsen"},{"family":"Rickard","given":"Jennifer"},{"family":"Rodrigues","given":"Célia Fortuna"},{"family":"Rodriguez","given":"Jefferson Antonio Buendia"},{"family":"Roever","given":"Leonardo"},{"family":"Ronfani","given":"Luca"},{"family":"Roshandel","given":"Gholamreza"},{"family":"Rotimi","given":"Kunle"},{"family":"Rout","given":"Himanshu Sekhar"},{"family":"Roy","given":"Bedanta"},{"family":"Roy","given":"Nitai"},{"family":"Roy","given":"Priyanka"},{"family":"Rubagotti","given":"Enrico"},{"family":"Chandan","given":"S. N."},{"family":"Saad","given":"Aly M.A."},{"family":"Saber-Ayad","given":"Maha Mohamed"},{"family":"Sabour","given":"Siamak"},{"family":"Sacco","given":"Simona"},{"family":"Sachdev","given":"Perminder S."},{"family":"Saddik","given":"Basema"},{"family":"Saddler","given":"Adam"},{"family":"Sadee","given":"Bashdar Abuzed"},{"family":"Sadeghi","given":"Erfan"},{"family":"Sadeghi","given":"Masoumeh"},{"family":"Saeb","given":"Mohammad Reza"},{"family":"Saeed","given":"Umar"},{"family":"Safi","given":"Sher Zaman"},{"family":"Sagar","given":"Rajesh"},{"family":"Sagoe","given":"Dominic"},{"family":"Saif","given":"Zahra"},{"family":"Sajid","given":"Mirza Rizwan"},{"family":"Sakshaug","given":"Joseph W."},{"family":"Salam","given":"Nasir"},{"family":"Salami","given":"Afeez Abolarinwa"},{"family":"Salaroli","given":"Luciane B."},{"family":"Saleh","given":"Mohamed A."},{"family":"Salem","given":"Marwa Rashad"},{"family":"Salem","given":"Mohammed Z.Y."},{"family":"Sallam","given":"Malik"},{"family":"Samadzadeh","given":"Sara"},{"family":"Samargandy","given":"Saad"},{"family":"Samodra","given":"Yoseph Leonardo"},{"family":"Samy","given":"Abdallah M."},{"family":"Sanabria","given":"Juan"},{"family":"Sanna","given":"Francesca"},{"family":"Santos","given":"Itamar S."},{"family":"Santric-Milicevic","given":"Milena M."},{"family":"Sarasmita","given":"Made Ary"},{"family":"Sarikhani","given":"Yaser"},{"family":"Sarmiento-Suárez","given":"Rodrigo"},{"family":"Sarode","given":"Gargi Sachin"},{"family":"Sarode","given":"Sachin C."},{"family":"Sarveazad","given":"Arash"},{"family":"Sathian","given":"Brijesh"},{"family":"Sathyanarayan","given":"Anudeep"},{"family":"Satpathy","given":"Maheswar"},{"family":"Sawhney","given":"Monika"},{"family":"Scarmeas","given":"Nikolaos"},{"family":"Schaarschmidt","given":"Benedikt Michael"},{"family":"Schmidt","given":"Maria Inês"},{"family":"Schneider","given":"Ione Jayce Ceola"},{"family":"Schumacher","given":"Austin E."},{"family":"Schwebel","given":"David C."},{"family":"Schwendicke","given":"Falk"},{"family":"Sedighi","given":"Mansour"},{"family":"Senapati","given":"Sabyasachi"},{"family":"Senthilkumaran","given":"Subramanian"},{"family":"Sepanlou","given":"Sadaf G."},{"family":"Sethi","given":"Yashendra"},{"family":"Setoguchi","given":"Soko"},{"family":"Seylani","given":"Allen"},{"family":"Shadid","given":"Jamileh"},{"family":"Shafie","given":"Mahan"},{"family":"Shah","given":"Humaira"},{"family":"Shah","given":"Nilay S."},{"family":"Shah","given":"Pritik A."},{"family":"Shahbandi","given":"Ataollah"},{"family":"Shahid","given":"Samiah"},{"family":"Shahid","given":"Wajeehah"},{"family":"Shahwan","given":"Moyad Jamal"},{"family":"Shaikh","given":"Masood Ali"},{"family":"Shakeri","given":"Alireza"},{"family":"Shalash","given":"Ali S."},{"family":"Sham","given":"Sunder"},{"family":"Shamim","given":"Muhammad Aaqib"},{"family":"Shamshirgaran","given":"Mohammad Ali"},{"family":"Shamsi","given":"Mohammad Anas"},{"family":"Shanawaz","given":"Mohd"},{"family":"Shankar","given":"Abhishek"},{"family":"Shannawaz","given":"Mohammed"},{"family":"Sharath","given":"Medha"},{"family":"Sharifan","given":"Amin"},{"family":"Sharifi-Rad","given":"Javad"},{"family":"Sharma","given":"Manoj"},{"family":"Sharma","given":"Rajesh"},{"family":"Sharma","given":"Saurab"},{"family":"Sharma","given":"Ujjawal"},{"family":"Sharma","given":"Vishal"},{"family":"Shastry","given":"Rajesh P."},{"family":"Shavandi","given":"Amin"},{"family":"Shayan","given":"Amir Mehdi"},{"family":"Shayan","given":"Maryam"},{"family":"Shehabeldine","given":"Amr Mohamed Elsayed"},{"family":"Shetty","given":"Pavanchand H."},{"family":"Shibuya","given":"Kenji"},{"family":"Shifa","given":"Jemal Ebrahim"},{"family":"Shiferaw","given":"Desalegn"},{"family":"Shiferaw","given":"Wondimeneh Shibabaw"},{"family":"Shigematsu","given":"Mika"},{"family":"Shiri","given":"Rahman"},{"family":"Shitaye","given":"Nebiyu Aniley"},{"family":"Shittu","given":"Aminu"},{"family":"Shivakumar","given":"K. M."},{"family":"Shivarov","given":"Velizar"},{"family":"Eshkiki","given":"Zahra Shokati"},{"family":"Shool","given":"Sina"},{"family":"Shrestha","given":"Sunil"},{"family":"Shuval","given":"Kerem"},{"family":"Sibhat","given":"Migbar Mekonnen"},{"family":"Siddig","given":"Emmanuel Edwar"},{"family":"Sigfusdottir","given":"Inga Dora"},{"family":"Silva","given":"Diego Augusto Santos"},{"family":"Silva","given":"João Pedro"},{"family":"Silva","given":"Luís Manuel Lopes Rodrigues"},{"family":"Silva","given":"Soraia"},{"family":"Simpson","given":"Colin R."},{"family":"Singal","given":"Anjali"},{"family":"Singh","given":"Abhinav"},{"family":"Singh","given":"Balbir Bagicha"},{"family":"Singh","given":"Harmanjit"},{"family":"Singh","given":"Jasvinder A."},{"family":"Singh","given":"Mahendra"},{"family":"Singh","given":"Paramdeep"},{"family":"Skou","given":"Søren T."},{"family":"Sleet","given":"David A."},{"family":"Slepak","given":"Erica Leigh N."},{"family":"Solanki","given":"Ranjan"},{"family":"Soliman","given":"Sameh S.M."},{"family":"Song","given":"Suhang"},{"family":"Song","given":"Yimeng"},{"family":"Sorensen","given":"Reed J.D."},{"family":"Soriano","given":"Joan B."},{"family":"Soyiri","given":"Ireneous N."},{"family":"Spartalis","given":"Michael"},{"family":"Sreeramareddy","given":"Chandrashekhar T."},{"family":"Stark","given":"Benjamin A."},{"family":"Starodubova","given":"Antonina V."},{"family":"Stein","given":"Caroline"},{"family":"Stein","given":"Dan J."},{"family":"Steiner","given":"Caitlyn"},{"family":"Steiner","given":"Timothy J."},{"family":"Steinmetz","given":"Jaimie D."},{"family":"Steiropoulos","given":"Paschalis"},{"family":"Stockfelt","given":"Leo"},{"family":"Stokes","given":"Mark A."},{"family":"Subedi","given":"Narayan Subedi"},{"family":"Subramaniyan","given":"Vetriselvan"},{"family":"Suemoto","given":"Claudia Kimie"},{"family":"Suleman","given":"Muhammad"},{"family":"Abdulkader","given":"Rizwan Suliankatchi"},{"family":"Sultana","given":"Abida"},{"family":"Sundström","given":"Johan"},{"family":"Swain","given":"Chandan Kumar"},{"family":"Szarpak","given":"Lukasz"},{"family":"Damavandi","given":"Payam Tabaee"},{"family":"Tabarés-Seisdedos","given":"Rafael"},{"family":"Malazy","given":"Ozra Tabatabaei"},{"family":"Tabatabaeizadeh","given":"Seyed Amir"},{"family":"Tabatabai","given":"Shima"},{"family":"Tabche","given":"Celine"},{"family":"Tabish","given":"Mohammad"},{"family":"Tadakamadla","given":"Santosh Kumar"},{"family":"Abkenar","given":"Yasaman Taheri"},{"family":"Soodejani","given":"Moslem Taheri"},{"family":"Taherkhani","given":"Amir"},{"family":"Taiba","given":"Jabeen"},{"family":"Talaat","given":"Iman M."},{"family":"Talukder","given":"Ashis"},{"family":"Tampa","given":"Mircea"},{"family":"Tamuzi","given":"Jacques Lukenze"},{"family":"Tan","given":"Ker Kan"},{"family":"Tandukar","given":"Sarmila"},{"family":"Tang","given":"Haosu"},{"family":"Oliaee","given":"Razieh Tavakoli"},{"family":"Tavangar","given":"Seyed Mohammad"},{"family":"Teimoori","given":"Mojtaba"},{"family":"Temsah","given":"Mohamad Hani"},{"family":"Teramoto","given":"Masayuki"},{"family":"Thangaraju","given":"Pugazhenthan"},{"family":"Thankappan","given":"Kavumpurathu Raman"},{"family":"Thapar","given":"Rekha"},{"family":"Thayakaran","given":"Rasiah"},{"family":"Thirunavukkarasu","given":"Sathish"},{"family":"Thomas","given":"Nihal"},{"family":"Thomas","given":"Nikhil Kenny"},{"family":"Thum","given":"Chern Choong Chern"},{"family":"Tichopad","given":"Ales"},{"family":"Vera Ticoalu","given":"Jansje Henny"},{"family":"Tillawi","given":"Tala"},{"family":"Tiruye","given":"Tenaw Yimer"},{"family":"Tobe-Gai","given":"Ruoyan"},{"family":"Tonelli","given":"Marcello"},{"family":"Topor-Madry","given":"Roman"},{"family":"Torre","given":"Anna E."},{"family":"Touvier","given":"Mathilde"},{"family":"Tovani-Palone","given":"Marcos Roberto"},{"family":"Tran","given":"Jasmine T."},{"family":"Tran","given":"Mai Thi Ngoc"},{"family":"Tran","given":"Nghia Minh"},{"family":"Tran","given":"Ngoc Ha"},{"family":"Trico","given":"Domenico"},{"family":"Tromans","given":"Samuel Joseph"},{"family":"Truyen","given":"Thien Tan Tri Tai"},{"family":"Tsatsakis","given":"Aristidis"},{"family":"Tsegay","given":"Guesh Mebrahtom"},{"family":"Tsermpini","given":"Evangelia Eirini"},{"family":"Tumurkhuu","given":"Munkhtuya"},{"family":"Tyrovolas","given":"Stefanos"},{"family":"Udoh","given":"Arit"},{"family":"Umair","given":"Muhammad"},{"family":"Umakanthan","given":"Srikanth"},{"family":"Umar","given":"Tungki Pratama"},{"family":"Undurraga","given":"Eduardo A."},{"family":"Unim","given":"Brigid"},{"family":"Unnikrishnan","given":"Bhaskaran"},{"family":"Unsworth","given":"Carolyn Anne"},{"family":"Upadhyay","given":"Era"},{"family":"Urso","given":"Daniele"},{"family":"Usman","given":"Jibrin Sammani"},{"family":"Vahabi","given":"Seyed Mohammad"},{"family":"Vaithinathan","given":"Asokan Govindaraj"},{"family":"Van den Eynde","given":"Jef"},{"family":"Varga","given":"Orsolya"},{"family":"Varma","given":"Ravi Prasad"},{"family":"Vart","given":"Priya"},{"family":"Vasankari","given":"Tommi Juhani"},{"family":"Vasic","given":"Milena"},{"family":"Vaziri","given":"Siavash"},{"family":"Vellingiri","given":"Balachandar"},{"family":"Venketasubramanian","given":"Narayanaswamy"},{"family":"Veroux","given":"Massimiliano"},{"family":"Verras","given":"Georgios Ioannis"},{"family":"Vervoort","given":"Dominique"},{"family":"Villafañe","given":"Jorge Hugo"},{"family":"Violante","given":"Francesco S."},{"family":"Vlassov","given":"Vasily"},{"family":"Vollset","given":"Stein Emil"},{"family":"Volovat","given":"Simona Ruxandra"},{"family":"Vongpradith","given":"Avina"},{"family":"Waheed","given":"Yasir"},{"family":"Wang","given":"Cong"},{"family":"Wang","given":"Fang"},{"family":"Wang","given":"Ning"},{"family":"Wang","given":"Shu"},{"family":"Wang","given":"Yanzhong"},{"family":"Wang","given":"Yuan Pang"},{"family":"Ward","given":"Paul"},{"family":"Wassie","given":"Emebet Gashaw"},{"family":"Weaver","given":"Marcia R."},{"family":"Weerakoon","given":"Kosala Gayan"},{"family":"Weintraub","given":"Robert G."},{"family":"Weiss","given":"Daniel J."},{"family":"Weldemariam","given":"Abrha Hailay"},{"family":"Wells","given":"Katherine M."},{"family":"Wen","given":"Yi Feng"},{"family":"Whisnant","given":"Joanna L."},{"family":"Whiteford","given":"Harvey A."},{"family":"Wiangkham","given":"Taweewat"},{"family":"Wickramasinghe","given":"Dakshitha Praneeth"},{"family":"Wickramasinghe","given":"Nuwan Darshana"},{"family":"Wilandika","given":"Angga"},{"family":"Wilkerson","given":"Caroline"},{"family":"Willeit","given":"Peter"},{"family":"Wimo","given":"Anders"},{"family":"Woldegebreal","given":"Demewoz H."},{"family":"Wolf","given":"Axel Walter"},{"family":"Wong","given":"Yen Jun"},{"family":"Woolf","given":"Anthony D."},{"family":"Wu","given":"Chenkai"},{"family":"Wu","given":"Felicia"},{"family":"Wu","given":"Xinsheng"},{"family":"Wu","given":"Zenghong"},{"family":"Hanson","given":"Sarah Wulf"},{"family":"Xia","given":"Yanjie"},{"family":"Xiao","given":"Hong"},{"family":"Xu","given":"Xiaoyue"},{"family":"Xu","given":"Yvonne Yiru"},{"family":"Yadav","given":"Lalit"},{"family":"Yadollahpour","given":"Ali"},{"family":"Yaghoubi","given":"Sajad"},{"family":"Yamagishi","given":"Kazumasa"},{"family":"Yang","given":"Lin"},{"family":"Yano","given":"Yuichiro"},{"family":"Yao","given":"Yao"},{"family":"Yaribeygi","given":"Habib"},{"family":"Yazdanpanah","given":"Mohammad Hosein"},{"family":"Ye","given":"Pengpeng"},{"family":"Yehualashet","given":"Sisay Shewasinad"},{"family":"Yesuf","given":"Subah Abderehim"},{"family":"Yezli","given":"Saber"},{"family":"Yiğit","given":"Arzu"},{"family":"Yiğit","given":"Vahit"},{"family":"Yigzaw","given":"Zeamanuel Anteneh"},{"family":"Yismaw","given":"Yazachew"},{"family":"Yon","given":"Dong Keon"},{"family":"Yonemoto","given":"Naohiro"},{"family":"Younis","given":"Mustafa Z."},{"family":"Yu","given":"Chuanhua"},{"family":"Yu","given":"Yong"},{"family":"Yusuf","given":"Hadiza"},{"family":"Zahid","given":"Mondal Hasan"},{"family":"Zakham","given":"Fathiah"},{"family":"Zaki","given":"Leila"},{"family":"Zaki","given":"Nazar"},{"family":"Zaman","given":"Burhan Abdullah"},{"family":"Zamora","given":"Nelson"},{"family":"Zand","given":"Ramin"},{"family":"Zandieh","given":"Ghazal G.Z."},{"family":"Zar","given":"Heather J."},{"family":"Zarrintan","given":"Armin"},{"family":"Zastrozhin","given":"Mikhail Sergeevich"},{"family":"Zhang","given":"Haijun"},{"family":"Zhang","given":"Ning"},{"family":"Zhang","given":"Yunquan"},{"family":"Zhao","given":"Hanqing"},{"family":"Zhong","given":"Chenwen"},{"family":"Zhong","given":"Panliang"},{"family":"Zhou","given":"Juexiao"},{"family":"Zhu","given":"Zhaohua"},{"family":"Ziafati","given":"Makan"},{"family":"Zielińska","given":"Magdalena"},{"family":"Zimsen","given":"Stephanie R.M."},{"family":"Zoladl","given":"Mohammad"},{"family":"Zumla","given":"Alimuddin"},{"family":"Zyoud","given":"Samer H."},{"family":"Vos","given":"Theo"},{"family":"Murray","given":"Christopher J.L."}],"issued":{"date-parts":[["2024",5]]},"citation-key":"Ferrari2024"}},{"id":19521,"uris":["http://zotero.org/users/1282898/items/3MWFUJKL"],"itemData":{"id":19521,"type":"document","language":"en","note":"Citation Key: GlobalBurdenofDiseaseCollaborativeNetwork\npublisher-place: Seattle, United States\nPublication title: Institute for health metrics and evaluation (IHME)","publisher":"Institute for Health Metrics and Evaluation (IHME)","title":"Global burden of disease study 2021 (GBD 2021) results","URL":"https://vizhub.healthdata.org/gbd-results/","author":[{"literal":"Global Burden of Disease Collaborative Network"}],"accessed":{"date-parts":[["2024",10,9]]},"issued":{"date-parts":[["2022"]]},"citation-key":"GlobalBurdenofDiseaseCollaborativeNetwork"}}],"schema":"https://github.com/citation-style-language/schema/raw/master/csl-citation.json"} </w:instrText>
      </w:r>
      <w:r w:rsidR="007F1DEB">
        <w:rPr>
          <w:rFonts w:ascii="Times New Roman" w:hAnsi="Times New Roman" w:cs="Times New Roman"/>
          <w:lang w:eastAsia="en-GB"/>
        </w:rPr>
        <w:fldChar w:fldCharType="separate"/>
      </w:r>
      <w:r w:rsidR="007F1DEB" w:rsidRPr="007F1DEB">
        <w:rPr>
          <w:rFonts w:ascii="Times New Roman" w:hAnsi="Times New Roman" w:cs="Times New Roman"/>
          <w:szCs w:val="24"/>
          <w:vertAlign w:val="superscript"/>
          <w:lang w:val="en-GB"/>
        </w:rPr>
        <w:t>15,16</w:t>
      </w:r>
      <w:r w:rsidR="007F1DEB">
        <w:rPr>
          <w:rFonts w:ascii="Times New Roman" w:hAnsi="Times New Roman" w:cs="Times New Roman"/>
          <w:lang w:eastAsia="en-GB"/>
        </w:rPr>
        <w:fldChar w:fldCharType="end"/>
      </w:r>
      <w:r w:rsidR="008C53A8" w:rsidRPr="00731709">
        <w:rPr>
          <w:rFonts w:ascii="Times New Roman" w:hAnsi="Times New Roman" w:cs="Times New Roman"/>
          <w:lang w:eastAsia="en-GB"/>
        </w:rPr>
        <w:t xml:space="preserve"> </w:t>
      </w:r>
      <w:r w:rsidR="00F92235" w:rsidRPr="00731709">
        <w:rPr>
          <w:rFonts w:ascii="Times New Roman" w:hAnsi="Times New Roman" w:cs="Times New Roman"/>
          <w:lang w:eastAsia="ja-JP"/>
        </w:rPr>
        <w:t xml:space="preserve">To inform estimates of the population size and structure and to calibrate mortality, the model used </w:t>
      </w:r>
      <w:r w:rsidR="007854EE" w:rsidRPr="00731709">
        <w:rPr>
          <w:rFonts w:ascii="Times New Roman" w:hAnsi="Times New Roman" w:cs="Times New Roman"/>
          <w:lang w:eastAsia="ja-JP"/>
        </w:rPr>
        <w:t xml:space="preserve">observed </w:t>
      </w:r>
      <w:r w:rsidR="009C2693" w:rsidRPr="00731709">
        <w:rPr>
          <w:rFonts w:ascii="Times New Roman" w:hAnsi="Times New Roman" w:cs="Times New Roman"/>
          <w:lang w:eastAsia="ja-JP"/>
        </w:rPr>
        <w:t>population size from the Population Census and Population Estimates provided by the Statistics Bureau, Ministry of Internal Affairs and Communications</w:t>
      </w:r>
      <w:r w:rsidR="00F92235" w:rsidRPr="00731709">
        <w:rPr>
          <w:rFonts w:ascii="Times New Roman" w:hAnsi="Times New Roman" w:cs="Times New Roman"/>
          <w:lang w:eastAsia="ja-JP"/>
        </w:rPr>
        <w:t>,</w:t>
      </w:r>
      <w:r w:rsidR="007F1DEB">
        <w:rPr>
          <w:rFonts w:ascii="Times New Roman" w:hAnsi="Times New Roman" w:cs="Times New Roman"/>
          <w:lang w:eastAsia="ja-JP"/>
        </w:rPr>
        <w:fldChar w:fldCharType="begin"/>
      </w:r>
      <w:r w:rsidR="007F1DEB">
        <w:rPr>
          <w:rFonts w:ascii="Times New Roman" w:hAnsi="Times New Roman" w:cs="Times New Roman"/>
          <w:lang w:eastAsia="ja-JP"/>
        </w:rPr>
        <w:instrText xml:space="preserve"> ADDIN ZOTERO_ITEM CSL_CITATION {"citationID":"TaC7CGoo","properties":{"formattedCitation":"\\super 17\\nosupersub{}","plainCitation":"17","noteIndex":0},"citationItems":[{"id":19514,"uris":["http://zotero.org/users/1282898/items/VNAX4UTA"],"itemData":{"id":19514,"type":"report","event-place":"Tokyo, Japan","language":"en","note":"Citation Key: StatisticsBureauofJapan2022","publisher":"Statistics Bureau of Japan","publisher-place":"Tokyo, Japan","title":"Population estimates","URL":"https://www.stat.go.jp/english/data/jinsui/index.html","author":[{"literal":"Statistics Bureau of Japan"}],"issued":{"date-parts":[["2022"]]},"citation-key":"StatisticsBureauofJapan2022"}}],"schema":"https://github.com/citation-style-language/schema/raw/master/csl-citation.json"} </w:instrText>
      </w:r>
      <w:r w:rsidR="007F1DEB">
        <w:rPr>
          <w:rFonts w:ascii="Times New Roman" w:hAnsi="Times New Roman" w:cs="Times New Roman"/>
          <w:lang w:eastAsia="ja-JP"/>
        </w:rPr>
        <w:fldChar w:fldCharType="separate"/>
      </w:r>
      <w:r w:rsidR="007F1DEB" w:rsidRPr="007F1DEB">
        <w:rPr>
          <w:rFonts w:ascii="Times New Roman" w:hAnsi="Times New Roman" w:cs="Times New Roman"/>
          <w:szCs w:val="24"/>
          <w:vertAlign w:val="superscript"/>
          <w:lang w:val="en-GB"/>
        </w:rPr>
        <w:t>17</w:t>
      </w:r>
      <w:r w:rsidR="007F1DEB">
        <w:rPr>
          <w:rFonts w:ascii="Times New Roman" w:hAnsi="Times New Roman" w:cs="Times New Roman"/>
          <w:lang w:eastAsia="ja-JP"/>
        </w:rPr>
        <w:fldChar w:fldCharType="end"/>
      </w:r>
      <w:r w:rsidR="00F92235" w:rsidRPr="00731709">
        <w:rPr>
          <w:rFonts w:ascii="Times New Roman" w:hAnsi="Times New Roman" w:cs="Times New Roman"/>
          <w:lang w:eastAsia="ja-JP"/>
        </w:rPr>
        <w:t xml:space="preserve"> and </w:t>
      </w:r>
      <w:r w:rsidR="00607763" w:rsidRPr="00731709">
        <w:rPr>
          <w:rFonts w:ascii="Times New Roman" w:hAnsi="Times New Roman" w:cs="Times New Roman"/>
          <w:lang w:eastAsia="ja-JP"/>
        </w:rPr>
        <w:t>projected</w:t>
      </w:r>
      <w:r w:rsidR="007854EE" w:rsidRPr="00731709">
        <w:rPr>
          <w:rFonts w:ascii="Times New Roman" w:hAnsi="Times New Roman" w:cs="Times New Roman"/>
          <w:lang w:eastAsia="ja-JP"/>
        </w:rPr>
        <w:t xml:space="preserve"> population size </w:t>
      </w:r>
      <w:r w:rsidR="00701A73" w:rsidRPr="00731709">
        <w:rPr>
          <w:rFonts w:ascii="Times New Roman" w:hAnsi="Times New Roman" w:cs="Times New Roman"/>
          <w:lang w:eastAsia="ja-JP"/>
        </w:rPr>
        <w:t xml:space="preserve">estimated </w:t>
      </w:r>
      <w:r w:rsidR="007854EE" w:rsidRPr="00731709">
        <w:rPr>
          <w:rFonts w:ascii="Times New Roman" w:hAnsi="Times New Roman" w:cs="Times New Roman"/>
          <w:lang w:eastAsia="ja-JP"/>
        </w:rPr>
        <w:t>by the National Institute of Population and Social Security Research</w:t>
      </w:r>
      <w:r w:rsidR="008A20E8" w:rsidRPr="00731709">
        <w:rPr>
          <w:rFonts w:ascii="Times New Roman" w:hAnsi="Times New Roman" w:cs="Times New Roman"/>
          <w:lang w:eastAsia="ja-JP"/>
        </w:rPr>
        <w:t xml:space="preserve"> </w:t>
      </w:r>
      <w:r w:rsidR="00AC6672" w:rsidRPr="00731709">
        <w:rPr>
          <w:rFonts w:ascii="Times New Roman" w:hAnsi="Times New Roman" w:cs="Times New Roman"/>
          <w:lang w:eastAsia="ja-JP"/>
        </w:rPr>
        <w:t>in 2023</w:t>
      </w:r>
      <w:r w:rsidR="008A20E8" w:rsidRPr="00731709">
        <w:rPr>
          <w:rFonts w:ascii="Times New Roman" w:hAnsi="Times New Roman" w:cs="Times New Roman"/>
          <w:lang w:eastAsia="ja-JP"/>
        </w:rPr>
        <w:t>.</w:t>
      </w:r>
      <w:bookmarkStart w:id="296" w:name="conceptual"/>
      <w:r w:rsidR="007F1DEB">
        <w:rPr>
          <w:rFonts w:ascii="Times New Roman" w:hAnsi="Times New Roman" w:cs="Times New Roman"/>
          <w:lang w:eastAsia="ja-JP"/>
        </w:rPr>
        <w:fldChar w:fldCharType="begin"/>
      </w:r>
      <w:r w:rsidR="007F1DEB">
        <w:rPr>
          <w:rFonts w:ascii="Times New Roman" w:hAnsi="Times New Roman" w:cs="Times New Roman"/>
          <w:lang w:eastAsia="ja-JP"/>
        </w:rPr>
        <w:instrText xml:space="preserve"> ADDIN ZOTERO_ITEM CSL_CITATION {"citationID":"LxMPeG8l","properties":{"formattedCitation":"\\super 18\\nosupersub{}","plainCitation":"18","noteIndex":0},"citationItems":[{"id":19513,"uris":["http://zotero.org/users/1282898/items/DGCT5MG3"],"itemData":{"id":19513,"type":"report","event-place":"Tokyo, Japan","language":"en","note":"Citation Key: NationalInstituteofPopulationandSocialSecurityResearch2023","publisher":"National Institute of Population and Social Security Research","publisher-place":"Tokyo, Japan","title":"Population projections for Japan (2023 revision): 2021 to 2070","URL":"https://www.ipss.go.jp/index-e.asp","author":[{"literal":"National Institute of Population and Social Security Research"}],"issued":{"date-parts":[["2023"]]},"citation-key":"NationalInstituteofPopulationandSocialSecurityResearch2023"}}],"schema":"https://github.com/citation-style-language/schema/raw/master/csl-citation.json"} </w:instrText>
      </w:r>
      <w:r w:rsidR="007F1DEB">
        <w:rPr>
          <w:rFonts w:ascii="Times New Roman" w:hAnsi="Times New Roman" w:cs="Times New Roman"/>
          <w:lang w:eastAsia="ja-JP"/>
        </w:rPr>
        <w:fldChar w:fldCharType="separate"/>
      </w:r>
      <w:r w:rsidR="007F1DEB" w:rsidRPr="007F1DEB">
        <w:rPr>
          <w:rFonts w:ascii="Times New Roman" w:hAnsi="Times New Roman" w:cs="Times New Roman"/>
          <w:szCs w:val="24"/>
          <w:vertAlign w:val="superscript"/>
          <w:lang w:val="en-GB"/>
        </w:rPr>
        <w:t>18</w:t>
      </w:r>
      <w:r w:rsidR="007F1DEB">
        <w:rPr>
          <w:rFonts w:ascii="Times New Roman" w:hAnsi="Times New Roman" w:cs="Times New Roman"/>
          <w:lang w:eastAsia="ja-JP"/>
        </w:rPr>
        <w:fldChar w:fldCharType="end"/>
      </w:r>
    </w:p>
    <w:p w14:paraId="425FCBB0" w14:textId="2EAE13CB" w:rsidR="00487A6B" w:rsidRPr="00731709" w:rsidRDefault="008A3133" w:rsidP="00731709">
      <w:pPr>
        <w:jc w:val="left"/>
        <w:rPr>
          <w:rFonts w:ascii="Times New Roman" w:hAnsi="Times New Roman" w:cs="Times New Roman"/>
          <w:lang w:eastAsia="ja-JP"/>
        </w:rPr>
      </w:pPr>
      <w:bookmarkStart w:id="297" w:name="_Toc29530241"/>
      <w:bookmarkStart w:id="298" w:name="_Toc58916776"/>
      <w:bookmarkEnd w:id="280"/>
      <w:bookmarkEnd w:id="296"/>
      <w:r w:rsidRPr="00731709">
        <w:rPr>
          <w:rFonts w:ascii="Times New Roman" w:hAnsi="Times New Roman" w:cs="Times New Roman"/>
          <w:lang w:eastAsia="en-GB"/>
        </w:rPr>
        <w:t>The IMPACT</w:t>
      </w:r>
      <w:r w:rsidRPr="00731709">
        <w:rPr>
          <w:rFonts w:ascii="Times New Roman" w:hAnsi="Times New Roman" w:cs="Times New Roman"/>
          <w:vertAlign w:val="subscript"/>
          <w:lang w:eastAsia="en-GB"/>
        </w:rPr>
        <w:t>NCD</w:t>
      </w:r>
      <w:r w:rsidRPr="00731709">
        <w:rPr>
          <w:rFonts w:ascii="Times New Roman" w:hAnsi="Times New Roman" w:cs="Times New Roman"/>
          <w:lang w:eastAsia="en-GB"/>
        </w:rPr>
        <w:t xml:space="preserve"> framework is modular and can grow in several directions, with contributions from us and others. For example, it allows third</w:t>
      </w:r>
      <w:r w:rsidR="00CC0185" w:rsidRPr="00731709">
        <w:rPr>
          <w:rFonts w:ascii="Times New Roman" w:hAnsi="Times New Roman" w:cs="Times New Roman"/>
          <w:lang w:eastAsia="en-GB"/>
        </w:rPr>
        <w:t xml:space="preserve"> </w:t>
      </w:r>
      <w:r w:rsidRPr="00731709">
        <w:rPr>
          <w:rFonts w:ascii="Times New Roman" w:hAnsi="Times New Roman" w:cs="Times New Roman"/>
          <w:lang w:eastAsia="en-GB"/>
        </w:rPr>
        <w:t xml:space="preserve">parties to develop policy layers independently and hook </w:t>
      </w:r>
      <w:r w:rsidRPr="00731709">
        <w:rPr>
          <w:rFonts w:ascii="Times New Roman" w:hAnsi="Times New Roman" w:cs="Times New Roman"/>
          <w:lang w:eastAsia="en-GB"/>
        </w:rPr>
        <w:lastRenderedPageBreak/>
        <w:t xml:space="preserve">them to the epidemiological engine. The open-source </w:t>
      </w:r>
      <w:r w:rsidR="002B468C" w:rsidRPr="002B468C">
        <w:rPr>
          <w:rFonts w:ascii="Times New Roman" w:hAnsi="Times New Roman" w:cs="Times New Roman"/>
          <w:lang w:eastAsia="en-GB"/>
        </w:rPr>
        <w:t>license</w:t>
      </w:r>
      <w:r w:rsidRPr="00731709">
        <w:rPr>
          <w:rFonts w:ascii="Times New Roman" w:hAnsi="Times New Roman" w:cs="Times New Roman"/>
          <w:lang w:eastAsia="en-GB"/>
        </w:rPr>
        <w:t xml:space="preserve"> (GPLv3) ensures transparency and accountability while promoting collaborative work throughout development and deployment. The source code of the current implementation is available</w:t>
      </w:r>
      <w:r w:rsidR="00D139C0">
        <w:rPr>
          <w:rFonts w:ascii="Times New Roman" w:hAnsi="Times New Roman" w:cs="Times New Roman" w:hint="eastAsia"/>
          <w:lang w:eastAsia="ja-JP"/>
        </w:rPr>
        <w:t xml:space="preserve"> </w:t>
      </w:r>
      <w:r w:rsidR="00E315DF">
        <w:rPr>
          <w:rFonts w:ascii="Times New Roman" w:hAnsi="Times New Roman" w:cs="Times New Roman"/>
          <w:lang w:eastAsia="ja-JP"/>
        </w:rPr>
        <w:t>at</w:t>
      </w:r>
      <w:r w:rsidR="00D139C0">
        <w:rPr>
          <w:rFonts w:ascii="Times New Roman" w:hAnsi="Times New Roman" w:cs="Times New Roman" w:hint="eastAsia"/>
          <w:lang w:eastAsia="ja-JP"/>
        </w:rPr>
        <w:t xml:space="preserve"> </w:t>
      </w:r>
      <w:hyperlink r:id="rId13" w:history="1">
        <w:r w:rsidR="00D139C0" w:rsidRPr="008B0603">
          <w:rPr>
            <w:rStyle w:val="Hyperlink"/>
            <w:rFonts w:ascii="Times New Roman" w:hAnsi="Times New Roman" w:cs="Times New Roman"/>
          </w:rPr>
          <w:t>https://github.com/ChristK/IMPACTncd_Japan</w:t>
        </w:r>
      </w:hyperlink>
      <w:r w:rsidR="00D139C0">
        <w:rPr>
          <w:rStyle w:val="Hyperlink"/>
          <w:rFonts w:ascii="Times New Roman" w:hAnsi="Times New Roman" w:cs="Times New Roman" w:hint="eastAsia"/>
          <w:lang w:eastAsia="ja-JP"/>
        </w:rPr>
        <w:t>.</w:t>
      </w:r>
    </w:p>
    <w:p w14:paraId="001DD56A" w14:textId="642D8BF9" w:rsidR="008A3133" w:rsidRPr="00731709" w:rsidRDefault="008A3133" w:rsidP="008A3133">
      <w:pPr>
        <w:rPr>
          <w:rFonts w:ascii="Times New Roman" w:hAnsi="Times New Roman" w:cs="Times New Roman"/>
        </w:rPr>
      </w:pPr>
    </w:p>
    <w:p w14:paraId="1103E729" w14:textId="417D5475" w:rsidR="00E063B1" w:rsidRPr="00731709" w:rsidRDefault="0993D4BF" w:rsidP="00E063B1">
      <w:pPr>
        <w:pStyle w:val="Heading1"/>
        <w:numPr>
          <w:ilvl w:val="0"/>
          <w:numId w:val="17"/>
        </w:numPr>
        <w:rPr>
          <w:rFonts w:ascii="Times New Roman" w:hAnsi="Times New Roman" w:cs="Times New Roman"/>
        </w:rPr>
      </w:pPr>
      <w:bookmarkStart w:id="299" w:name="_Toc190955309"/>
      <w:r w:rsidRPr="00731709">
        <w:rPr>
          <w:rFonts w:ascii="Times New Roman" w:hAnsi="Times New Roman" w:cs="Times New Roman"/>
        </w:rPr>
        <w:t>Epidemiological engine</w:t>
      </w:r>
      <w:bookmarkStart w:id="300" w:name="_Toc58916777"/>
      <w:bookmarkEnd w:id="297"/>
      <w:bookmarkEnd w:id="298"/>
      <w:bookmarkEnd w:id="299"/>
    </w:p>
    <w:p w14:paraId="7266191B" w14:textId="40978CDE" w:rsidR="00C35D76" w:rsidRPr="00731709" w:rsidRDefault="00C35D76" w:rsidP="00E063B1">
      <w:pPr>
        <w:pStyle w:val="Heading2"/>
        <w:rPr>
          <w:rFonts w:ascii="Times New Roman" w:hAnsi="Times New Roman" w:cs="Times New Roman"/>
        </w:rPr>
      </w:pPr>
      <w:bookmarkStart w:id="301" w:name="_Toc190955310"/>
      <w:r w:rsidRPr="00731709">
        <w:rPr>
          <w:rFonts w:ascii="Times New Roman" w:hAnsi="Times New Roman" w:cs="Times New Roman"/>
        </w:rPr>
        <w:t>High-level description</w:t>
      </w:r>
      <w:bookmarkEnd w:id="300"/>
      <w:bookmarkEnd w:id="301"/>
    </w:p>
    <w:p w14:paraId="51DE11E0" w14:textId="3C50E3CE" w:rsidR="00C35D76" w:rsidRPr="00731709" w:rsidRDefault="00204AF8" w:rsidP="00B17C1B">
      <w:pPr>
        <w:rPr>
          <w:rFonts w:ascii="Times New Roman" w:hAnsi="Times New Roman" w:cs="Times New Roman"/>
        </w:rPr>
      </w:pPr>
      <w:r>
        <w:rPr>
          <w:rFonts w:ascii="Times New Roman" w:hAnsi="Times New Roman" w:cs="Times New Roman"/>
          <w:lang w:val="en-GB"/>
        </w:rPr>
        <w:t>The epidemiological engine of IMPACT</w:t>
      </w:r>
      <w:r>
        <w:rPr>
          <w:rFonts w:ascii="Times New Roman" w:hAnsi="Times New Roman" w:cs="Times New Roman"/>
          <w:vertAlign w:val="subscript"/>
          <w:lang w:val="en-GB"/>
        </w:rPr>
        <w:t>NCD</w:t>
      </w:r>
      <w:r w:rsidR="003627DF">
        <w:rPr>
          <w:rFonts w:ascii="Times New Roman" w:hAnsi="Times New Roman" w:cs="Times New Roman"/>
          <w:vertAlign w:val="subscript"/>
          <w:lang w:val="en-GB"/>
        </w:rPr>
        <w:t>-JPN</w:t>
      </w:r>
      <w:r>
        <w:rPr>
          <w:rFonts w:ascii="Times New Roman" w:hAnsi="Times New Roman" w:cs="Times New Roman"/>
          <w:lang w:val="en-GB"/>
        </w:rPr>
        <w:t xml:space="preserve"> is a discrete-time, dynamic, stochastic microsimulation consisting of three modules: </w:t>
      </w:r>
      <w:r>
        <w:rPr>
          <w:rFonts w:ascii="Times New Roman" w:hAnsi="Times New Roman" w:cs="Times New Roman"/>
          <w:u w:val="single"/>
          <w:lang w:val="en-GB"/>
        </w:rPr>
        <w:t>the Demographic, Exposure, and Disease modules</w:t>
      </w:r>
      <w:r>
        <w:rPr>
          <w:rFonts w:ascii="Times New Roman" w:hAnsi="Times New Roman" w:cs="Times New Roman"/>
          <w:lang w:val="en-GB"/>
        </w:rPr>
        <w:t>.</w:t>
      </w:r>
    </w:p>
    <w:p w14:paraId="4F609BF6" w14:textId="631D757B" w:rsidR="00C35D76" w:rsidRPr="00731709" w:rsidRDefault="00C35D76" w:rsidP="00B17C1B">
      <w:pPr>
        <w:rPr>
          <w:rFonts w:ascii="Times New Roman" w:hAnsi="Times New Roman" w:cs="Times New Roman"/>
        </w:rPr>
      </w:pPr>
      <w:r w:rsidRPr="00731709">
        <w:rPr>
          <w:rFonts w:ascii="Times New Roman" w:hAnsi="Times New Roman" w:cs="Times New Roman"/>
        </w:rPr>
        <w:t xml:space="preserve">Within the </w:t>
      </w:r>
      <w:r w:rsidR="00825475" w:rsidRPr="00731709">
        <w:rPr>
          <w:rFonts w:ascii="Times New Roman" w:hAnsi="Times New Roman" w:cs="Times New Roman"/>
        </w:rPr>
        <w:t>IMPACT</w:t>
      </w:r>
      <w:r w:rsidR="00825475" w:rsidRPr="00731709">
        <w:rPr>
          <w:rFonts w:ascii="Times New Roman" w:hAnsi="Times New Roman" w:cs="Times New Roman"/>
          <w:vertAlign w:val="subscript"/>
        </w:rPr>
        <w:t>NCD</w:t>
      </w:r>
      <w:r w:rsidR="003627DF">
        <w:rPr>
          <w:rFonts w:ascii="Times New Roman" w:hAnsi="Times New Roman" w:cs="Times New Roman"/>
          <w:vertAlign w:val="subscript"/>
          <w:lang w:val="en-GB"/>
        </w:rPr>
        <w:t>-JPN</w:t>
      </w:r>
      <w:r w:rsidR="00825475" w:rsidRPr="00731709">
        <w:rPr>
          <w:rFonts w:ascii="Times New Roman" w:hAnsi="Times New Roman" w:cs="Times New Roman"/>
        </w:rPr>
        <w:t xml:space="preserve"> </w:t>
      </w:r>
      <w:r w:rsidRPr="00731709">
        <w:rPr>
          <w:rFonts w:ascii="Times New Roman" w:hAnsi="Times New Roman" w:cs="Times New Roman"/>
        </w:rPr>
        <w:t>epidemiological engine, each unit is a synthetic individual (simulant) represented by a record containing a unique identifier and a set of associated attributes. The microsimulation then projects the life</w:t>
      </w:r>
      <w:r w:rsidR="00960FD5" w:rsidRPr="00731709">
        <w:rPr>
          <w:rFonts w:ascii="Times New Roman" w:hAnsi="Times New Roman" w:cs="Times New Roman"/>
        </w:rPr>
        <w:t xml:space="preserve"> </w:t>
      </w:r>
      <w:r w:rsidRPr="00731709">
        <w:rPr>
          <w:rFonts w:ascii="Times New Roman" w:hAnsi="Times New Roman" w:cs="Times New Roman"/>
        </w:rPr>
        <w:t>course of each synthetic individual.</w:t>
      </w:r>
    </w:p>
    <w:p w14:paraId="484C0130" w14:textId="262D4FE4" w:rsidR="00C35D76" w:rsidRPr="00731709" w:rsidRDefault="00204AF8" w:rsidP="00B17C1B">
      <w:pPr>
        <w:rPr>
          <w:rFonts w:ascii="Times New Roman" w:hAnsi="Times New Roman" w:cs="Times New Roman"/>
        </w:rPr>
      </w:pPr>
      <w:r>
        <w:rPr>
          <w:rFonts w:ascii="Times New Roman" w:hAnsi="Times New Roman" w:cs="Times New Roman"/>
        </w:rPr>
        <w:t>E</w:t>
      </w:r>
      <w:r w:rsidR="00C35D76" w:rsidRPr="00731709">
        <w:rPr>
          <w:rFonts w:ascii="Times New Roman" w:hAnsi="Times New Roman" w:cs="Times New Roman"/>
        </w:rPr>
        <w:t>ach synthetic individual</w:t>
      </w:r>
      <w:r>
        <w:rPr>
          <w:rFonts w:ascii="Times New Roman" w:hAnsi="Times New Roman" w:cs="Times New Roman"/>
        </w:rPr>
        <w:t>'s attributes</w:t>
      </w:r>
      <w:r w:rsidR="00C35D76" w:rsidRPr="00731709">
        <w:rPr>
          <w:rFonts w:ascii="Times New Roman" w:hAnsi="Times New Roman" w:cs="Times New Roman"/>
        </w:rPr>
        <w:t xml:space="preserve"> include demographic characteristics, exposures to risk factors, acquired diseases, and</w:t>
      </w:r>
      <w:r>
        <w:rPr>
          <w:rFonts w:ascii="Times New Roman" w:hAnsi="Times New Roman" w:cs="Times New Roman"/>
        </w:rPr>
        <w:t>, if relevant, the</w:t>
      </w:r>
      <w:r w:rsidR="00C35D76" w:rsidRPr="00731709">
        <w:rPr>
          <w:rFonts w:ascii="Times New Roman" w:hAnsi="Times New Roman" w:cs="Times New Roman"/>
        </w:rPr>
        <w:t xml:space="preserve"> cause of death. </w:t>
      </w:r>
    </w:p>
    <w:p w14:paraId="26D65998" w14:textId="77777777" w:rsidR="00C35D76" w:rsidRPr="00731709" w:rsidRDefault="00C35D76" w:rsidP="00B17C1B">
      <w:pPr>
        <w:rPr>
          <w:rFonts w:ascii="Times New Roman" w:hAnsi="Times New Roman" w:cs="Times New Roman"/>
        </w:rPr>
      </w:pPr>
      <w:r w:rsidRPr="00731709">
        <w:rPr>
          <w:rFonts w:ascii="Times New Roman" w:hAnsi="Times New Roman" w:cs="Times New Roman"/>
        </w:rPr>
        <w:t>Specific attributes include:</w:t>
      </w:r>
    </w:p>
    <w:p w14:paraId="0837D6D1" w14:textId="6A54933A" w:rsidR="00C35D76" w:rsidRPr="00731709" w:rsidRDefault="5B4D7918" w:rsidP="00B17C1B">
      <w:pPr>
        <w:pStyle w:val="ListParagraph"/>
        <w:numPr>
          <w:ilvl w:val="0"/>
          <w:numId w:val="2"/>
        </w:numPr>
        <w:rPr>
          <w:rFonts w:ascii="Times New Roman" w:hAnsi="Times New Roman" w:cs="Times New Roman"/>
        </w:rPr>
      </w:pPr>
      <w:r w:rsidRPr="00731709">
        <w:rPr>
          <w:rFonts w:ascii="Times New Roman" w:hAnsi="Times New Roman" w:cs="Times New Roman"/>
        </w:rPr>
        <w:t>Age</w:t>
      </w:r>
      <w:r w:rsidR="00B93F76" w:rsidRPr="00731709">
        <w:rPr>
          <w:rFonts w:ascii="Times New Roman" w:hAnsi="Times New Roman" w:cs="Times New Roman"/>
        </w:rPr>
        <w:t xml:space="preserve"> and</w:t>
      </w:r>
      <w:r w:rsidRPr="00731709">
        <w:rPr>
          <w:rFonts w:ascii="Times New Roman" w:hAnsi="Times New Roman" w:cs="Times New Roman"/>
        </w:rPr>
        <w:t xml:space="preserve"> sex as demographic exposures. </w:t>
      </w:r>
    </w:p>
    <w:p w14:paraId="6138C50C" w14:textId="61BE47B3" w:rsidR="00C35D76" w:rsidRPr="00731709" w:rsidRDefault="00B93F76" w:rsidP="00B17C1B">
      <w:pPr>
        <w:pStyle w:val="ListParagraph"/>
        <w:numPr>
          <w:ilvl w:val="0"/>
          <w:numId w:val="2"/>
        </w:numPr>
        <w:rPr>
          <w:rFonts w:ascii="Times New Roman" w:hAnsi="Times New Roman" w:cs="Times New Roman"/>
        </w:rPr>
      </w:pPr>
      <w:r w:rsidRPr="00731709">
        <w:rPr>
          <w:rFonts w:ascii="Times New Roman" w:hAnsi="Times New Roman" w:cs="Times New Roman"/>
        </w:rPr>
        <w:t>S</w:t>
      </w:r>
      <w:r w:rsidR="00C35D76" w:rsidRPr="00731709">
        <w:rPr>
          <w:rFonts w:ascii="Times New Roman" w:hAnsi="Times New Roman" w:cs="Times New Roman"/>
        </w:rPr>
        <w:t>moking status (current smoker/ ex-smoker/ never-smoker), smoking intensity, fruit</w:t>
      </w:r>
      <w:r w:rsidR="0085304E" w:rsidRPr="00731709">
        <w:rPr>
          <w:rFonts w:ascii="Times New Roman" w:hAnsi="Times New Roman" w:cs="Times New Roman"/>
        </w:rPr>
        <w:t xml:space="preserve"> and vegetable</w:t>
      </w:r>
      <w:r w:rsidR="00C35D76" w:rsidRPr="00731709">
        <w:rPr>
          <w:rFonts w:ascii="Times New Roman" w:hAnsi="Times New Roman" w:cs="Times New Roman"/>
        </w:rPr>
        <w:t xml:space="preserve"> consumption, and physical activity as </w:t>
      </w:r>
      <w:del w:id="302" w:author="Kypridemos, Christodoulos" w:date="2025-02-20T14:39:00Z" w16du:dateUtc="2025-02-20T14:39:00Z">
        <w:r w:rsidR="002B468C" w:rsidRPr="00B647FD" w:rsidDel="00520F5D">
          <w:rPr>
            <w:rFonts w:ascii="Times New Roman" w:hAnsi="Times New Roman" w:cs="Times New Roman"/>
          </w:rPr>
          <w:delText>behavioral</w:delText>
        </w:r>
        <w:r w:rsidR="00C35D76" w:rsidRPr="00731709" w:rsidDel="00520F5D">
          <w:rPr>
            <w:rFonts w:ascii="Times New Roman" w:hAnsi="Times New Roman" w:cs="Times New Roman"/>
          </w:rPr>
          <w:delText xml:space="preserve"> </w:delText>
        </w:r>
      </w:del>
      <w:ins w:id="303" w:author="Kypridemos, Christodoulos" w:date="2025-02-20T14:39:00Z" w16du:dateUtc="2025-02-20T14:39:00Z">
        <w:r w:rsidR="00520F5D">
          <w:rPr>
            <w:rFonts w:ascii="Times New Roman" w:hAnsi="Times New Roman" w:cs="Times New Roman"/>
          </w:rPr>
          <w:t>behavioural</w:t>
        </w:r>
        <w:r w:rsidR="00520F5D" w:rsidRPr="00731709">
          <w:rPr>
            <w:rFonts w:ascii="Times New Roman" w:hAnsi="Times New Roman" w:cs="Times New Roman"/>
          </w:rPr>
          <w:t xml:space="preserve"> </w:t>
        </w:r>
      </w:ins>
      <w:r w:rsidR="00C35D76" w:rsidRPr="00731709">
        <w:rPr>
          <w:rFonts w:ascii="Times New Roman" w:hAnsi="Times New Roman" w:cs="Times New Roman"/>
        </w:rPr>
        <w:t xml:space="preserve">risk exposure variables. </w:t>
      </w:r>
    </w:p>
    <w:p w14:paraId="59EC553E" w14:textId="112E49ED" w:rsidR="00C35D76" w:rsidRPr="00731709" w:rsidRDefault="005270AD" w:rsidP="00B17C1B">
      <w:pPr>
        <w:pStyle w:val="ListParagraph"/>
        <w:numPr>
          <w:ilvl w:val="0"/>
          <w:numId w:val="2"/>
        </w:numPr>
        <w:rPr>
          <w:rFonts w:ascii="Times New Roman" w:hAnsi="Times New Roman" w:cs="Times New Roman"/>
        </w:rPr>
      </w:pPr>
      <w:r w:rsidRPr="00731709">
        <w:rPr>
          <w:rFonts w:ascii="Times New Roman" w:hAnsi="Times New Roman" w:cs="Times New Roman"/>
        </w:rPr>
        <w:t>BMI, SBP, LDL-c, and HbA1c</w:t>
      </w:r>
      <w:r w:rsidR="00C35D76" w:rsidRPr="00731709">
        <w:rPr>
          <w:rFonts w:ascii="Times New Roman" w:hAnsi="Times New Roman" w:cs="Times New Roman"/>
        </w:rPr>
        <w:t xml:space="preserve"> as biological risk exposures.</w:t>
      </w:r>
    </w:p>
    <w:p w14:paraId="5A8F1D57" w14:textId="7F6D5915" w:rsidR="00C35D76" w:rsidRPr="00731709" w:rsidRDefault="00350B69" w:rsidP="00B17C1B">
      <w:pPr>
        <w:pStyle w:val="ListParagraph"/>
        <w:numPr>
          <w:ilvl w:val="0"/>
          <w:numId w:val="2"/>
        </w:numPr>
        <w:rPr>
          <w:rFonts w:ascii="Times New Roman" w:hAnsi="Times New Roman" w:cs="Times New Roman"/>
        </w:rPr>
      </w:pPr>
      <w:r w:rsidRPr="00731709">
        <w:rPr>
          <w:rFonts w:ascii="Times New Roman" w:hAnsi="Times New Roman" w:cs="Times New Roman"/>
        </w:rPr>
        <w:t xml:space="preserve">The risk for </w:t>
      </w:r>
      <w:r w:rsidR="00B406FC" w:rsidRPr="00731709">
        <w:rPr>
          <w:rFonts w:ascii="Times New Roman" w:hAnsi="Times New Roman" w:cs="Times New Roman"/>
        </w:rPr>
        <w:t xml:space="preserve">the two </w:t>
      </w:r>
      <w:r w:rsidR="007243D3" w:rsidRPr="00731709">
        <w:rPr>
          <w:rFonts w:ascii="Times New Roman" w:hAnsi="Times New Roman" w:cs="Times New Roman"/>
        </w:rPr>
        <w:t>disease</w:t>
      </w:r>
      <w:r w:rsidR="00E82A60" w:rsidRPr="00731709">
        <w:rPr>
          <w:rFonts w:ascii="Times New Roman" w:hAnsi="Times New Roman" w:cs="Times New Roman"/>
        </w:rPr>
        <w:t>s</w:t>
      </w:r>
      <w:r w:rsidR="007243D3" w:rsidRPr="00731709">
        <w:rPr>
          <w:rFonts w:ascii="Times New Roman" w:hAnsi="Times New Roman" w:cs="Times New Roman"/>
        </w:rPr>
        <w:t xml:space="preserve"> </w:t>
      </w:r>
      <w:r w:rsidRPr="00731709">
        <w:rPr>
          <w:rFonts w:ascii="Times New Roman" w:hAnsi="Times New Roman" w:cs="Times New Roman"/>
        </w:rPr>
        <w:t xml:space="preserve">is </w:t>
      </w:r>
      <w:del w:id="304" w:author="Kypridemos, Christodoulos" w:date="2025-02-20T14:39:00Z" w16du:dateUtc="2025-02-20T14:39:00Z">
        <w:r w:rsidR="005F0E6F" w:rsidDel="00520F5D">
          <w:rPr>
            <w:rFonts w:ascii="Times New Roman" w:hAnsi="Times New Roman" w:cs="Times New Roman"/>
          </w:rPr>
          <w:delText>model</w:delText>
        </w:r>
        <w:r w:rsidR="007243D3" w:rsidRPr="00731709" w:rsidDel="00520F5D">
          <w:rPr>
            <w:rFonts w:ascii="Times New Roman" w:hAnsi="Times New Roman" w:cs="Times New Roman"/>
          </w:rPr>
          <w:delText xml:space="preserve">ed </w:delText>
        </w:r>
      </w:del>
      <w:ins w:id="305" w:author="Kypridemos, Christodoulos" w:date="2025-02-20T14:39:00Z" w16du:dateUtc="2025-02-20T14:39:00Z">
        <w:r w:rsidR="00520F5D">
          <w:rPr>
            <w:rFonts w:ascii="Times New Roman" w:hAnsi="Times New Roman" w:cs="Times New Roman"/>
          </w:rPr>
          <w:t>modelled</w:t>
        </w:r>
        <w:r w:rsidR="00520F5D" w:rsidRPr="00731709">
          <w:rPr>
            <w:rFonts w:ascii="Times New Roman" w:hAnsi="Times New Roman" w:cs="Times New Roman"/>
          </w:rPr>
          <w:t xml:space="preserve"> </w:t>
        </w:r>
      </w:ins>
      <w:r w:rsidR="007243D3" w:rsidRPr="00731709">
        <w:rPr>
          <w:rFonts w:ascii="Times New Roman" w:hAnsi="Times New Roman" w:cs="Times New Roman"/>
        </w:rPr>
        <w:t>explicitl</w:t>
      </w:r>
      <w:r w:rsidR="00DE5522" w:rsidRPr="00731709">
        <w:rPr>
          <w:rFonts w:ascii="Times New Roman" w:hAnsi="Times New Roman" w:cs="Times New Roman"/>
        </w:rPr>
        <w:t xml:space="preserve">y: </w:t>
      </w:r>
      <w:r w:rsidR="00B406FC" w:rsidRPr="00731709">
        <w:rPr>
          <w:rFonts w:ascii="Times New Roman" w:hAnsi="Times New Roman" w:cs="Times New Roman"/>
        </w:rPr>
        <w:t>CHD and stroke.</w:t>
      </w:r>
      <w:r w:rsidR="00DE5522" w:rsidRPr="00731709">
        <w:rPr>
          <w:rFonts w:ascii="Times New Roman" w:hAnsi="Times New Roman" w:cs="Times New Roman"/>
        </w:rPr>
        <w:t xml:space="preserve"> The risk for these conditions is </w:t>
      </w:r>
      <w:del w:id="306" w:author="Kypridemos, Christodoulos" w:date="2025-02-20T14:39:00Z" w16du:dateUtc="2025-02-20T14:39:00Z">
        <w:r w:rsidR="005F0E6F" w:rsidDel="00520F5D">
          <w:rPr>
            <w:rFonts w:ascii="Times New Roman" w:hAnsi="Times New Roman" w:cs="Times New Roman"/>
          </w:rPr>
          <w:delText>model</w:delText>
        </w:r>
        <w:r w:rsidR="00DE5522" w:rsidRPr="00731709" w:rsidDel="00520F5D">
          <w:rPr>
            <w:rFonts w:ascii="Times New Roman" w:hAnsi="Times New Roman" w:cs="Times New Roman"/>
          </w:rPr>
          <w:delText>ed</w:delText>
        </w:r>
        <w:r w:rsidR="007243D3" w:rsidRPr="00731709" w:rsidDel="00520F5D">
          <w:rPr>
            <w:rFonts w:ascii="Times New Roman" w:hAnsi="Times New Roman" w:cs="Times New Roman"/>
          </w:rPr>
          <w:delText xml:space="preserve"> </w:delText>
        </w:r>
        <w:r w:rsidR="00121C61" w:rsidRPr="00731709" w:rsidDel="00520F5D">
          <w:rPr>
            <w:rFonts w:ascii="Times New Roman" w:hAnsi="Times New Roman" w:cs="Times New Roman"/>
          </w:rPr>
          <w:delText xml:space="preserve">from </w:delText>
        </w:r>
        <w:r w:rsidRPr="00731709" w:rsidDel="00520F5D">
          <w:rPr>
            <w:rFonts w:ascii="Times New Roman" w:hAnsi="Times New Roman" w:cs="Times New Roman"/>
          </w:rPr>
          <w:delText xml:space="preserve">relevant exposures to demographic, </w:delText>
        </w:r>
        <w:r w:rsidR="002B468C" w:rsidRPr="002B468C" w:rsidDel="00520F5D">
          <w:rPr>
            <w:rFonts w:ascii="Times New Roman" w:hAnsi="Times New Roman" w:cs="Times New Roman"/>
          </w:rPr>
          <w:delText>behavioral</w:delText>
        </w:r>
      </w:del>
      <w:ins w:id="307" w:author="Kypridemos, Christodoulos" w:date="2025-02-20T14:39:00Z" w16du:dateUtc="2025-02-20T14:39:00Z">
        <w:r w:rsidR="00520F5D">
          <w:rPr>
            <w:rFonts w:ascii="Times New Roman" w:hAnsi="Times New Roman" w:cs="Times New Roman"/>
          </w:rPr>
          <w:t>modelled from relevant exposures to demographic, behavioural</w:t>
        </w:r>
      </w:ins>
      <w:r w:rsidRPr="00731709">
        <w:rPr>
          <w:rFonts w:ascii="Times New Roman" w:hAnsi="Times New Roman" w:cs="Times New Roman"/>
        </w:rPr>
        <w:t xml:space="preserve">, and biological </w:t>
      </w:r>
      <w:r w:rsidR="00121C61" w:rsidRPr="00731709">
        <w:rPr>
          <w:rFonts w:ascii="Times New Roman" w:hAnsi="Times New Roman" w:cs="Times New Roman"/>
        </w:rPr>
        <w:t>risk factor attributes</w:t>
      </w:r>
      <w:r w:rsidR="00DE5522" w:rsidRPr="00731709">
        <w:rPr>
          <w:rFonts w:ascii="Times New Roman" w:hAnsi="Times New Roman" w:cs="Times New Roman"/>
        </w:rPr>
        <w:t>, as well as certain prevalent conditions</w:t>
      </w:r>
      <w:r w:rsidR="00C35D76" w:rsidRPr="00731709">
        <w:rPr>
          <w:rFonts w:ascii="Times New Roman" w:hAnsi="Times New Roman" w:cs="Times New Roman"/>
        </w:rPr>
        <w:t>.</w:t>
      </w:r>
      <w:r w:rsidR="00DE5522" w:rsidRPr="00731709">
        <w:rPr>
          <w:rFonts w:ascii="Times New Roman" w:hAnsi="Times New Roman" w:cs="Times New Roman"/>
        </w:rPr>
        <w:t xml:space="preserve"> </w:t>
      </w:r>
      <w:r w:rsidR="00AC4864" w:rsidRPr="00731709">
        <w:rPr>
          <w:rFonts w:ascii="Times New Roman" w:hAnsi="Times New Roman" w:cs="Times New Roman"/>
        </w:rPr>
        <w:t xml:space="preserve">For instance, the risk of </w:t>
      </w:r>
      <w:r w:rsidR="00A44604" w:rsidRPr="00731709">
        <w:rPr>
          <w:rFonts w:ascii="Times New Roman" w:hAnsi="Times New Roman" w:cs="Times New Roman"/>
        </w:rPr>
        <w:t xml:space="preserve">CHD </w:t>
      </w:r>
      <w:r w:rsidR="00AC4864" w:rsidRPr="00731709">
        <w:rPr>
          <w:rFonts w:ascii="Times New Roman" w:hAnsi="Times New Roman" w:cs="Times New Roman"/>
        </w:rPr>
        <w:t>depends on age, sex,</w:t>
      </w:r>
      <w:r w:rsidR="00D960C0" w:rsidRPr="00731709">
        <w:rPr>
          <w:rFonts w:ascii="Times New Roman" w:hAnsi="Times New Roman" w:cs="Times New Roman"/>
        </w:rPr>
        <w:t xml:space="preserve"> smoking, fruit and vegetable consumption, physical activity, BMI, SBP, LDL-c, and HbA1c</w:t>
      </w:r>
      <w:r w:rsidR="00AC4864" w:rsidRPr="00731709">
        <w:rPr>
          <w:rFonts w:ascii="Times New Roman" w:hAnsi="Times New Roman" w:cs="Times New Roman"/>
        </w:rPr>
        <w:t>.</w:t>
      </w:r>
      <w:r w:rsidR="00BF3826" w:rsidRPr="00731709">
        <w:rPr>
          <w:rFonts w:ascii="Times New Roman" w:hAnsi="Times New Roman" w:cs="Times New Roman"/>
        </w:rPr>
        <w:t xml:space="preserve"> </w:t>
      </w:r>
      <w:r w:rsidR="00E063B1" w:rsidRPr="00731709">
        <w:rPr>
          <w:rFonts w:ascii="Times New Roman" w:hAnsi="Times New Roman" w:cs="Times New Roman"/>
        </w:rPr>
        <w:t xml:space="preserve">The </w:t>
      </w:r>
      <w:r w:rsidR="0044195F" w:rsidRPr="00731709">
        <w:rPr>
          <w:rFonts w:ascii="Times New Roman" w:hAnsi="Times New Roman" w:cs="Times New Roman"/>
          <w:u w:val="single"/>
        </w:rPr>
        <w:fldChar w:fldCharType="begin"/>
      </w:r>
      <w:r w:rsidR="0044195F" w:rsidRPr="00731709">
        <w:rPr>
          <w:rFonts w:ascii="Times New Roman" w:hAnsi="Times New Roman" w:cs="Times New Roman"/>
          <w:u w:val="single"/>
        </w:rPr>
        <w:instrText xml:space="preserve"> REF _Ref129255704 \h  \* MERGEFORMAT </w:instrText>
      </w:r>
      <w:r w:rsidR="0044195F" w:rsidRPr="00731709">
        <w:rPr>
          <w:rFonts w:ascii="Times New Roman" w:hAnsi="Times New Roman" w:cs="Times New Roman"/>
          <w:u w:val="single"/>
        </w:rPr>
      </w:r>
      <w:r w:rsidR="0044195F" w:rsidRPr="00731709">
        <w:rPr>
          <w:rFonts w:ascii="Times New Roman" w:hAnsi="Times New Roman" w:cs="Times New Roman"/>
          <w:u w:val="single"/>
        </w:rPr>
        <w:fldChar w:fldCharType="separate"/>
      </w:r>
      <w:r w:rsidR="003D1493" w:rsidRPr="003D1493">
        <w:rPr>
          <w:rFonts w:ascii="Times New Roman" w:hAnsi="Times New Roman" w:cs="Times New Roman"/>
          <w:u w:val="single"/>
        </w:rPr>
        <w:t>Disease module</w:t>
      </w:r>
      <w:r w:rsidR="0044195F" w:rsidRPr="00731709">
        <w:rPr>
          <w:rFonts w:ascii="Times New Roman" w:hAnsi="Times New Roman" w:cs="Times New Roman"/>
          <w:u w:val="single"/>
        </w:rPr>
        <w:fldChar w:fldCharType="end"/>
      </w:r>
      <w:r w:rsidR="0044195F" w:rsidRPr="00731709">
        <w:rPr>
          <w:rFonts w:ascii="Times New Roman" w:hAnsi="Times New Roman" w:cs="Times New Roman"/>
        </w:rPr>
        <w:t xml:space="preserve"> section </w:t>
      </w:r>
      <w:del w:id="308" w:author="Kypridemos, Christodoulos" w:date="2025-02-20T14:39:00Z" w16du:dateUtc="2025-02-20T14:39:00Z">
        <w:r w:rsidR="002B468C" w:rsidRPr="002B468C" w:rsidDel="00520F5D">
          <w:rPr>
            <w:rFonts w:ascii="Times New Roman" w:hAnsi="Times New Roman" w:cs="Times New Roman"/>
          </w:rPr>
          <w:delText>summarizes</w:delText>
        </w:r>
        <w:r w:rsidR="772B7D21" w:rsidRPr="00731709" w:rsidDel="00520F5D">
          <w:rPr>
            <w:rFonts w:ascii="Times New Roman" w:hAnsi="Times New Roman" w:cs="Times New Roman"/>
          </w:rPr>
          <w:delText xml:space="preserve"> </w:delText>
        </w:r>
      </w:del>
      <w:ins w:id="309" w:author="Kypridemos, Christodoulos" w:date="2025-02-20T14:39:00Z" w16du:dateUtc="2025-02-20T14:39:00Z">
        <w:r w:rsidR="00520F5D">
          <w:rPr>
            <w:rFonts w:ascii="Times New Roman" w:hAnsi="Times New Roman" w:cs="Times New Roman"/>
          </w:rPr>
          <w:t>summarises</w:t>
        </w:r>
        <w:r w:rsidR="00520F5D" w:rsidRPr="00731709">
          <w:rPr>
            <w:rFonts w:ascii="Times New Roman" w:hAnsi="Times New Roman" w:cs="Times New Roman"/>
          </w:rPr>
          <w:t xml:space="preserve"> </w:t>
        </w:r>
      </w:ins>
      <w:r w:rsidR="772B7D21" w:rsidRPr="00731709">
        <w:rPr>
          <w:rFonts w:ascii="Times New Roman" w:hAnsi="Times New Roman" w:cs="Times New Roman"/>
        </w:rPr>
        <w:t xml:space="preserve">the </w:t>
      </w:r>
      <w:del w:id="310" w:author="Kypridemos, Christodoulos" w:date="2025-02-20T14:40:00Z" w16du:dateUtc="2025-02-20T14:40:00Z">
        <w:r w:rsidR="005F0E6F" w:rsidDel="00520F5D">
          <w:rPr>
            <w:rFonts w:ascii="Times New Roman" w:hAnsi="Times New Roman" w:cs="Times New Roman"/>
          </w:rPr>
          <w:delText>model</w:delText>
        </w:r>
        <w:r w:rsidR="772B7D21" w:rsidRPr="00731709" w:rsidDel="00520F5D">
          <w:rPr>
            <w:rFonts w:ascii="Times New Roman" w:hAnsi="Times New Roman" w:cs="Times New Roman"/>
          </w:rPr>
          <w:delText xml:space="preserve">ing </w:delText>
        </w:r>
      </w:del>
      <w:ins w:id="311" w:author="Kypridemos, Christodoulos" w:date="2025-02-20T14:40:00Z" w16du:dateUtc="2025-02-20T14:40:00Z">
        <w:r w:rsidR="00520F5D">
          <w:rPr>
            <w:rFonts w:ascii="Times New Roman" w:hAnsi="Times New Roman" w:cs="Times New Roman"/>
          </w:rPr>
          <w:t>modelling</w:t>
        </w:r>
        <w:r w:rsidR="00520F5D" w:rsidRPr="00731709">
          <w:rPr>
            <w:rFonts w:ascii="Times New Roman" w:hAnsi="Times New Roman" w:cs="Times New Roman"/>
          </w:rPr>
          <w:t xml:space="preserve"> </w:t>
        </w:r>
      </w:ins>
      <w:r w:rsidR="772B7D21" w:rsidRPr="00731709">
        <w:rPr>
          <w:rFonts w:ascii="Times New Roman" w:hAnsi="Times New Roman" w:cs="Times New Roman"/>
        </w:rPr>
        <w:t>approach</w:t>
      </w:r>
      <w:r w:rsidR="00BB2DB7" w:rsidRPr="00731709">
        <w:rPr>
          <w:rFonts w:ascii="Times New Roman" w:hAnsi="Times New Roman" w:cs="Times New Roman"/>
        </w:rPr>
        <w:t>,</w:t>
      </w:r>
      <w:r w:rsidR="772B7D21" w:rsidRPr="00731709">
        <w:rPr>
          <w:rFonts w:ascii="Times New Roman" w:hAnsi="Times New Roman" w:cs="Times New Roman"/>
        </w:rPr>
        <w:t xml:space="preserve"> and </w:t>
      </w:r>
      <w:r w:rsidR="0044195F" w:rsidRPr="00731709">
        <w:rPr>
          <w:rFonts w:ascii="Times New Roman" w:hAnsi="Times New Roman" w:cs="Times New Roman"/>
          <w:u w:val="single"/>
        </w:rPr>
        <w:fldChar w:fldCharType="begin"/>
      </w:r>
      <w:r w:rsidR="0044195F" w:rsidRPr="00731709">
        <w:rPr>
          <w:rFonts w:ascii="Times New Roman" w:hAnsi="Times New Roman" w:cs="Times New Roman"/>
          <w:u w:val="single"/>
        </w:rPr>
        <w:instrText xml:space="preserve"> REF _Ref129255777 \h  \* MERGEFORMAT </w:instrText>
      </w:r>
      <w:r w:rsidR="0044195F" w:rsidRPr="00731709">
        <w:rPr>
          <w:rFonts w:ascii="Times New Roman" w:hAnsi="Times New Roman" w:cs="Times New Roman"/>
          <w:u w:val="single"/>
        </w:rPr>
      </w:r>
      <w:r w:rsidR="0044195F" w:rsidRPr="00731709">
        <w:rPr>
          <w:rFonts w:ascii="Times New Roman" w:hAnsi="Times New Roman" w:cs="Times New Roman"/>
          <w:u w:val="single"/>
        </w:rPr>
        <w:fldChar w:fldCharType="separate"/>
      </w:r>
      <w:r w:rsidR="003D1493" w:rsidRPr="003D1493">
        <w:rPr>
          <w:rFonts w:ascii="Times New Roman" w:hAnsi="Times New Roman" w:cs="Times New Roman"/>
          <w:u w:val="single"/>
        </w:rPr>
        <w:t>Supplementary Materials A: Disease Module Details</w:t>
      </w:r>
      <w:r w:rsidR="0044195F" w:rsidRPr="00731709">
        <w:rPr>
          <w:rFonts w:ascii="Times New Roman" w:hAnsi="Times New Roman" w:cs="Times New Roman"/>
          <w:u w:val="single"/>
        </w:rPr>
        <w:fldChar w:fldCharType="end"/>
      </w:r>
      <w:r w:rsidR="0044195F" w:rsidRPr="00731709">
        <w:rPr>
          <w:rFonts w:ascii="Times New Roman" w:hAnsi="Times New Roman" w:cs="Times New Roman"/>
        </w:rPr>
        <w:t xml:space="preserve"> </w:t>
      </w:r>
      <w:r w:rsidR="00E063B1" w:rsidRPr="00731709">
        <w:rPr>
          <w:rFonts w:ascii="Times New Roman" w:hAnsi="Times New Roman" w:cs="Times New Roman"/>
        </w:rPr>
        <w:t xml:space="preserve">give more detail on the </w:t>
      </w:r>
      <w:r w:rsidR="005F0E6F">
        <w:rPr>
          <w:rFonts w:ascii="Times New Roman" w:hAnsi="Times New Roman" w:cs="Times New Roman"/>
        </w:rPr>
        <w:t>mode</w:t>
      </w:r>
      <w:ins w:id="312" w:author="Kypridemos, Christodoulos" w:date="2025-02-20T14:46:00Z" w16du:dateUtc="2025-02-20T14:46:00Z">
        <w:r w:rsidR="00520F5D">
          <w:rPr>
            <w:rFonts w:ascii="Times New Roman" w:hAnsi="Times New Roman" w:cs="Times New Roman"/>
          </w:rPr>
          <w:t>l</w:t>
        </w:r>
      </w:ins>
      <w:r w:rsidR="005F0E6F">
        <w:rPr>
          <w:rFonts w:ascii="Times New Roman" w:hAnsi="Times New Roman" w:cs="Times New Roman"/>
        </w:rPr>
        <w:t>l</w:t>
      </w:r>
      <w:r w:rsidR="00E063B1" w:rsidRPr="00731709">
        <w:rPr>
          <w:rFonts w:ascii="Times New Roman" w:hAnsi="Times New Roman" w:cs="Times New Roman"/>
        </w:rPr>
        <w:t xml:space="preserve">ing and </w:t>
      </w:r>
      <w:r w:rsidR="772B7D21" w:rsidRPr="00731709">
        <w:rPr>
          <w:rFonts w:ascii="Times New Roman" w:hAnsi="Times New Roman" w:cs="Times New Roman"/>
        </w:rPr>
        <w:t xml:space="preserve">data sources for each condition. </w:t>
      </w:r>
      <w:r w:rsidR="00FC08A2" w:rsidRPr="00731709">
        <w:rPr>
          <w:rFonts w:ascii="Times New Roman" w:hAnsi="Times New Roman" w:cs="Times New Roman"/>
        </w:rPr>
        <w:t xml:space="preserve">Based on their risk </w:t>
      </w:r>
      <w:r w:rsidR="00DE5522" w:rsidRPr="00731709">
        <w:rPr>
          <w:rFonts w:ascii="Times New Roman" w:hAnsi="Times New Roman" w:cs="Times New Roman"/>
        </w:rPr>
        <w:t>of</w:t>
      </w:r>
      <w:r w:rsidR="00FC08A2" w:rsidRPr="00731709">
        <w:rPr>
          <w:rFonts w:ascii="Times New Roman" w:hAnsi="Times New Roman" w:cs="Times New Roman"/>
        </w:rPr>
        <w:t xml:space="preserve"> develop</w:t>
      </w:r>
      <w:r w:rsidR="00DE5522" w:rsidRPr="00731709">
        <w:rPr>
          <w:rFonts w:ascii="Times New Roman" w:hAnsi="Times New Roman" w:cs="Times New Roman"/>
        </w:rPr>
        <w:t>ing</w:t>
      </w:r>
      <w:r w:rsidR="00FC08A2" w:rsidRPr="00731709">
        <w:rPr>
          <w:rFonts w:ascii="Times New Roman" w:hAnsi="Times New Roman" w:cs="Times New Roman"/>
        </w:rPr>
        <w:t xml:space="preserve"> any of these conditions, simulants </w:t>
      </w:r>
      <w:r w:rsidR="00E761D7" w:rsidRPr="00731709">
        <w:rPr>
          <w:rFonts w:ascii="Times New Roman" w:hAnsi="Times New Roman" w:cs="Times New Roman"/>
        </w:rPr>
        <w:t>may</w:t>
      </w:r>
      <w:r w:rsidR="00FC08A2" w:rsidRPr="00731709">
        <w:rPr>
          <w:rFonts w:ascii="Times New Roman" w:hAnsi="Times New Roman" w:cs="Times New Roman"/>
        </w:rPr>
        <w:t xml:space="preserve"> develop some</w:t>
      </w:r>
      <w:r w:rsidR="00E31926" w:rsidRPr="00731709">
        <w:rPr>
          <w:rFonts w:ascii="Times New Roman" w:hAnsi="Times New Roman" w:cs="Times New Roman"/>
        </w:rPr>
        <w:t xml:space="preserve"> conditions</w:t>
      </w:r>
      <w:r w:rsidR="00FC08A2" w:rsidRPr="00731709">
        <w:rPr>
          <w:rFonts w:ascii="Times New Roman" w:hAnsi="Times New Roman" w:cs="Times New Roman"/>
        </w:rPr>
        <w:t xml:space="preserve"> during their life course.</w:t>
      </w:r>
    </w:p>
    <w:p w14:paraId="3F656913" w14:textId="034AF97A" w:rsidR="00C35D76" w:rsidRPr="00731709" w:rsidRDefault="00C35D76" w:rsidP="00B17C1B">
      <w:pPr>
        <w:pStyle w:val="ListParagraph"/>
        <w:numPr>
          <w:ilvl w:val="0"/>
          <w:numId w:val="2"/>
        </w:numPr>
        <w:rPr>
          <w:rFonts w:ascii="Times New Roman" w:hAnsi="Times New Roman" w:cs="Times New Roman"/>
        </w:rPr>
      </w:pPr>
      <w:r w:rsidRPr="00731709">
        <w:rPr>
          <w:rFonts w:ascii="Times New Roman" w:hAnsi="Times New Roman" w:cs="Times New Roman"/>
        </w:rPr>
        <w:t xml:space="preserve">Mortality from </w:t>
      </w:r>
      <w:r w:rsidR="00BF3826" w:rsidRPr="00731709">
        <w:rPr>
          <w:rFonts w:ascii="Times New Roman" w:hAnsi="Times New Roman" w:cs="Times New Roman"/>
        </w:rPr>
        <w:t>CHD, stroke,</w:t>
      </w:r>
      <w:r w:rsidRPr="00731709">
        <w:rPr>
          <w:rFonts w:ascii="Times New Roman" w:hAnsi="Times New Roman" w:cs="Times New Roman"/>
        </w:rPr>
        <w:t xml:space="preserve"> or any other cause is recorded if it occurs.</w:t>
      </w:r>
    </w:p>
    <w:p w14:paraId="756D50B3" w14:textId="77777777" w:rsidR="00C35D76" w:rsidRPr="00731709" w:rsidRDefault="00C35D76" w:rsidP="00B17C1B">
      <w:pPr>
        <w:rPr>
          <w:rFonts w:ascii="Times New Roman" w:hAnsi="Times New Roman" w:cs="Times New Roman"/>
        </w:rPr>
      </w:pPr>
    </w:p>
    <w:p w14:paraId="7DBDDA29" w14:textId="5C9E0A22" w:rsidR="00C35D76" w:rsidRPr="00731709" w:rsidRDefault="00C35D76" w:rsidP="00B17C1B">
      <w:pPr>
        <w:rPr>
          <w:rFonts w:ascii="Times New Roman" w:hAnsi="Times New Roman" w:cs="Times New Roman"/>
        </w:rPr>
      </w:pPr>
      <w:r w:rsidRPr="00731709">
        <w:rPr>
          <w:rFonts w:ascii="Times New Roman" w:hAnsi="Times New Roman" w:cs="Times New Roman"/>
        </w:rPr>
        <w:t xml:space="preserve">All these attributes are updated in discrete annual steps according to a set of stochastic rules. We structured these rules based on well-established epidemiological principles. Specifically, </w:t>
      </w:r>
      <w:del w:id="313" w:author="Kypridemos, Christodoulos" w:date="2025-02-20T14:39:00Z" w16du:dateUtc="2025-02-20T14:39:00Z">
        <w:r w:rsidR="003B3577" w:rsidRPr="003B3577" w:rsidDel="00520F5D">
          <w:rPr>
            <w:rFonts w:ascii="Times New Roman" w:hAnsi="Times New Roman" w:cs="Times New Roman"/>
          </w:rPr>
          <w:delText>behavioral</w:delText>
        </w:r>
        <w:r w:rsidRPr="00731709" w:rsidDel="00520F5D">
          <w:rPr>
            <w:rFonts w:ascii="Times New Roman" w:hAnsi="Times New Roman" w:cs="Times New Roman"/>
          </w:rPr>
          <w:delText xml:space="preserve"> risk exposures are conditional on demographic exposures; biological risk exposures are conditional on </w:delText>
        </w:r>
        <w:r w:rsidR="003B3577" w:rsidRPr="003B3577" w:rsidDel="00520F5D">
          <w:rPr>
            <w:rFonts w:ascii="Times New Roman" w:hAnsi="Times New Roman" w:cs="Times New Roman"/>
          </w:rPr>
          <w:delText>behavioral</w:delText>
        </w:r>
        <w:r w:rsidRPr="00731709" w:rsidDel="00520F5D">
          <w:rPr>
            <w:rFonts w:ascii="Times New Roman" w:hAnsi="Times New Roman" w:cs="Times New Roman"/>
          </w:rPr>
          <w:delText xml:space="preserve"> and demographic exposures, and diseases are conditional on biological, </w:delText>
        </w:r>
        <w:r w:rsidR="003B3577" w:rsidRPr="003B3577" w:rsidDel="00520F5D">
          <w:rPr>
            <w:rFonts w:ascii="Times New Roman" w:hAnsi="Times New Roman" w:cs="Times New Roman"/>
          </w:rPr>
          <w:delText>behavioral</w:delText>
        </w:r>
      </w:del>
      <w:ins w:id="314" w:author="Kypridemos, Christodoulos" w:date="2025-02-20T14:39:00Z" w16du:dateUtc="2025-02-20T14:39:00Z">
        <w:r w:rsidR="00520F5D">
          <w:rPr>
            <w:rFonts w:ascii="Times New Roman" w:hAnsi="Times New Roman" w:cs="Times New Roman"/>
          </w:rPr>
          <w:t xml:space="preserve">behavioural risk exposures are conditional on demographic exposures; biological risk exposures are conditional on </w:t>
        </w:r>
        <w:r w:rsidR="00520F5D">
          <w:rPr>
            <w:rFonts w:ascii="Times New Roman" w:hAnsi="Times New Roman" w:cs="Times New Roman"/>
          </w:rPr>
          <w:lastRenderedPageBreak/>
          <w:t>behavioural and demographic exposures, and diseases are conditional on biological, behavioural</w:t>
        </w:r>
      </w:ins>
      <w:r w:rsidRPr="00731709">
        <w:rPr>
          <w:rFonts w:ascii="Times New Roman" w:hAnsi="Times New Roman" w:cs="Times New Roman"/>
        </w:rPr>
        <w:t xml:space="preserve">, and demographic exposures. Finally, mortality is conditional </w:t>
      </w:r>
      <w:r w:rsidR="00E315DF">
        <w:rPr>
          <w:rFonts w:ascii="Times New Roman" w:hAnsi="Times New Roman" w:cs="Times New Roman"/>
        </w:rPr>
        <w:t xml:space="preserve">based </w:t>
      </w:r>
      <w:r w:rsidRPr="00731709">
        <w:rPr>
          <w:rFonts w:ascii="Times New Roman" w:hAnsi="Times New Roman" w:cs="Times New Roman"/>
        </w:rPr>
        <w:t>on demographic</w:t>
      </w:r>
      <w:r w:rsidR="0055533F" w:rsidRPr="00731709">
        <w:rPr>
          <w:rFonts w:ascii="Times New Roman" w:hAnsi="Times New Roman" w:cs="Times New Roman"/>
        </w:rPr>
        <w:t xml:space="preserve">, </w:t>
      </w:r>
      <w:del w:id="315" w:author="Kypridemos, Christodoulos" w:date="2025-02-20T14:39:00Z" w16du:dateUtc="2025-02-20T14:39:00Z">
        <w:r w:rsidR="003B3577" w:rsidRPr="003B3577" w:rsidDel="00520F5D">
          <w:rPr>
            <w:rFonts w:ascii="Times New Roman" w:hAnsi="Times New Roman" w:cs="Times New Roman"/>
          </w:rPr>
          <w:delText>behavioral</w:delText>
        </w:r>
      </w:del>
      <w:ins w:id="316" w:author="Kypridemos, Christodoulos" w:date="2025-02-20T14:39:00Z" w16du:dateUtc="2025-02-20T14:39:00Z">
        <w:r w:rsidR="00520F5D">
          <w:rPr>
            <w:rFonts w:ascii="Times New Roman" w:hAnsi="Times New Roman" w:cs="Times New Roman"/>
          </w:rPr>
          <w:t>behavioural</w:t>
        </w:r>
      </w:ins>
      <w:r w:rsidR="0055533F" w:rsidRPr="00731709">
        <w:rPr>
          <w:rFonts w:ascii="Times New Roman" w:hAnsi="Times New Roman" w:cs="Times New Roman"/>
        </w:rPr>
        <w:t>,</w:t>
      </w:r>
      <w:r w:rsidRPr="00731709">
        <w:rPr>
          <w:rFonts w:ascii="Times New Roman" w:hAnsi="Times New Roman" w:cs="Times New Roman"/>
        </w:rPr>
        <w:t xml:space="preserve"> </w:t>
      </w:r>
      <w:r w:rsidR="004A7309" w:rsidRPr="00731709">
        <w:rPr>
          <w:rFonts w:ascii="Times New Roman" w:hAnsi="Times New Roman" w:cs="Times New Roman"/>
        </w:rPr>
        <w:t>biological</w:t>
      </w:r>
      <w:r w:rsidR="00E315DF">
        <w:rPr>
          <w:rFonts w:ascii="Times New Roman" w:hAnsi="Times New Roman" w:cs="Times New Roman"/>
        </w:rPr>
        <w:t>,</w:t>
      </w:r>
      <w:r w:rsidR="004A7309" w:rsidRPr="00731709">
        <w:rPr>
          <w:rFonts w:ascii="Times New Roman" w:hAnsi="Times New Roman" w:cs="Times New Roman"/>
        </w:rPr>
        <w:t xml:space="preserve"> </w:t>
      </w:r>
      <w:r w:rsidRPr="00731709">
        <w:rPr>
          <w:rFonts w:ascii="Times New Roman" w:hAnsi="Times New Roman" w:cs="Times New Roman"/>
        </w:rPr>
        <w:t xml:space="preserve">and disease exposures. </w:t>
      </w:r>
    </w:p>
    <w:p w14:paraId="77674FE7" w14:textId="065DA667" w:rsidR="00C35D76" w:rsidRPr="00731709" w:rsidRDefault="5B4D7918" w:rsidP="00B17C1B">
      <w:pPr>
        <w:rPr>
          <w:rFonts w:ascii="Times New Roman" w:hAnsi="Times New Roman" w:cs="Times New Roman"/>
        </w:rPr>
      </w:pPr>
      <w:r w:rsidRPr="00731709">
        <w:rPr>
          <w:rFonts w:ascii="Times New Roman" w:hAnsi="Times New Roman" w:cs="Times New Roman"/>
        </w:rPr>
        <w:t>The life</w:t>
      </w:r>
      <w:r w:rsidR="0055533F" w:rsidRPr="00731709">
        <w:rPr>
          <w:rFonts w:ascii="Times New Roman" w:hAnsi="Times New Roman" w:cs="Times New Roman"/>
        </w:rPr>
        <w:t xml:space="preserve"> </w:t>
      </w:r>
      <w:r w:rsidRPr="00731709">
        <w:rPr>
          <w:rFonts w:ascii="Times New Roman" w:hAnsi="Times New Roman" w:cs="Times New Roman"/>
        </w:rPr>
        <w:t xml:space="preserve">course of synthetic individuals is simulated as many times as the number of scenarios </w:t>
      </w:r>
      <w:r w:rsidR="3D0829E1" w:rsidRPr="00731709">
        <w:rPr>
          <w:rFonts w:ascii="Times New Roman" w:hAnsi="Times New Roman" w:cs="Times New Roman"/>
        </w:rPr>
        <w:t xml:space="preserve">to be </w:t>
      </w:r>
      <w:del w:id="317" w:author="Kypridemos, Christodoulos" w:date="2025-02-20T14:39:00Z" w16du:dateUtc="2025-02-20T14:39:00Z">
        <w:r w:rsidR="005F0E6F" w:rsidDel="00520F5D">
          <w:rPr>
            <w:rFonts w:ascii="Times New Roman" w:hAnsi="Times New Roman" w:cs="Times New Roman"/>
          </w:rPr>
          <w:delText>model</w:delText>
        </w:r>
        <w:r w:rsidR="3D0829E1" w:rsidRPr="00731709" w:rsidDel="00520F5D">
          <w:rPr>
            <w:rFonts w:ascii="Times New Roman" w:hAnsi="Times New Roman" w:cs="Times New Roman"/>
          </w:rPr>
          <w:delText>ed</w:delText>
        </w:r>
      </w:del>
      <w:ins w:id="318" w:author="Kypridemos, Christodoulos" w:date="2025-02-20T14:39:00Z" w16du:dateUtc="2025-02-20T14:39:00Z">
        <w:r w:rsidR="00520F5D">
          <w:rPr>
            <w:rFonts w:ascii="Times New Roman" w:hAnsi="Times New Roman" w:cs="Times New Roman"/>
          </w:rPr>
          <w:t>modelled</w:t>
        </w:r>
      </w:ins>
      <w:r w:rsidRPr="00731709">
        <w:rPr>
          <w:rFonts w:ascii="Times New Roman" w:hAnsi="Times New Roman" w:cs="Times New Roman"/>
        </w:rPr>
        <w:t xml:space="preserve">, </w:t>
      </w:r>
      <w:r w:rsidR="3788772F" w:rsidRPr="00731709">
        <w:rPr>
          <w:rFonts w:ascii="Times New Roman" w:hAnsi="Times New Roman" w:cs="Times New Roman"/>
        </w:rPr>
        <w:t>u</w:t>
      </w:r>
      <w:r w:rsidRPr="00731709">
        <w:rPr>
          <w:rFonts w:ascii="Times New Roman" w:hAnsi="Times New Roman" w:cs="Times New Roman"/>
        </w:rPr>
        <w:t>sing the same random numbers for all policy scenarios to reduce stochastic noise. One of the scenarios is always the ‘base</w:t>
      </w:r>
      <w:r w:rsidR="00163C0E" w:rsidRPr="00731709">
        <w:rPr>
          <w:rFonts w:ascii="Times New Roman" w:hAnsi="Times New Roman" w:cs="Times New Roman"/>
          <w:lang w:eastAsia="ja-JP"/>
        </w:rPr>
        <w:t>-case</w:t>
      </w:r>
      <w:r w:rsidRPr="00731709">
        <w:rPr>
          <w:rFonts w:ascii="Times New Roman" w:hAnsi="Times New Roman" w:cs="Times New Roman"/>
        </w:rPr>
        <w:t xml:space="preserve">’ scenario with which all remaining </w:t>
      </w:r>
      <w:r w:rsidR="002E317B" w:rsidRPr="00731709">
        <w:rPr>
          <w:rFonts w:ascii="Times New Roman" w:hAnsi="Times New Roman" w:cs="Times New Roman"/>
        </w:rPr>
        <w:t xml:space="preserve">counterfactual or </w:t>
      </w:r>
      <w:r w:rsidRPr="00731709">
        <w:rPr>
          <w:rFonts w:ascii="Times New Roman" w:hAnsi="Times New Roman" w:cs="Times New Roman"/>
        </w:rPr>
        <w:t>policy scenarios are compar</w:t>
      </w:r>
      <w:r w:rsidR="0055533F" w:rsidRPr="00731709">
        <w:rPr>
          <w:rFonts w:ascii="Times New Roman" w:hAnsi="Times New Roman" w:cs="Times New Roman"/>
        </w:rPr>
        <w:t>ed</w:t>
      </w:r>
      <w:r w:rsidRPr="00731709">
        <w:rPr>
          <w:rFonts w:ascii="Times New Roman" w:hAnsi="Times New Roman" w:cs="Times New Roman"/>
        </w:rPr>
        <w:t>.</w:t>
      </w:r>
      <w:r w:rsidR="005C29E4" w:rsidRPr="00731709">
        <w:rPr>
          <w:rFonts w:ascii="Times New Roman" w:hAnsi="Times New Roman" w:cs="Times New Roman"/>
        </w:rPr>
        <w:t xml:space="preserve"> In this report, the </w:t>
      </w:r>
      <w:r w:rsidR="009070D9" w:rsidRPr="00731709">
        <w:rPr>
          <w:rFonts w:ascii="Times New Roman" w:hAnsi="Times New Roman" w:cs="Times New Roman"/>
        </w:rPr>
        <w:t>base</w:t>
      </w:r>
      <w:r w:rsidR="009070D9" w:rsidRPr="00731709">
        <w:rPr>
          <w:rFonts w:ascii="Times New Roman" w:hAnsi="Times New Roman" w:cs="Times New Roman"/>
          <w:lang w:eastAsia="ja-JP"/>
        </w:rPr>
        <w:t xml:space="preserve">-case </w:t>
      </w:r>
      <w:r w:rsidR="005C29E4" w:rsidRPr="00731709">
        <w:rPr>
          <w:rFonts w:ascii="Times New Roman" w:hAnsi="Times New Roman" w:cs="Times New Roman"/>
        </w:rPr>
        <w:t>scenario is that of continuing trends in risk factors.</w:t>
      </w:r>
      <w:r w:rsidRPr="00731709">
        <w:rPr>
          <w:rFonts w:ascii="Times New Roman" w:hAnsi="Times New Roman" w:cs="Times New Roman"/>
        </w:rPr>
        <w:t xml:space="preserve"> </w:t>
      </w:r>
      <w:r w:rsidR="00045F8F" w:rsidRPr="00731709">
        <w:rPr>
          <w:rFonts w:ascii="Times New Roman" w:hAnsi="Times New Roman" w:cs="Times New Roman"/>
        </w:rPr>
        <w:t>Comparing</w:t>
      </w:r>
      <w:r w:rsidRPr="00731709">
        <w:rPr>
          <w:rFonts w:ascii="Times New Roman" w:hAnsi="Times New Roman" w:cs="Times New Roman"/>
        </w:rPr>
        <w:t xml:space="preserve"> the disease outcomes </w:t>
      </w:r>
      <w:r w:rsidR="48398A66" w:rsidRPr="00731709">
        <w:rPr>
          <w:rFonts w:ascii="Times New Roman" w:hAnsi="Times New Roman" w:cs="Times New Roman"/>
        </w:rPr>
        <w:t xml:space="preserve">from </w:t>
      </w:r>
      <w:r w:rsidRPr="00731709">
        <w:rPr>
          <w:rFonts w:ascii="Times New Roman" w:hAnsi="Times New Roman" w:cs="Times New Roman"/>
        </w:rPr>
        <w:t>the life</w:t>
      </w:r>
      <w:r w:rsidR="0055533F" w:rsidRPr="00731709">
        <w:rPr>
          <w:rFonts w:ascii="Times New Roman" w:hAnsi="Times New Roman" w:cs="Times New Roman"/>
        </w:rPr>
        <w:t xml:space="preserve"> </w:t>
      </w:r>
      <w:r w:rsidRPr="00731709">
        <w:rPr>
          <w:rFonts w:ascii="Times New Roman" w:hAnsi="Times New Roman" w:cs="Times New Roman"/>
        </w:rPr>
        <w:t xml:space="preserve">courses under the </w:t>
      </w:r>
      <w:r w:rsidR="009070D9" w:rsidRPr="00731709">
        <w:rPr>
          <w:rFonts w:ascii="Times New Roman" w:hAnsi="Times New Roman" w:cs="Times New Roman"/>
        </w:rPr>
        <w:t>base</w:t>
      </w:r>
      <w:r w:rsidR="009070D9" w:rsidRPr="00731709">
        <w:rPr>
          <w:rFonts w:ascii="Times New Roman" w:hAnsi="Times New Roman" w:cs="Times New Roman"/>
          <w:lang w:eastAsia="ja-JP"/>
        </w:rPr>
        <w:t xml:space="preserve">-case </w:t>
      </w:r>
      <w:r w:rsidRPr="00731709">
        <w:rPr>
          <w:rFonts w:ascii="Times New Roman" w:hAnsi="Times New Roman" w:cs="Times New Roman"/>
        </w:rPr>
        <w:t xml:space="preserve">scenario versus the </w:t>
      </w:r>
      <w:r w:rsidR="006C4F0C" w:rsidRPr="00731709">
        <w:rPr>
          <w:rFonts w:ascii="Times New Roman" w:hAnsi="Times New Roman" w:cs="Times New Roman"/>
        </w:rPr>
        <w:t xml:space="preserve">counterfactual or </w:t>
      </w:r>
      <w:r w:rsidRPr="00731709">
        <w:rPr>
          <w:rFonts w:ascii="Times New Roman" w:hAnsi="Times New Roman" w:cs="Times New Roman"/>
        </w:rPr>
        <w:t xml:space="preserve">policy scenarios generates the health impact of the </w:t>
      </w:r>
      <w:r w:rsidR="006C4F0C" w:rsidRPr="00731709">
        <w:rPr>
          <w:rFonts w:ascii="Times New Roman" w:hAnsi="Times New Roman" w:cs="Times New Roman"/>
        </w:rPr>
        <w:t xml:space="preserve">counterfactual or </w:t>
      </w:r>
      <w:r w:rsidR="00D756F5" w:rsidRPr="00731709">
        <w:rPr>
          <w:rFonts w:ascii="Times New Roman" w:hAnsi="Times New Roman" w:cs="Times New Roman"/>
        </w:rPr>
        <w:t xml:space="preserve">the </w:t>
      </w:r>
      <w:r w:rsidRPr="00731709">
        <w:rPr>
          <w:rFonts w:ascii="Times New Roman" w:hAnsi="Times New Roman" w:cs="Times New Roman"/>
        </w:rPr>
        <w:t xml:space="preserve">policy scenarios. The output of the epidemiological engine is a dataset </w:t>
      </w:r>
      <w:r w:rsidR="005573AA" w:rsidRPr="00731709">
        <w:rPr>
          <w:rFonts w:ascii="Times New Roman" w:hAnsi="Times New Roman" w:cs="Times New Roman"/>
        </w:rPr>
        <w:t>containing the adult life course of the simulated synthetic individuals</w:t>
      </w:r>
      <w:r w:rsidR="00E315DF">
        <w:rPr>
          <w:rFonts w:ascii="Times New Roman" w:hAnsi="Times New Roman" w:cs="Times New Roman"/>
        </w:rPr>
        <w:t>,</w:t>
      </w:r>
      <w:r w:rsidR="005573AA" w:rsidRPr="00731709">
        <w:rPr>
          <w:rFonts w:ascii="Times New Roman" w:hAnsi="Times New Roman" w:cs="Times New Roman"/>
        </w:rPr>
        <w:t xml:space="preserve"> with all the attributes mentioned above recorded annually</w:t>
      </w:r>
      <w:r w:rsidRPr="00731709">
        <w:rPr>
          <w:rFonts w:ascii="Times New Roman" w:hAnsi="Times New Roman" w:cs="Times New Roman"/>
        </w:rPr>
        <w:t xml:space="preserve"> for every scenario.</w:t>
      </w:r>
      <w:r w:rsidR="00E13A3B" w:rsidRPr="00731709">
        <w:rPr>
          <w:rFonts w:ascii="Times New Roman" w:hAnsi="Times New Roman" w:cs="Times New Roman"/>
        </w:rPr>
        <w:t xml:space="preserve"> From this dataset of life</w:t>
      </w:r>
      <w:r w:rsidR="0055533F" w:rsidRPr="00731709">
        <w:rPr>
          <w:rFonts w:ascii="Times New Roman" w:hAnsi="Times New Roman" w:cs="Times New Roman"/>
        </w:rPr>
        <w:t xml:space="preserve"> </w:t>
      </w:r>
      <w:r w:rsidR="00E13A3B" w:rsidRPr="00731709">
        <w:rPr>
          <w:rFonts w:ascii="Times New Roman" w:hAnsi="Times New Roman" w:cs="Times New Roman"/>
        </w:rPr>
        <w:t xml:space="preserve">course trajectories, mortality, disease incidence and prevalence can be calculated annually. </w:t>
      </w:r>
    </w:p>
    <w:p w14:paraId="5171383E" w14:textId="0503E74C" w:rsidR="00C35D76" w:rsidRPr="00731709" w:rsidRDefault="00897A12" w:rsidP="00B17C1B">
      <w:pPr>
        <w:rPr>
          <w:rFonts w:ascii="Times New Roman" w:hAnsi="Times New Roman" w:cs="Times New Roman"/>
        </w:rPr>
      </w:pPr>
      <w:r w:rsidRPr="00731709">
        <w:rPr>
          <w:rFonts w:ascii="Times New Roman" w:hAnsi="Times New Roman" w:cs="Times New Roman"/>
        </w:rPr>
        <w:t>As mentioned above, t</w:t>
      </w:r>
      <w:r w:rsidR="00C35D76" w:rsidRPr="00731709">
        <w:rPr>
          <w:rFonts w:ascii="Times New Roman" w:hAnsi="Times New Roman" w:cs="Times New Roman"/>
        </w:rPr>
        <w:t xml:space="preserve">he epidemiological engine of </w:t>
      </w:r>
      <w:r w:rsidR="00E019D3" w:rsidRPr="00731709">
        <w:rPr>
          <w:rFonts w:ascii="Times New Roman" w:hAnsi="Times New Roman" w:cs="Times New Roman"/>
        </w:rPr>
        <w:t>IMPACT</w:t>
      </w:r>
      <w:r w:rsidR="00E019D3" w:rsidRPr="00731709">
        <w:rPr>
          <w:rFonts w:ascii="Times New Roman" w:hAnsi="Times New Roman" w:cs="Times New Roman"/>
          <w:vertAlign w:val="subscript"/>
        </w:rPr>
        <w:t>NCD</w:t>
      </w:r>
      <w:r w:rsidR="003627DF">
        <w:rPr>
          <w:rFonts w:ascii="Times New Roman" w:hAnsi="Times New Roman" w:cs="Times New Roman"/>
          <w:vertAlign w:val="subscript"/>
          <w:lang w:val="en-GB"/>
        </w:rPr>
        <w:t>-JPN</w:t>
      </w:r>
      <w:r w:rsidR="00C35D76" w:rsidRPr="00731709">
        <w:rPr>
          <w:rFonts w:ascii="Times New Roman" w:hAnsi="Times New Roman" w:cs="Times New Roman"/>
        </w:rPr>
        <w:t xml:space="preserve"> consists of three modules: t</w:t>
      </w:r>
      <w:r w:rsidR="00C35D76" w:rsidRPr="00731709">
        <w:rPr>
          <w:rFonts w:ascii="Times New Roman" w:hAnsi="Times New Roman" w:cs="Times New Roman"/>
          <w:u w:val="single"/>
        </w:rPr>
        <w:t>he demographic module, the exposure module, and the disease module</w:t>
      </w:r>
      <w:r w:rsidR="00C35D76" w:rsidRPr="00731709">
        <w:rPr>
          <w:rFonts w:ascii="Times New Roman" w:hAnsi="Times New Roman" w:cs="Times New Roman"/>
        </w:rPr>
        <w:t xml:space="preserve">. </w:t>
      </w:r>
      <w:r w:rsidR="00E315DF">
        <w:rPr>
          <w:rFonts w:ascii="Times New Roman" w:hAnsi="Times New Roman" w:cs="Times New Roman"/>
        </w:rPr>
        <w:t>W</w:t>
      </w:r>
      <w:r w:rsidR="00C35D76" w:rsidRPr="00731709">
        <w:rPr>
          <w:rFonts w:ascii="Times New Roman" w:hAnsi="Times New Roman" w:cs="Times New Roman"/>
        </w:rPr>
        <w:t>e will describe these three modules</w:t>
      </w:r>
      <w:r w:rsidR="00E315DF">
        <w:rPr>
          <w:rFonts w:ascii="Times New Roman" w:hAnsi="Times New Roman" w:cs="Times New Roman"/>
        </w:rPr>
        <w:t xml:space="preserve"> in the following paragraphs</w:t>
      </w:r>
      <w:r w:rsidR="0044195F" w:rsidRPr="00731709">
        <w:rPr>
          <w:rFonts w:ascii="Times New Roman" w:hAnsi="Times New Roman" w:cs="Times New Roman"/>
        </w:rPr>
        <w:t xml:space="preserve">. </w:t>
      </w:r>
      <w:r w:rsidR="0044195F" w:rsidRPr="00731709">
        <w:rPr>
          <w:rFonts w:ascii="Times New Roman" w:hAnsi="Times New Roman" w:cs="Times New Roman"/>
          <w:u w:val="single"/>
        </w:rPr>
        <w:fldChar w:fldCharType="begin"/>
      </w:r>
      <w:r w:rsidR="0044195F" w:rsidRPr="00731709">
        <w:rPr>
          <w:rFonts w:ascii="Times New Roman" w:hAnsi="Times New Roman" w:cs="Times New Roman"/>
          <w:u w:val="single"/>
        </w:rPr>
        <w:instrText xml:space="preserve"> REF _Ref129255549 \h  \* MERGEFORMAT </w:instrText>
      </w:r>
      <w:r w:rsidR="0044195F" w:rsidRPr="00731709">
        <w:rPr>
          <w:rFonts w:ascii="Times New Roman" w:hAnsi="Times New Roman" w:cs="Times New Roman"/>
          <w:u w:val="single"/>
        </w:rPr>
      </w:r>
      <w:r w:rsidR="0044195F" w:rsidRPr="00731709">
        <w:rPr>
          <w:rFonts w:ascii="Times New Roman" w:hAnsi="Times New Roman" w:cs="Times New Roman"/>
          <w:u w:val="single"/>
        </w:rPr>
        <w:fldChar w:fldCharType="separate"/>
      </w:r>
      <w:r w:rsidR="003D1493" w:rsidRPr="003D1493">
        <w:rPr>
          <w:rFonts w:ascii="Times New Roman" w:hAnsi="Times New Roman" w:cs="Times New Roman"/>
          <w:u w:val="single"/>
        </w:rPr>
        <w:t>Table</w:t>
      </w:r>
      <w:r w:rsidR="003D1493" w:rsidRPr="00731709">
        <w:rPr>
          <w:rFonts w:ascii="Times New Roman" w:hAnsi="Times New Roman" w:cs="Times New Roman"/>
        </w:rPr>
        <w:t xml:space="preserve"> </w:t>
      </w:r>
      <w:r w:rsidR="003D1493">
        <w:rPr>
          <w:rFonts w:ascii="Times New Roman" w:hAnsi="Times New Roman" w:cs="Times New Roman"/>
          <w:noProof/>
        </w:rPr>
        <w:t>2</w:t>
      </w:r>
      <w:r w:rsidR="003D1493" w:rsidRPr="00731709">
        <w:rPr>
          <w:rFonts w:ascii="Times New Roman" w:hAnsi="Times New Roman" w:cs="Times New Roman"/>
          <w:noProof/>
        </w:rPr>
        <w:noBreakHyphen/>
        <w:t>2-</w:t>
      </w:r>
      <w:r w:rsidR="003D1493">
        <w:rPr>
          <w:rFonts w:ascii="Times New Roman" w:hAnsi="Times New Roman" w:cs="Times New Roman"/>
          <w:noProof/>
        </w:rPr>
        <w:t>1</w:t>
      </w:r>
      <w:r w:rsidR="0044195F" w:rsidRPr="00731709">
        <w:rPr>
          <w:rFonts w:ascii="Times New Roman" w:hAnsi="Times New Roman" w:cs="Times New Roman"/>
          <w:u w:val="single"/>
        </w:rPr>
        <w:fldChar w:fldCharType="end"/>
      </w:r>
      <w:r w:rsidR="0044195F" w:rsidRPr="00731709">
        <w:rPr>
          <w:rFonts w:ascii="Times New Roman" w:hAnsi="Times New Roman" w:cs="Times New Roman"/>
        </w:rPr>
        <w:t xml:space="preserve"> </w:t>
      </w:r>
      <w:r w:rsidR="003B3577" w:rsidRPr="003B3577">
        <w:rPr>
          <w:rFonts w:ascii="Times New Roman" w:hAnsi="Times New Roman" w:cs="Times New Roman"/>
        </w:rPr>
        <w:t>summarizes</w:t>
      </w:r>
      <w:r w:rsidR="00C35D76" w:rsidRPr="00731709">
        <w:rPr>
          <w:rFonts w:ascii="Times New Roman" w:hAnsi="Times New Roman" w:cs="Times New Roman"/>
        </w:rPr>
        <w:t xml:space="preserve"> the key assumptions and limitations of the </w:t>
      </w:r>
      <w:r w:rsidR="00E019D3" w:rsidRPr="00731709">
        <w:rPr>
          <w:rFonts w:ascii="Times New Roman" w:hAnsi="Times New Roman" w:cs="Times New Roman"/>
        </w:rPr>
        <w:t>IMPACT</w:t>
      </w:r>
      <w:r w:rsidR="00E019D3" w:rsidRPr="00731709">
        <w:rPr>
          <w:rFonts w:ascii="Times New Roman" w:hAnsi="Times New Roman" w:cs="Times New Roman"/>
          <w:vertAlign w:val="subscript"/>
        </w:rPr>
        <w:t>NCD</w:t>
      </w:r>
      <w:r w:rsidR="003627DF">
        <w:rPr>
          <w:rFonts w:ascii="Times New Roman" w:hAnsi="Times New Roman" w:cs="Times New Roman"/>
          <w:vertAlign w:val="subscript"/>
          <w:lang w:val="en-GB"/>
        </w:rPr>
        <w:t>-JPN</w:t>
      </w:r>
      <w:r w:rsidR="00E019D3" w:rsidRPr="00731709">
        <w:rPr>
          <w:rFonts w:ascii="Times New Roman" w:hAnsi="Times New Roman" w:cs="Times New Roman"/>
        </w:rPr>
        <w:t xml:space="preserve"> </w:t>
      </w:r>
      <w:r w:rsidR="00C35D76" w:rsidRPr="00731709">
        <w:rPr>
          <w:rFonts w:ascii="Times New Roman" w:hAnsi="Times New Roman" w:cs="Times New Roman"/>
        </w:rPr>
        <w:t>microsimulation model.</w:t>
      </w:r>
    </w:p>
    <w:p w14:paraId="7F878EF1" w14:textId="77777777" w:rsidR="00C35D76" w:rsidRPr="00731709" w:rsidRDefault="00C35D76" w:rsidP="00B17C1B">
      <w:pPr>
        <w:rPr>
          <w:rFonts w:ascii="Times New Roman" w:hAnsi="Times New Roman" w:cs="Times New Roman"/>
        </w:rPr>
      </w:pPr>
      <w:r w:rsidRPr="00731709">
        <w:rPr>
          <w:rFonts w:ascii="Times New Roman" w:hAnsi="Times New Roman" w:cs="Times New Roman"/>
        </w:rPr>
        <w:br w:type="page"/>
      </w:r>
    </w:p>
    <w:p w14:paraId="2998913F" w14:textId="705C0501" w:rsidR="001B17D4" w:rsidRPr="00731709" w:rsidRDefault="001B17D4" w:rsidP="00AD50C7">
      <w:pPr>
        <w:pStyle w:val="Tabletext"/>
        <w:rPr>
          <w:rFonts w:ascii="Times New Roman" w:hAnsi="Times New Roman" w:cs="Times New Roman"/>
        </w:rPr>
      </w:pPr>
      <w:bookmarkStart w:id="319" w:name="_Ref129255549"/>
      <w:bookmarkStart w:id="320" w:name="_Ref129255487"/>
      <w:r w:rsidRPr="00731709">
        <w:rPr>
          <w:rFonts w:ascii="Times New Roman" w:hAnsi="Times New Roman" w:cs="Times New Roman"/>
        </w:rPr>
        <w:lastRenderedPageBreak/>
        <w:t xml:space="preserve">Table </w:t>
      </w:r>
      <w:r w:rsidRPr="00731709">
        <w:rPr>
          <w:rFonts w:ascii="Times New Roman" w:hAnsi="Times New Roman" w:cs="Times New Roman"/>
        </w:rPr>
        <w:fldChar w:fldCharType="begin"/>
      </w:r>
      <w:r w:rsidRPr="00731709">
        <w:rPr>
          <w:rFonts w:ascii="Times New Roman" w:hAnsi="Times New Roman" w:cs="Times New Roman"/>
        </w:rPr>
        <w:instrText xml:space="preserve"> STYLEREF 1 \s </w:instrText>
      </w:r>
      <w:r w:rsidRPr="00731709">
        <w:rPr>
          <w:rFonts w:ascii="Times New Roman" w:hAnsi="Times New Roman" w:cs="Times New Roman"/>
        </w:rPr>
        <w:fldChar w:fldCharType="separate"/>
      </w:r>
      <w:r w:rsidR="003D1493">
        <w:rPr>
          <w:rFonts w:ascii="Times New Roman" w:hAnsi="Times New Roman" w:cs="Times New Roman"/>
          <w:noProof/>
        </w:rPr>
        <w:t>2</w:t>
      </w:r>
      <w:r w:rsidRPr="00731709">
        <w:rPr>
          <w:rFonts w:ascii="Times New Roman" w:hAnsi="Times New Roman" w:cs="Times New Roman"/>
        </w:rPr>
        <w:fldChar w:fldCharType="end"/>
      </w:r>
      <w:r w:rsidR="000577B8" w:rsidRPr="00731709">
        <w:rPr>
          <w:rFonts w:ascii="Times New Roman" w:hAnsi="Times New Roman" w:cs="Times New Roman"/>
        </w:rPr>
        <w:noBreakHyphen/>
      </w:r>
      <w:r w:rsidR="0098374D" w:rsidRPr="00731709">
        <w:rPr>
          <w:rFonts w:ascii="Times New Roman" w:hAnsi="Times New Roman" w:cs="Times New Roman"/>
        </w:rPr>
        <w:t>2-</w:t>
      </w:r>
      <w:r w:rsidR="0026264C" w:rsidRPr="00731709">
        <w:rPr>
          <w:rFonts w:ascii="Times New Roman" w:hAnsi="Times New Roman" w:cs="Times New Roman"/>
        </w:rPr>
        <w:fldChar w:fldCharType="begin"/>
      </w:r>
      <w:r w:rsidR="0026264C" w:rsidRPr="00731709">
        <w:rPr>
          <w:rFonts w:ascii="Times New Roman" w:hAnsi="Times New Roman" w:cs="Times New Roman"/>
        </w:rPr>
        <w:instrText xml:space="preserve"> SEQ Table \* ARABIC \s 1 </w:instrText>
      </w:r>
      <w:r w:rsidR="0026264C" w:rsidRPr="00731709">
        <w:rPr>
          <w:rFonts w:ascii="Times New Roman" w:hAnsi="Times New Roman" w:cs="Times New Roman"/>
        </w:rPr>
        <w:fldChar w:fldCharType="separate"/>
      </w:r>
      <w:r w:rsidR="003D1493">
        <w:rPr>
          <w:rFonts w:ascii="Times New Roman" w:hAnsi="Times New Roman" w:cs="Times New Roman"/>
          <w:noProof/>
        </w:rPr>
        <w:t>1</w:t>
      </w:r>
      <w:r w:rsidR="0026264C" w:rsidRPr="00731709">
        <w:rPr>
          <w:rFonts w:ascii="Times New Roman" w:hAnsi="Times New Roman" w:cs="Times New Roman"/>
        </w:rPr>
        <w:fldChar w:fldCharType="end"/>
      </w:r>
      <w:bookmarkEnd w:id="319"/>
      <w:r w:rsidRPr="00731709">
        <w:rPr>
          <w:rFonts w:ascii="Times New Roman" w:hAnsi="Times New Roman" w:cs="Times New Roman"/>
        </w:rPr>
        <w:t xml:space="preserve"> IMPACT</w:t>
      </w:r>
      <w:r w:rsidRPr="00731709">
        <w:rPr>
          <w:rFonts w:ascii="Times New Roman" w:hAnsi="Times New Roman" w:cs="Times New Roman"/>
          <w:vertAlign w:val="subscript"/>
        </w:rPr>
        <w:t>NCD</w:t>
      </w:r>
      <w:r w:rsidR="003627DF">
        <w:rPr>
          <w:rFonts w:ascii="Times New Roman" w:hAnsi="Times New Roman" w:cs="Times New Roman"/>
          <w:vertAlign w:val="subscript"/>
          <w:lang w:val="en-GB"/>
        </w:rPr>
        <w:t>-JPN</w:t>
      </w:r>
      <w:r w:rsidRPr="00731709">
        <w:rPr>
          <w:rFonts w:ascii="Times New Roman" w:hAnsi="Times New Roman" w:cs="Times New Roman"/>
        </w:rPr>
        <w:t xml:space="preserve"> key assumptions and limitations</w:t>
      </w:r>
      <w:bookmarkEnd w:id="320"/>
    </w:p>
    <w:tbl>
      <w:tblPr>
        <w:tblStyle w:val="GridTable2-Accent1"/>
        <w:tblW w:w="5000" w:type="pct"/>
        <w:tblLook w:val="0680" w:firstRow="0" w:lastRow="0" w:firstColumn="1" w:lastColumn="0" w:noHBand="1" w:noVBand="1"/>
      </w:tblPr>
      <w:tblGrid>
        <w:gridCol w:w="2524"/>
        <w:gridCol w:w="6502"/>
      </w:tblGrid>
      <w:tr w:rsidR="00C14059" w:rsidRPr="00731709" w14:paraId="293F5979" w14:textId="77777777" w:rsidTr="4EC3588F">
        <w:trPr>
          <w:trHeight w:val="20"/>
        </w:trPr>
        <w:tc>
          <w:tcPr>
            <w:cnfStyle w:val="001000000000" w:firstRow="0" w:lastRow="0" w:firstColumn="1" w:lastColumn="0" w:oddVBand="0" w:evenVBand="0" w:oddHBand="0" w:evenHBand="0" w:firstRowFirstColumn="0" w:firstRowLastColumn="0" w:lastRowFirstColumn="0" w:lastRowLastColumn="0"/>
            <w:tcW w:w="1398" w:type="pct"/>
          </w:tcPr>
          <w:p w14:paraId="29F770E5" w14:textId="0895C397" w:rsidR="00C14059" w:rsidRPr="00731709" w:rsidRDefault="00C14059" w:rsidP="00E16F84">
            <w:pPr>
              <w:pStyle w:val="NoSpacing"/>
              <w:spacing w:line="276" w:lineRule="auto"/>
              <w:rPr>
                <w:rFonts w:ascii="Times New Roman" w:hAnsi="Times New Roman" w:cs="Times New Roman"/>
                <w:lang w:val="en-US"/>
              </w:rPr>
            </w:pPr>
            <w:r w:rsidRPr="00731709">
              <w:rPr>
                <w:rFonts w:ascii="Times New Roman" w:hAnsi="Times New Roman" w:cs="Times New Roman"/>
                <w:lang w:val="en-US"/>
              </w:rPr>
              <w:t>Model component</w:t>
            </w:r>
          </w:p>
        </w:tc>
        <w:tc>
          <w:tcPr>
            <w:tcW w:w="3602" w:type="pct"/>
          </w:tcPr>
          <w:p w14:paraId="14B2C514" w14:textId="4E9ECC98" w:rsidR="00C14059" w:rsidRPr="00731709" w:rsidRDefault="00C14059" w:rsidP="00E16F84">
            <w:pPr>
              <w:pStyle w:val="NoSpacing"/>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lang w:val="en-US"/>
              </w:rPr>
            </w:pPr>
            <w:r w:rsidRPr="00731709">
              <w:rPr>
                <w:rFonts w:ascii="Times New Roman" w:hAnsi="Times New Roman" w:cs="Times New Roman"/>
                <w:b/>
                <w:bCs/>
                <w:lang w:val="en-US"/>
              </w:rPr>
              <w:t>Key assumptions</w:t>
            </w:r>
          </w:p>
        </w:tc>
      </w:tr>
      <w:tr w:rsidR="00C14059" w:rsidRPr="00731709" w14:paraId="7B77B910" w14:textId="77777777" w:rsidTr="002C0F8C">
        <w:trPr>
          <w:trHeight w:val="2187"/>
        </w:trPr>
        <w:tc>
          <w:tcPr>
            <w:cnfStyle w:val="001000000000" w:firstRow="0" w:lastRow="0" w:firstColumn="1" w:lastColumn="0" w:oddVBand="0" w:evenVBand="0" w:oddHBand="0" w:evenHBand="0" w:firstRowFirstColumn="0" w:firstRowLastColumn="0" w:lastRowFirstColumn="0" w:lastRowLastColumn="0"/>
            <w:tcW w:w="1398" w:type="pct"/>
            <w:vMerge w:val="restart"/>
          </w:tcPr>
          <w:p w14:paraId="6C9F6FED" w14:textId="3379D4E6" w:rsidR="00C14059" w:rsidRPr="00731709" w:rsidRDefault="00701A73" w:rsidP="00E16F84">
            <w:pPr>
              <w:pStyle w:val="NoSpacing"/>
              <w:spacing w:line="276" w:lineRule="auto"/>
              <w:rPr>
                <w:rFonts w:ascii="Times New Roman" w:hAnsi="Times New Roman" w:cs="Times New Roman"/>
                <w:lang w:val="en-US"/>
              </w:rPr>
            </w:pPr>
            <w:r w:rsidRPr="00731709">
              <w:rPr>
                <w:rFonts w:ascii="Times New Roman" w:hAnsi="Times New Roman" w:cs="Times New Roman"/>
                <w:lang w:val="en-US"/>
              </w:rPr>
              <w:t>D</w:t>
            </w:r>
            <w:r w:rsidR="00C14059" w:rsidRPr="00731709">
              <w:rPr>
                <w:rFonts w:ascii="Times New Roman" w:hAnsi="Times New Roman" w:cs="Times New Roman"/>
                <w:lang w:val="en-US"/>
              </w:rPr>
              <w:t>emographic module</w:t>
            </w:r>
          </w:p>
        </w:tc>
        <w:tc>
          <w:tcPr>
            <w:tcW w:w="3602" w:type="pct"/>
          </w:tcPr>
          <w:p w14:paraId="3B95C372" w14:textId="6AEFFE02" w:rsidR="00C14059" w:rsidRPr="00731709" w:rsidRDefault="00C14059" w:rsidP="003333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31709">
              <w:rPr>
                <w:rFonts w:ascii="Times New Roman" w:hAnsi="Times New Roman" w:cs="Times New Roman"/>
              </w:rPr>
              <w:t xml:space="preserve">Migration is not </w:t>
            </w:r>
            <w:del w:id="321" w:author="Kypridemos, Christodoulos" w:date="2025-02-20T14:40:00Z" w16du:dateUtc="2025-02-20T14:40:00Z">
              <w:r w:rsidR="005F0E6F" w:rsidDel="00520F5D">
                <w:rPr>
                  <w:rFonts w:ascii="Times New Roman" w:hAnsi="Times New Roman" w:cs="Times New Roman"/>
                </w:rPr>
                <w:delText>model</w:delText>
              </w:r>
              <w:r w:rsidRPr="00731709" w:rsidDel="00520F5D">
                <w:rPr>
                  <w:rFonts w:ascii="Times New Roman" w:hAnsi="Times New Roman" w:cs="Times New Roman"/>
                </w:rPr>
                <w:delText xml:space="preserve">ed </w:delText>
              </w:r>
            </w:del>
            <w:ins w:id="322" w:author="Kypridemos, Christodoulos" w:date="2025-02-20T14:40:00Z" w16du:dateUtc="2025-02-20T14:40:00Z">
              <w:r w:rsidR="00520F5D">
                <w:rPr>
                  <w:rFonts w:ascii="Times New Roman" w:hAnsi="Times New Roman" w:cs="Times New Roman"/>
                </w:rPr>
                <w:t>modelled</w:t>
              </w:r>
              <w:r w:rsidR="00520F5D" w:rsidRPr="00731709">
                <w:rPr>
                  <w:rFonts w:ascii="Times New Roman" w:hAnsi="Times New Roman" w:cs="Times New Roman"/>
                </w:rPr>
                <w:t xml:space="preserve"> </w:t>
              </w:r>
            </w:ins>
            <w:r w:rsidRPr="00731709">
              <w:rPr>
                <w:rFonts w:ascii="Times New Roman" w:hAnsi="Times New Roman" w:cs="Times New Roman"/>
              </w:rPr>
              <w:t xml:space="preserve">explicitly in the model. However, the model outputs are calibrated to </w:t>
            </w:r>
            <w:r w:rsidR="00701A73" w:rsidRPr="00731709">
              <w:rPr>
                <w:rFonts w:ascii="Times New Roman" w:hAnsi="Times New Roman" w:cs="Times New Roman"/>
              </w:rPr>
              <w:t xml:space="preserve">official </w:t>
            </w:r>
            <w:r w:rsidRPr="00731709">
              <w:rPr>
                <w:rFonts w:ascii="Times New Roman" w:hAnsi="Times New Roman" w:cs="Times New Roman"/>
              </w:rPr>
              <w:t>population</w:t>
            </w:r>
            <w:r w:rsidR="00A87A55" w:rsidRPr="00731709">
              <w:rPr>
                <w:rFonts w:ascii="Times New Roman" w:hAnsi="Times New Roman" w:cs="Times New Roman"/>
                <w:lang w:eastAsia="ja-JP"/>
              </w:rPr>
              <w:t xml:space="preserve"> reports and the official population</w:t>
            </w:r>
            <w:r w:rsidRPr="00731709">
              <w:rPr>
                <w:rFonts w:ascii="Times New Roman" w:hAnsi="Times New Roman" w:cs="Times New Roman"/>
              </w:rPr>
              <w:t xml:space="preserve"> projections </w:t>
            </w:r>
            <w:r w:rsidR="00701A73" w:rsidRPr="00731709">
              <w:rPr>
                <w:rFonts w:ascii="Times New Roman" w:hAnsi="Times New Roman" w:cs="Times New Roman"/>
              </w:rPr>
              <w:t xml:space="preserve">in Japan </w:t>
            </w:r>
            <w:r w:rsidR="00CE5CC9" w:rsidRPr="00731709">
              <w:rPr>
                <w:rFonts w:ascii="Times New Roman" w:hAnsi="Times New Roman" w:cs="Times New Roman"/>
              </w:rPr>
              <w:t xml:space="preserve">provided </w:t>
            </w:r>
            <w:r w:rsidR="00ED175E" w:rsidRPr="00731709">
              <w:rPr>
                <w:rFonts w:ascii="Times New Roman" w:hAnsi="Times New Roman" w:cs="Times New Roman"/>
              </w:rPr>
              <w:t xml:space="preserve">by </w:t>
            </w:r>
            <w:r w:rsidR="00CE5CC9" w:rsidRPr="00731709">
              <w:rPr>
                <w:rFonts w:ascii="Times New Roman" w:hAnsi="Times New Roman" w:cs="Times New Roman"/>
                <w:lang w:eastAsia="ja-JP"/>
              </w:rPr>
              <w:t>the Statistics Bureau, Ministry of Internal Affairs and Communications</w:t>
            </w:r>
            <w:r w:rsidR="00ED175E" w:rsidRPr="00731709">
              <w:rPr>
                <w:rFonts w:ascii="Times New Roman" w:hAnsi="Times New Roman" w:cs="Times New Roman"/>
                <w:lang w:eastAsia="ja-JP"/>
              </w:rPr>
              <w:t xml:space="preserve">, and </w:t>
            </w:r>
            <w:r w:rsidR="00701A73" w:rsidRPr="00731709">
              <w:rPr>
                <w:rFonts w:ascii="Times New Roman" w:hAnsi="Times New Roman" w:cs="Times New Roman"/>
              </w:rPr>
              <w:t xml:space="preserve">estimated </w:t>
            </w:r>
            <w:r w:rsidR="00434A7B" w:rsidRPr="00731709">
              <w:rPr>
                <w:rFonts w:ascii="Times New Roman" w:hAnsi="Times New Roman" w:cs="Times New Roman"/>
                <w:lang w:eastAsia="ja-JP"/>
              </w:rPr>
              <w:t>by the National Institute of Population and Social Security Research</w:t>
            </w:r>
            <w:r w:rsidRPr="00731709">
              <w:rPr>
                <w:rFonts w:ascii="Times New Roman" w:hAnsi="Times New Roman" w:cs="Times New Roman"/>
              </w:rPr>
              <w:t>,</w:t>
            </w:r>
            <w:r w:rsidR="00CE3A89" w:rsidRPr="00731709">
              <w:rPr>
                <w:rFonts w:ascii="Times New Roman" w:hAnsi="Times New Roman" w:cs="Times New Roman"/>
              </w:rPr>
              <w:t xml:space="preserve"> </w:t>
            </w:r>
            <w:r w:rsidR="00897A12" w:rsidRPr="00731709">
              <w:rPr>
                <w:rFonts w:ascii="Times New Roman" w:hAnsi="Times New Roman" w:cs="Times New Roman"/>
              </w:rPr>
              <w:t>which</w:t>
            </w:r>
            <w:r w:rsidRPr="00731709">
              <w:rPr>
                <w:rFonts w:ascii="Times New Roman" w:hAnsi="Times New Roman" w:cs="Times New Roman"/>
              </w:rPr>
              <w:t xml:space="preserve"> </w:t>
            </w:r>
            <w:r w:rsidR="00A73144" w:rsidRPr="00731709">
              <w:rPr>
                <w:rFonts w:ascii="Times New Roman" w:hAnsi="Times New Roman" w:cs="Times New Roman"/>
              </w:rPr>
              <w:t>consider</w:t>
            </w:r>
            <w:r w:rsidRPr="00731709">
              <w:rPr>
                <w:rFonts w:ascii="Times New Roman" w:hAnsi="Times New Roman" w:cs="Times New Roman"/>
              </w:rPr>
              <w:t xml:space="preserve"> migration.</w:t>
            </w:r>
            <w:r w:rsidR="00897A12" w:rsidRPr="00731709">
              <w:rPr>
                <w:rFonts w:ascii="Times New Roman" w:hAnsi="Times New Roman" w:cs="Times New Roman"/>
              </w:rPr>
              <w:t xml:space="preserve"> </w:t>
            </w:r>
          </w:p>
        </w:tc>
      </w:tr>
      <w:tr w:rsidR="00C14059" w:rsidRPr="00731709" w14:paraId="01887EEE" w14:textId="77777777" w:rsidTr="4EC3588F">
        <w:trPr>
          <w:trHeight w:val="20"/>
        </w:trPr>
        <w:tc>
          <w:tcPr>
            <w:cnfStyle w:val="001000000000" w:firstRow="0" w:lastRow="0" w:firstColumn="1" w:lastColumn="0" w:oddVBand="0" w:evenVBand="0" w:oddHBand="0" w:evenHBand="0" w:firstRowFirstColumn="0" w:firstRowLastColumn="0" w:lastRowFirstColumn="0" w:lastRowLastColumn="0"/>
            <w:tcW w:w="1398" w:type="pct"/>
            <w:vMerge/>
          </w:tcPr>
          <w:p w14:paraId="3B03940C" w14:textId="77777777" w:rsidR="00C14059" w:rsidRPr="00731709" w:rsidRDefault="00C14059" w:rsidP="00E16F84">
            <w:pPr>
              <w:pStyle w:val="NoSpacing"/>
              <w:spacing w:line="276" w:lineRule="auto"/>
              <w:rPr>
                <w:rFonts w:ascii="Times New Roman" w:hAnsi="Times New Roman" w:cs="Times New Roman"/>
                <w:lang w:val="en-US"/>
              </w:rPr>
            </w:pPr>
          </w:p>
        </w:tc>
        <w:tc>
          <w:tcPr>
            <w:tcW w:w="3602" w:type="pct"/>
          </w:tcPr>
          <w:p w14:paraId="1353664E" w14:textId="77777777" w:rsidR="00C14059" w:rsidRPr="00731709" w:rsidRDefault="00C14059" w:rsidP="00E16F84">
            <w:pPr>
              <w:pStyle w:val="NoSpacing"/>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31709">
              <w:rPr>
                <w:rFonts w:ascii="Times New Roman" w:hAnsi="Times New Roman" w:cs="Times New Roman"/>
                <w:lang w:val="en-US"/>
              </w:rPr>
              <w:t>Social mobility is not considered.</w:t>
            </w:r>
          </w:p>
        </w:tc>
      </w:tr>
      <w:tr w:rsidR="00C14059" w:rsidRPr="00731709" w14:paraId="2EC6BFE4" w14:textId="77777777" w:rsidTr="4EC3588F">
        <w:trPr>
          <w:trHeight w:val="20"/>
        </w:trPr>
        <w:tc>
          <w:tcPr>
            <w:cnfStyle w:val="001000000000" w:firstRow="0" w:lastRow="0" w:firstColumn="1" w:lastColumn="0" w:oddVBand="0" w:evenVBand="0" w:oddHBand="0" w:evenHBand="0" w:firstRowFirstColumn="0" w:firstRowLastColumn="0" w:lastRowFirstColumn="0" w:lastRowLastColumn="0"/>
            <w:tcW w:w="1398" w:type="pct"/>
            <w:vMerge w:val="restart"/>
          </w:tcPr>
          <w:p w14:paraId="7231CF2A" w14:textId="77777777" w:rsidR="00C14059" w:rsidRPr="00731709" w:rsidRDefault="00C14059" w:rsidP="00E16F84">
            <w:pPr>
              <w:pStyle w:val="NoSpacing"/>
              <w:spacing w:line="276" w:lineRule="auto"/>
              <w:rPr>
                <w:rFonts w:ascii="Times New Roman" w:hAnsi="Times New Roman" w:cs="Times New Roman"/>
                <w:lang w:val="en-US"/>
              </w:rPr>
            </w:pPr>
            <w:r w:rsidRPr="00731709">
              <w:rPr>
                <w:rFonts w:ascii="Times New Roman" w:hAnsi="Times New Roman" w:cs="Times New Roman"/>
                <w:lang w:val="en-US"/>
              </w:rPr>
              <w:t>Exposure module</w:t>
            </w:r>
          </w:p>
        </w:tc>
        <w:tc>
          <w:tcPr>
            <w:tcW w:w="3602" w:type="pct"/>
          </w:tcPr>
          <w:p w14:paraId="7BE5825A" w14:textId="383164D4" w:rsidR="00C14059" w:rsidRPr="00731709" w:rsidRDefault="073ECAF6" w:rsidP="00684F09">
            <w:pPr>
              <w:pStyle w:val="NoSpacing"/>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31709">
              <w:rPr>
                <w:rFonts w:ascii="Times New Roman" w:hAnsi="Times New Roman" w:cs="Times New Roman"/>
                <w:lang w:val="en-US"/>
              </w:rPr>
              <w:t xml:space="preserve">We assume that the surveys used are truly representative of the population. </w:t>
            </w:r>
            <w:r w:rsidR="55B3B4DC" w:rsidRPr="00731709">
              <w:rPr>
                <w:rFonts w:ascii="Times New Roman" w:hAnsi="Times New Roman" w:cs="Times New Roman"/>
                <w:lang w:val="en-US"/>
              </w:rPr>
              <w:t>IMPACT NCD Japan used the National Health Nutrition Survey (NHNS)</w:t>
            </w:r>
            <w:r w:rsidR="568F4C9F" w:rsidRPr="00731709">
              <w:rPr>
                <w:rFonts w:ascii="Times New Roman" w:hAnsi="Times New Roman" w:cs="Times New Roman"/>
                <w:lang w:val="en-US"/>
              </w:rPr>
              <w:t xml:space="preserve">, an annual survey conducted by the Ministry of Health, </w:t>
            </w:r>
            <w:r w:rsidR="00E315DF" w:rsidRPr="00731709">
              <w:rPr>
                <w:rFonts w:ascii="Times New Roman" w:hAnsi="Times New Roman" w:cs="Times New Roman"/>
                <w:lang w:val="en-US"/>
              </w:rPr>
              <w:t>Labo</w:t>
            </w:r>
            <w:ins w:id="323" w:author="Kypridemos, Christodoulos" w:date="2025-02-20T14:49:00Z" w16du:dateUtc="2025-02-20T14:49:00Z">
              <w:r w:rsidR="00520F5D">
                <w:rPr>
                  <w:rFonts w:ascii="Times New Roman" w:hAnsi="Times New Roman" w:cs="Times New Roman"/>
                  <w:lang w:val="en-US"/>
                </w:rPr>
                <w:t>u</w:t>
              </w:r>
            </w:ins>
            <w:r w:rsidR="00E315DF" w:rsidRPr="00731709">
              <w:rPr>
                <w:rFonts w:ascii="Times New Roman" w:hAnsi="Times New Roman" w:cs="Times New Roman"/>
                <w:lang w:val="en-US"/>
              </w:rPr>
              <w:t>r</w:t>
            </w:r>
            <w:r w:rsidR="568F4C9F" w:rsidRPr="00731709">
              <w:rPr>
                <w:rFonts w:ascii="Times New Roman" w:hAnsi="Times New Roman" w:cs="Times New Roman"/>
                <w:lang w:val="en-US"/>
              </w:rPr>
              <w:t xml:space="preserve"> and Welfare of Japan.</w:t>
            </w:r>
            <w:r w:rsidR="04409E6C" w:rsidRPr="00731709">
              <w:rPr>
                <w:rFonts w:ascii="Times New Roman" w:hAnsi="Times New Roman" w:cs="Times New Roman"/>
                <w:lang w:val="en-US"/>
              </w:rPr>
              <w:t xml:space="preserve"> The NHNS</w:t>
            </w:r>
            <w:r w:rsidRPr="00731709">
              <w:rPr>
                <w:rFonts w:ascii="Times New Roman" w:hAnsi="Times New Roman" w:cs="Times New Roman"/>
                <w:lang w:val="en-US"/>
              </w:rPr>
              <w:t xml:space="preserve"> </w:t>
            </w:r>
            <w:r w:rsidR="04409E6C" w:rsidRPr="00731709">
              <w:rPr>
                <w:rFonts w:ascii="Times New Roman" w:hAnsi="Times New Roman" w:cs="Times New Roman"/>
                <w:lang w:val="en-US"/>
              </w:rPr>
              <w:t xml:space="preserve">uses </w:t>
            </w:r>
            <w:r w:rsidR="6095ADFC" w:rsidRPr="00731709">
              <w:rPr>
                <w:rFonts w:ascii="Times New Roman" w:hAnsi="Times New Roman" w:cs="Times New Roman"/>
                <w:lang w:val="en-US"/>
              </w:rPr>
              <w:t>a random sampling method to collect nationally representative data on the health, nutrition, and lifestyles of people in Japan</w:t>
            </w:r>
            <w:r w:rsidR="7423AEF4" w:rsidRPr="00731709">
              <w:rPr>
                <w:rFonts w:ascii="Times New Roman" w:hAnsi="Times New Roman" w:cs="Times New Roman"/>
                <w:lang w:val="en-US"/>
              </w:rPr>
              <w:t xml:space="preserve">. </w:t>
            </w:r>
            <w:r w:rsidR="00A73144" w:rsidRPr="00731709">
              <w:rPr>
                <w:rFonts w:ascii="Times New Roman" w:hAnsi="Times New Roman" w:cs="Times New Roman"/>
                <w:lang w:val="en-US"/>
              </w:rPr>
              <w:t>Results</w:t>
            </w:r>
            <w:r w:rsidR="701B53AC" w:rsidRPr="00731709">
              <w:rPr>
                <w:rFonts w:ascii="Times New Roman" w:hAnsi="Times New Roman" w:cs="Times New Roman"/>
                <w:lang w:val="en-US"/>
              </w:rPr>
              <w:t xml:space="preserve"> of the NHNS are</w:t>
            </w:r>
            <w:r w:rsidR="6095ADFC" w:rsidRPr="00731709">
              <w:rPr>
                <w:rFonts w:ascii="Times New Roman" w:hAnsi="Times New Roman" w:cs="Times New Roman"/>
                <w:lang w:val="en-US"/>
              </w:rPr>
              <w:t xml:space="preserve"> widely used when developing and evaluating health promotions</w:t>
            </w:r>
            <w:r w:rsidR="50B67950" w:rsidRPr="00731709">
              <w:rPr>
                <w:rFonts w:ascii="Times New Roman" w:hAnsi="Times New Roman" w:cs="Times New Roman"/>
                <w:lang w:val="en-US"/>
              </w:rPr>
              <w:t xml:space="preserve">. </w:t>
            </w:r>
          </w:p>
        </w:tc>
      </w:tr>
      <w:tr w:rsidR="00C14059" w:rsidRPr="00731709" w14:paraId="00908052" w14:textId="77777777" w:rsidTr="4EC3588F">
        <w:trPr>
          <w:trHeight w:val="20"/>
        </w:trPr>
        <w:tc>
          <w:tcPr>
            <w:cnfStyle w:val="001000000000" w:firstRow="0" w:lastRow="0" w:firstColumn="1" w:lastColumn="0" w:oddVBand="0" w:evenVBand="0" w:oddHBand="0" w:evenHBand="0" w:firstRowFirstColumn="0" w:firstRowLastColumn="0" w:lastRowFirstColumn="0" w:lastRowLastColumn="0"/>
            <w:tcW w:w="1398" w:type="pct"/>
            <w:vMerge/>
          </w:tcPr>
          <w:p w14:paraId="19BC57C9" w14:textId="77777777" w:rsidR="00C14059" w:rsidRPr="00731709" w:rsidRDefault="00C14059" w:rsidP="00E16F84">
            <w:pPr>
              <w:pStyle w:val="NoSpacing"/>
              <w:spacing w:line="276" w:lineRule="auto"/>
              <w:rPr>
                <w:rFonts w:ascii="Times New Roman" w:hAnsi="Times New Roman" w:cs="Times New Roman"/>
                <w:lang w:val="en-US"/>
              </w:rPr>
            </w:pPr>
          </w:p>
        </w:tc>
        <w:tc>
          <w:tcPr>
            <w:tcW w:w="3602" w:type="pct"/>
          </w:tcPr>
          <w:p w14:paraId="69807835" w14:textId="044F30B0" w:rsidR="00C14059" w:rsidRPr="00731709" w:rsidRDefault="00897A12" w:rsidP="00E16F84">
            <w:pPr>
              <w:pStyle w:val="NoSpacing"/>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n-US"/>
              </w:rPr>
            </w:pPr>
            <w:r w:rsidRPr="00731709">
              <w:rPr>
                <w:rFonts w:ascii="Times New Roman" w:hAnsi="Times New Roman" w:cs="Times New Roman"/>
                <w:lang w:val="en-US"/>
              </w:rPr>
              <w:t>On average, simulants remain in the same exposure quantile throughout their life</w:t>
            </w:r>
            <w:r w:rsidR="57718890" w:rsidRPr="00731709">
              <w:rPr>
                <w:rFonts w:ascii="Times New Roman" w:hAnsi="Times New Roman" w:cs="Times New Roman"/>
                <w:lang w:val="en-US"/>
              </w:rPr>
              <w:t xml:space="preserve"> (see</w:t>
            </w:r>
            <w:r w:rsidR="00E703F8" w:rsidRPr="00731709">
              <w:rPr>
                <w:rFonts w:ascii="Times New Roman" w:hAnsi="Times New Roman" w:cs="Times New Roman"/>
                <w:lang w:val="en-US"/>
              </w:rPr>
              <w:t xml:space="preserve"> </w:t>
            </w:r>
            <w:r w:rsidR="00EF5FC4" w:rsidRPr="00731709">
              <w:rPr>
                <w:rFonts w:ascii="Times New Roman" w:hAnsi="Times New Roman" w:cs="Times New Roman"/>
                <w:u w:val="single"/>
                <w:lang w:val="en-US"/>
              </w:rPr>
              <w:fldChar w:fldCharType="begin"/>
            </w:r>
            <w:r w:rsidR="00EF5FC4" w:rsidRPr="00731709">
              <w:rPr>
                <w:rFonts w:ascii="Times New Roman" w:hAnsi="Times New Roman" w:cs="Times New Roman"/>
                <w:u w:val="single"/>
                <w:lang w:val="en-US"/>
              </w:rPr>
              <w:instrText xml:space="preserve"> REF _Ref135914624 \h </w:instrText>
            </w:r>
            <w:r w:rsidR="00185FD2" w:rsidRPr="00731709">
              <w:rPr>
                <w:rFonts w:ascii="Times New Roman" w:hAnsi="Times New Roman" w:cs="Times New Roman"/>
                <w:u w:val="single"/>
                <w:lang w:val="en-US"/>
              </w:rPr>
              <w:instrText xml:space="preserve"> \* MERGEFORMAT </w:instrText>
            </w:r>
            <w:r w:rsidR="00EF5FC4" w:rsidRPr="00731709">
              <w:rPr>
                <w:rFonts w:ascii="Times New Roman" w:hAnsi="Times New Roman" w:cs="Times New Roman"/>
                <w:u w:val="single"/>
                <w:lang w:val="en-US"/>
              </w:rPr>
            </w:r>
            <w:r w:rsidR="00EF5FC4" w:rsidRPr="00731709">
              <w:rPr>
                <w:rFonts w:ascii="Times New Roman" w:hAnsi="Times New Roman" w:cs="Times New Roman"/>
                <w:u w:val="single"/>
                <w:lang w:val="en-US"/>
              </w:rPr>
              <w:fldChar w:fldCharType="separate"/>
            </w:r>
            <w:r w:rsidR="003D1493" w:rsidRPr="003D1493">
              <w:rPr>
                <w:rFonts w:ascii="Times New Roman" w:hAnsi="Times New Roman" w:cs="Times New Roman"/>
                <w:u w:val="single"/>
                <w:lang w:val="en-US"/>
              </w:rPr>
              <w:t>Exposure module</w:t>
            </w:r>
            <w:r w:rsidR="00EF5FC4" w:rsidRPr="00731709">
              <w:rPr>
                <w:rFonts w:ascii="Times New Roman" w:hAnsi="Times New Roman" w:cs="Times New Roman"/>
                <w:u w:val="single"/>
                <w:lang w:val="en-US"/>
              </w:rPr>
              <w:fldChar w:fldCharType="end"/>
            </w:r>
            <w:r w:rsidR="00EF5FC4" w:rsidRPr="00731709">
              <w:rPr>
                <w:rFonts w:ascii="Times New Roman" w:hAnsi="Times New Roman" w:cs="Times New Roman"/>
                <w:u w:val="single"/>
                <w:lang w:val="en-US"/>
              </w:rPr>
              <w:t xml:space="preserve"> section</w:t>
            </w:r>
            <w:r w:rsidR="3110FD9E" w:rsidRPr="00731709">
              <w:rPr>
                <w:rFonts w:ascii="Times New Roman" w:hAnsi="Times New Roman" w:cs="Times New Roman"/>
                <w:lang w:val="en-US"/>
              </w:rPr>
              <w:t>)</w:t>
            </w:r>
            <w:r w:rsidRPr="00731709">
              <w:rPr>
                <w:rFonts w:ascii="Times New Roman" w:hAnsi="Times New Roman" w:cs="Times New Roman"/>
                <w:lang w:val="en-US"/>
              </w:rPr>
              <w:t>.</w:t>
            </w:r>
          </w:p>
        </w:tc>
      </w:tr>
      <w:tr w:rsidR="00C14059" w:rsidRPr="00731709" w14:paraId="7974259C" w14:textId="77777777" w:rsidTr="4EC3588F">
        <w:trPr>
          <w:trHeight w:val="20"/>
        </w:trPr>
        <w:tc>
          <w:tcPr>
            <w:cnfStyle w:val="001000000000" w:firstRow="0" w:lastRow="0" w:firstColumn="1" w:lastColumn="0" w:oddVBand="0" w:evenVBand="0" w:oddHBand="0" w:evenHBand="0" w:firstRowFirstColumn="0" w:firstRowLastColumn="0" w:lastRowFirstColumn="0" w:lastRowLastColumn="0"/>
            <w:tcW w:w="1398" w:type="pct"/>
            <w:vMerge/>
          </w:tcPr>
          <w:p w14:paraId="42976EF4" w14:textId="77777777" w:rsidR="00C14059" w:rsidRPr="00731709" w:rsidRDefault="00C14059" w:rsidP="00E16F84">
            <w:pPr>
              <w:pStyle w:val="NoSpacing"/>
              <w:spacing w:line="276" w:lineRule="auto"/>
              <w:rPr>
                <w:rFonts w:ascii="Times New Roman" w:hAnsi="Times New Roman" w:cs="Times New Roman"/>
                <w:lang w:val="en-US"/>
              </w:rPr>
            </w:pPr>
          </w:p>
        </w:tc>
        <w:tc>
          <w:tcPr>
            <w:tcW w:w="3602" w:type="pct"/>
          </w:tcPr>
          <w:p w14:paraId="46886414" w14:textId="0E65720F" w:rsidR="00C14059" w:rsidRPr="00731709" w:rsidRDefault="00C14059" w:rsidP="00E16F84">
            <w:pPr>
              <w:pStyle w:val="NoSpacing"/>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31709">
              <w:rPr>
                <w:rFonts w:ascii="Times New Roman" w:hAnsi="Times New Roman" w:cs="Times New Roman"/>
                <w:lang w:val="en-US"/>
              </w:rPr>
              <w:t xml:space="preserve">The linear correlations in exposure </w:t>
            </w:r>
            <w:r w:rsidR="00897A12" w:rsidRPr="00731709">
              <w:rPr>
                <w:rFonts w:ascii="Times New Roman" w:hAnsi="Times New Roman" w:cs="Times New Roman"/>
                <w:lang w:val="en-US"/>
              </w:rPr>
              <w:t>quantiles</w:t>
            </w:r>
            <w:r w:rsidRPr="00731709">
              <w:rPr>
                <w:rFonts w:ascii="Times New Roman" w:hAnsi="Times New Roman" w:cs="Times New Roman"/>
                <w:lang w:val="en-US"/>
              </w:rPr>
              <w:t xml:space="preserve"> remain constant over time</w:t>
            </w:r>
            <w:r w:rsidR="00897A12" w:rsidRPr="00731709">
              <w:rPr>
                <w:rFonts w:ascii="Times New Roman" w:hAnsi="Times New Roman" w:cs="Times New Roman"/>
                <w:lang w:val="en-US"/>
              </w:rPr>
              <w:t xml:space="preserve"> (i.e. the clustering of exposures in some subpopulations)</w:t>
            </w:r>
            <w:r w:rsidR="2467F121" w:rsidRPr="00731709">
              <w:rPr>
                <w:rFonts w:ascii="Times New Roman" w:hAnsi="Times New Roman" w:cs="Times New Roman"/>
                <w:lang w:val="en-US"/>
              </w:rPr>
              <w:t xml:space="preserve"> (</w:t>
            </w:r>
            <w:r w:rsidR="00E20762" w:rsidRPr="00731709">
              <w:rPr>
                <w:rFonts w:ascii="Times New Roman" w:hAnsi="Times New Roman" w:cs="Times New Roman"/>
                <w:lang w:val="en-US"/>
              </w:rPr>
              <w:t xml:space="preserve">see </w:t>
            </w:r>
            <w:r w:rsidR="00185FD2" w:rsidRPr="00731709">
              <w:rPr>
                <w:rFonts w:ascii="Times New Roman" w:hAnsi="Times New Roman" w:cs="Times New Roman"/>
                <w:u w:val="single"/>
                <w:lang w:val="en-US"/>
              </w:rPr>
              <w:fldChar w:fldCharType="begin"/>
            </w:r>
            <w:r w:rsidR="00185FD2" w:rsidRPr="00731709">
              <w:rPr>
                <w:rFonts w:ascii="Times New Roman" w:hAnsi="Times New Roman" w:cs="Times New Roman"/>
                <w:u w:val="single"/>
                <w:lang w:val="en-US"/>
              </w:rPr>
              <w:instrText xml:space="preserve"> REF _Ref135914624 \h  \* MERGEFORMAT </w:instrText>
            </w:r>
            <w:r w:rsidR="00185FD2" w:rsidRPr="00731709">
              <w:rPr>
                <w:rFonts w:ascii="Times New Roman" w:hAnsi="Times New Roman" w:cs="Times New Roman"/>
                <w:u w:val="single"/>
                <w:lang w:val="en-US"/>
              </w:rPr>
            </w:r>
            <w:r w:rsidR="00185FD2" w:rsidRPr="00731709">
              <w:rPr>
                <w:rFonts w:ascii="Times New Roman" w:hAnsi="Times New Roman" w:cs="Times New Roman"/>
                <w:u w:val="single"/>
                <w:lang w:val="en-US"/>
              </w:rPr>
              <w:fldChar w:fldCharType="separate"/>
            </w:r>
            <w:r w:rsidR="003D1493" w:rsidRPr="003D1493">
              <w:rPr>
                <w:rFonts w:ascii="Times New Roman" w:hAnsi="Times New Roman" w:cs="Times New Roman"/>
                <w:u w:val="single"/>
                <w:lang w:val="en-US"/>
              </w:rPr>
              <w:t>Exposure module</w:t>
            </w:r>
            <w:r w:rsidR="00185FD2" w:rsidRPr="00731709">
              <w:rPr>
                <w:rFonts w:ascii="Times New Roman" w:hAnsi="Times New Roman" w:cs="Times New Roman"/>
                <w:u w:val="single"/>
                <w:lang w:val="en-US"/>
              </w:rPr>
              <w:fldChar w:fldCharType="end"/>
            </w:r>
            <w:r w:rsidR="00E20762" w:rsidRPr="00731709">
              <w:rPr>
                <w:rFonts w:ascii="Times New Roman" w:hAnsi="Times New Roman" w:cs="Times New Roman"/>
                <w:u w:val="single"/>
                <w:lang w:val="en-US"/>
              </w:rPr>
              <w:t xml:space="preserve"> section</w:t>
            </w:r>
            <w:r w:rsidR="2467F121" w:rsidRPr="00731709">
              <w:rPr>
                <w:rFonts w:ascii="Times New Roman" w:hAnsi="Times New Roman" w:cs="Times New Roman"/>
                <w:lang w:val="en-US"/>
              </w:rPr>
              <w:t xml:space="preserve">). </w:t>
            </w:r>
          </w:p>
        </w:tc>
      </w:tr>
      <w:tr w:rsidR="5E0B6D65" w:rsidRPr="00731709" w14:paraId="25A77EFF" w14:textId="77777777" w:rsidTr="4EC3588F">
        <w:trPr>
          <w:trHeight w:val="20"/>
        </w:trPr>
        <w:tc>
          <w:tcPr>
            <w:cnfStyle w:val="001000000000" w:firstRow="0" w:lastRow="0" w:firstColumn="1" w:lastColumn="0" w:oddVBand="0" w:evenVBand="0" w:oddHBand="0" w:evenHBand="0" w:firstRowFirstColumn="0" w:firstRowLastColumn="0" w:lastRowFirstColumn="0" w:lastRowLastColumn="0"/>
            <w:tcW w:w="1398" w:type="pct"/>
            <w:vMerge/>
          </w:tcPr>
          <w:p w14:paraId="329FA008" w14:textId="77777777" w:rsidR="005E40B2" w:rsidRPr="00731709" w:rsidRDefault="005E40B2">
            <w:pPr>
              <w:rPr>
                <w:rFonts w:ascii="Times New Roman" w:hAnsi="Times New Roman" w:cs="Times New Roman"/>
              </w:rPr>
            </w:pPr>
          </w:p>
        </w:tc>
        <w:tc>
          <w:tcPr>
            <w:tcW w:w="3602" w:type="pct"/>
          </w:tcPr>
          <w:p w14:paraId="526BEF78" w14:textId="07533B96" w:rsidR="59116990" w:rsidRPr="00731709" w:rsidRDefault="59116990" w:rsidP="5E0B6D65">
            <w:pPr>
              <w:pStyle w:val="NoSpacing"/>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31709">
              <w:rPr>
                <w:rFonts w:ascii="Times New Roman" w:hAnsi="Times New Roman" w:cs="Times New Roman"/>
                <w:lang w:val="en-US"/>
              </w:rPr>
              <w:t xml:space="preserve">We assume that trends in risk factor exposures continue </w:t>
            </w:r>
            <w:r w:rsidR="00E20762" w:rsidRPr="00731709">
              <w:rPr>
                <w:rFonts w:ascii="Times New Roman" w:hAnsi="Times New Roman" w:cs="Times New Roman"/>
                <w:lang w:val="en-US"/>
              </w:rPr>
              <w:t>and</w:t>
            </w:r>
            <w:r w:rsidRPr="00731709">
              <w:rPr>
                <w:rFonts w:ascii="Times New Roman" w:hAnsi="Times New Roman" w:cs="Times New Roman"/>
                <w:lang w:val="en-US"/>
              </w:rPr>
              <w:t xml:space="preserve"> follow log-linear trends.</w:t>
            </w:r>
          </w:p>
        </w:tc>
      </w:tr>
      <w:tr w:rsidR="00C14059" w:rsidRPr="00731709" w14:paraId="2026A0AB" w14:textId="77777777" w:rsidTr="4EC3588F">
        <w:trPr>
          <w:trHeight w:val="20"/>
        </w:trPr>
        <w:tc>
          <w:tcPr>
            <w:cnfStyle w:val="001000000000" w:firstRow="0" w:lastRow="0" w:firstColumn="1" w:lastColumn="0" w:oddVBand="0" w:evenVBand="0" w:oddHBand="0" w:evenHBand="0" w:firstRowFirstColumn="0" w:firstRowLastColumn="0" w:lastRowFirstColumn="0" w:lastRowLastColumn="0"/>
            <w:tcW w:w="1398" w:type="pct"/>
            <w:vMerge w:val="restart"/>
          </w:tcPr>
          <w:p w14:paraId="77D3C369" w14:textId="77777777" w:rsidR="00C14059" w:rsidRPr="00731709" w:rsidRDefault="00C14059" w:rsidP="00E16F84">
            <w:pPr>
              <w:pStyle w:val="NoSpacing"/>
              <w:spacing w:line="276" w:lineRule="auto"/>
              <w:rPr>
                <w:rFonts w:ascii="Times New Roman" w:hAnsi="Times New Roman" w:cs="Times New Roman"/>
                <w:highlight w:val="yellow"/>
                <w:lang w:val="en-US"/>
              </w:rPr>
            </w:pPr>
            <w:r w:rsidRPr="00731709">
              <w:rPr>
                <w:rFonts w:ascii="Times New Roman" w:hAnsi="Times New Roman" w:cs="Times New Roman"/>
                <w:lang w:val="en-US"/>
              </w:rPr>
              <w:t>Disease module</w:t>
            </w:r>
          </w:p>
        </w:tc>
        <w:tc>
          <w:tcPr>
            <w:tcW w:w="3602" w:type="pct"/>
          </w:tcPr>
          <w:p w14:paraId="11FC8929" w14:textId="6E714873" w:rsidR="00C14059" w:rsidRPr="00731709" w:rsidRDefault="00C14059" w:rsidP="00E16F84">
            <w:pPr>
              <w:pStyle w:val="NoSpacing"/>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31709">
              <w:rPr>
                <w:rFonts w:ascii="Times New Roman" w:hAnsi="Times New Roman" w:cs="Times New Roman"/>
                <w:lang w:val="en-US"/>
              </w:rPr>
              <w:t>We assume multiplicative risk effects</w:t>
            </w:r>
            <w:r w:rsidR="00CB1048" w:rsidRPr="00731709">
              <w:rPr>
                <w:rFonts w:ascii="Times New Roman" w:hAnsi="Times New Roman" w:cs="Times New Roman"/>
                <w:lang w:val="en-US"/>
              </w:rPr>
              <w:t xml:space="preserve"> (see </w:t>
            </w:r>
            <w:r w:rsidR="00CB1048" w:rsidRPr="00731709">
              <w:rPr>
                <w:rFonts w:ascii="Times New Roman" w:hAnsi="Times New Roman" w:cs="Times New Roman"/>
                <w:u w:val="single"/>
                <w:lang w:val="en-US"/>
              </w:rPr>
              <w:fldChar w:fldCharType="begin"/>
            </w:r>
            <w:r w:rsidR="00CB1048" w:rsidRPr="00731709">
              <w:rPr>
                <w:rFonts w:ascii="Times New Roman" w:hAnsi="Times New Roman" w:cs="Times New Roman"/>
                <w:u w:val="single"/>
                <w:lang w:val="en-US"/>
              </w:rPr>
              <w:instrText xml:space="preserve"> REF _Ref135916969 \h </w:instrText>
            </w:r>
            <w:r w:rsidR="00185FD2" w:rsidRPr="00731709">
              <w:rPr>
                <w:rFonts w:ascii="Times New Roman" w:hAnsi="Times New Roman" w:cs="Times New Roman"/>
                <w:u w:val="single"/>
                <w:lang w:val="en-US"/>
              </w:rPr>
              <w:instrText xml:space="preserve"> \* MERGEFORMAT </w:instrText>
            </w:r>
            <w:r w:rsidR="00CB1048" w:rsidRPr="00731709">
              <w:rPr>
                <w:rFonts w:ascii="Times New Roman" w:hAnsi="Times New Roman" w:cs="Times New Roman"/>
                <w:u w:val="single"/>
                <w:lang w:val="en-US"/>
              </w:rPr>
            </w:r>
            <w:r w:rsidR="00CB1048" w:rsidRPr="00731709">
              <w:rPr>
                <w:rFonts w:ascii="Times New Roman" w:hAnsi="Times New Roman" w:cs="Times New Roman"/>
                <w:u w:val="single"/>
                <w:lang w:val="en-US"/>
              </w:rPr>
              <w:fldChar w:fldCharType="separate"/>
            </w:r>
            <w:r w:rsidR="003D1493" w:rsidRPr="003D1493">
              <w:rPr>
                <w:rFonts w:ascii="Times New Roman" w:hAnsi="Times New Roman" w:cs="Times New Roman"/>
                <w:u w:val="single"/>
                <w:lang w:val="en-US"/>
              </w:rPr>
              <w:t>Disease incidence</w:t>
            </w:r>
            <w:r w:rsidR="00CB1048" w:rsidRPr="00731709">
              <w:rPr>
                <w:rFonts w:ascii="Times New Roman" w:hAnsi="Times New Roman" w:cs="Times New Roman"/>
                <w:u w:val="single"/>
                <w:lang w:val="en-US"/>
              </w:rPr>
              <w:fldChar w:fldCharType="end"/>
            </w:r>
            <w:r w:rsidR="00CB1048" w:rsidRPr="00731709">
              <w:rPr>
                <w:rFonts w:ascii="Times New Roman" w:hAnsi="Times New Roman" w:cs="Times New Roman"/>
                <w:u w:val="single"/>
                <w:lang w:val="en-US"/>
              </w:rPr>
              <w:t xml:space="preserve"> section</w:t>
            </w:r>
            <w:r w:rsidR="00C04B63" w:rsidRPr="00731709">
              <w:rPr>
                <w:rFonts w:ascii="Times New Roman" w:hAnsi="Times New Roman" w:cs="Times New Roman"/>
                <w:lang w:val="en-US" w:eastAsia="ja-JP"/>
              </w:rPr>
              <w:t>)</w:t>
            </w:r>
            <w:r w:rsidRPr="00731709">
              <w:rPr>
                <w:rFonts w:ascii="Times New Roman" w:hAnsi="Times New Roman" w:cs="Times New Roman"/>
                <w:lang w:val="en-US"/>
              </w:rPr>
              <w:t>.</w:t>
            </w:r>
          </w:p>
        </w:tc>
      </w:tr>
      <w:tr w:rsidR="00C14059" w:rsidRPr="00731709" w14:paraId="5C4B4F60" w14:textId="77777777" w:rsidTr="4EC3588F">
        <w:trPr>
          <w:trHeight w:val="20"/>
        </w:trPr>
        <w:tc>
          <w:tcPr>
            <w:cnfStyle w:val="001000000000" w:firstRow="0" w:lastRow="0" w:firstColumn="1" w:lastColumn="0" w:oddVBand="0" w:evenVBand="0" w:oddHBand="0" w:evenHBand="0" w:firstRowFirstColumn="0" w:firstRowLastColumn="0" w:lastRowFirstColumn="0" w:lastRowLastColumn="0"/>
            <w:tcW w:w="1398" w:type="pct"/>
            <w:vMerge/>
          </w:tcPr>
          <w:p w14:paraId="04EE917F" w14:textId="77777777" w:rsidR="00C14059" w:rsidRPr="00731709" w:rsidRDefault="00C14059" w:rsidP="00E16F84">
            <w:pPr>
              <w:pStyle w:val="NoSpacing"/>
              <w:spacing w:line="276" w:lineRule="auto"/>
              <w:rPr>
                <w:rFonts w:ascii="Times New Roman" w:hAnsi="Times New Roman" w:cs="Times New Roman"/>
                <w:lang w:val="en-US"/>
              </w:rPr>
            </w:pPr>
          </w:p>
        </w:tc>
        <w:tc>
          <w:tcPr>
            <w:tcW w:w="3602" w:type="pct"/>
          </w:tcPr>
          <w:p w14:paraId="4F5072A7" w14:textId="69C0E257" w:rsidR="00C14059" w:rsidRPr="00731709" w:rsidRDefault="00C14059" w:rsidP="00E16F84">
            <w:pPr>
              <w:pStyle w:val="NoSpacing"/>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31709">
              <w:rPr>
                <w:rFonts w:ascii="Times New Roman" w:hAnsi="Times New Roman" w:cs="Times New Roman"/>
                <w:lang w:val="en-US"/>
              </w:rPr>
              <w:t xml:space="preserve">We assume log-linear </w:t>
            </w:r>
            <w:r w:rsidR="008F2E2D" w:rsidRPr="00731709">
              <w:rPr>
                <w:rFonts w:ascii="Times New Roman" w:hAnsi="Times New Roman" w:cs="Times New Roman"/>
                <w:lang w:val="en-US"/>
              </w:rPr>
              <w:t>exposure</w:t>
            </w:r>
            <w:r w:rsidRPr="00731709">
              <w:rPr>
                <w:rFonts w:ascii="Times New Roman" w:hAnsi="Times New Roman" w:cs="Times New Roman"/>
                <w:lang w:val="en-US"/>
              </w:rPr>
              <w:t>-response for the continuous risk factors.</w:t>
            </w:r>
          </w:p>
        </w:tc>
      </w:tr>
      <w:tr w:rsidR="00C14059" w:rsidRPr="00731709" w14:paraId="4D619D52" w14:textId="77777777" w:rsidTr="4EC3588F">
        <w:trPr>
          <w:trHeight w:val="20"/>
        </w:trPr>
        <w:tc>
          <w:tcPr>
            <w:cnfStyle w:val="001000000000" w:firstRow="0" w:lastRow="0" w:firstColumn="1" w:lastColumn="0" w:oddVBand="0" w:evenVBand="0" w:oddHBand="0" w:evenHBand="0" w:firstRowFirstColumn="0" w:firstRowLastColumn="0" w:lastRowFirstColumn="0" w:lastRowLastColumn="0"/>
            <w:tcW w:w="1398" w:type="pct"/>
            <w:vMerge/>
          </w:tcPr>
          <w:p w14:paraId="5031067E" w14:textId="77777777" w:rsidR="00C14059" w:rsidRPr="00731709" w:rsidRDefault="00C14059" w:rsidP="00E16F84">
            <w:pPr>
              <w:pStyle w:val="NoSpacing"/>
              <w:spacing w:line="276" w:lineRule="auto"/>
              <w:rPr>
                <w:rFonts w:ascii="Times New Roman" w:hAnsi="Times New Roman" w:cs="Times New Roman"/>
                <w:lang w:val="en-US"/>
              </w:rPr>
            </w:pPr>
          </w:p>
        </w:tc>
        <w:tc>
          <w:tcPr>
            <w:tcW w:w="3602" w:type="pct"/>
          </w:tcPr>
          <w:p w14:paraId="03D2E9D7" w14:textId="28CD1FA1" w:rsidR="00C14059" w:rsidRPr="00731709" w:rsidRDefault="00C14059" w:rsidP="00E16F84">
            <w:pPr>
              <w:pStyle w:val="NoSpacing"/>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31709">
              <w:rPr>
                <w:rFonts w:ascii="Times New Roman" w:hAnsi="Times New Roman" w:cs="Times New Roman"/>
                <w:lang w:val="en-US"/>
              </w:rPr>
              <w:t xml:space="preserve">We assume that the effects of the risk factors on incidence and </w:t>
            </w:r>
            <w:r w:rsidR="00FD3C15" w:rsidRPr="00731709">
              <w:rPr>
                <w:rFonts w:ascii="Times New Roman" w:hAnsi="Times New Roman" w:cs="Times New Roman"/>
                <w:lang w:val="en-US"/>
              </w:rPr>
              <w:t>case</w:t>
            </w:r>
            <w:r w:rsidR="00D145A4" w:rsidRPr="00731709">
              <w:rPr>
                <w:rFonts w:ascii="Times New Roman" w:hAnsi="Times New Roman" w:cs="Times New Roman"/>
                <w:lang w:val="en-US"/>
              </w:rPr>
              <w:t xml:space="preserve"> </w:t>
            </w:r>
            <w:r w:rsidR="00FD3C15" w:rsidRPr="00731709">
              <w:rPr>
                <w:rFonts w:ascii="Times New Roman" w:hAnsi="Times New Roman" w:cs="Times New Roman"/>
                <w:lang w:val="en-US"/>
              </w:rPr>
              <w:t>fatality</w:t>
            </w:r>
            <w:r w:rsidRPr="00731709">
              <w:rPr>
                <w:rFonts w:ascii="Times New Roman" w:hAnsi="Times New Roman" w:cs="Times New Roman"/>
                <w:lang w:val="en-US"/>
              </w:rPr>
              <w:t xml:space="preserve"> are equal</w:t>
            </w:r>
            <w:r w:rsidR="00FD3C15" w:rsidRPr="00731709">
              <w:rPr>
                <w:rFonts w:ascii="Times New Roman" w:hAnsi="Times New Roman" w:cs="Times New Roman"/>
                <w:lang w:val="en-US"/>
              </w:rPr>
              <w:t xml:space="preserve"> (see </w:t>
            </w:r>
            <w:r w:rsidR="00FD3C15" w:rsidRPr="00731709">
              <w:rPr>
                <w:rFonts w:ascii="Times New Roman" w:hAnsi="Times New Roman" w:cs="Times New Roman"/>
                <w:u w:val="single"/>
                <w:lang w:val="en-US"/>
              </w:rPr>
              <w:fldChar w:fldCharType="begin"/>
            </w:r>
            <w:r w:rsidR="00FD3C15" w:rsidRPr="00731709">
              <w:rPr>
                <w:rFonts w:ascii="Times New Roman" w:hAnsi="Times New Roman" w:cs="Times New Roman"/>
                <w:u w:val="single"/>
                <w:lang w:val="en-US"/>
              </w:rPr>
              <w:instrText xml:space="preserve"> REF _Ref129259228 \h </w:instrText>
            </w:r>
            <w:r w:rsidR="00185FD2" w:rsidRPr="00731709">
              <w:rPr>
                <w:rFonts w:ascii="Times New Roman" w:hAnsi="Times New Roman" w:cs="Times New Roman"/>
                <w:u w:val="single"/>
                <w:lang w:val="en-US"/>
              </w:rPr>
              <w:instrText xml:space="preserve"> \* MERGEFORMAT </w:instrText>
            </w:r>
            <w:r w:rsidR="00FD3C15" w:rsidRPr="00731709">
              <w:rPr>
                <w:rFonts w:ascii="Times New Roman" w:hAnsi="Times New Roman" w:cs="Times New Roman"/>
                <w:u w:val="single"/>
                <w:lang w:val="en-US"/>
              </w:rPr>
            </w:r>
            <w:r w:rsidR="00FD3C15" w:rsidRPr="00731709">
              <w:rPr>
                <w:rFonts w:ascii="Times New Roman" w:hAnsi="Times New Roman" w:cs="Times New Roman"/>
                <w:u w:val="single"/>
                <w:lang w:val="en-US"/>
              </w:rPr>
              <w:fldChar w:fldCharType="separate"/>
            </w:r>
            <w:r w:rsidR="003D1493" w:rsidRPr="003D1493">
              <w:rPr>
                <w:rFonts w:ascii="Times New Roman" w:hAnsi="Times New Roman" w:cs="Times New Roman"/>
                <w:u w:val="single"/>
                <w:lang w:val="en-US"/>
              </w:rPr>
              <w:t>Mortality</w:t>
            </w:r>
            <w:r w:rsidR="00FD3C15" w:rsidRPr="00731709">
              <w:rPr>
                <w:rFonts w:ascii="Times New Roman" w:hAnsi="Times New Roman" w:cs="Times New Roman"/>
                <w:u w:val="single"/>
                <w:lang w:val="en-US"/>
              </w:rPr>
              <w:fldChar w:fldCharType="end"/>
            </w:r>
            <w:r w:rsidR="003E7D07" w:rsidRPr="00731709">
              <w:rPr>
                <w:rFonts w:ascii="Times New Roman" w:hAnsi="Times New Roman" w:cs="Times New Roman"/>
                <w:u w:val="single"/>
                <w:lang w:val="en-US" w:eastAsia="ja-JP"/>
              </w:rPr>
              <w:t xml:space="preserve"> section</w:t>
            </w:r>
            <w:r w:rsidR="00FD3C15" w:rsidRPr="00731709">
              <w:rPr>
                <w:rFonts w:ascii="Times New Roman" w:hAnsi="Times New Roman" w:cs="Times New Roman"/>
                <w:lang w:val="en-US"/>
              </w:rPr>
              <w:t>)</w:t>
            </w:r>
            <w:r w:rsidRPr="00731709">
              <w:rPr>
                <w:rFonts w:ascii="Times New Roman" w:hAnsi="Times New Roman" w:cs="Times New Roman"/>
                <w:lang w:val="en-US"/>
              </w:rPr>
              <w:t>.</w:t>
            </w:r>
          </w:p>
        </w:tc>
      </w:tr>
      <w:tr w:rsidR="00C14059" w:rsidRPr="00731709" w14:paraId="6985B8FA" w14:textId="77777777" w:rsidTr="4EC3588F">
        <w:trPr>
          <w:trHeight w:val="20"/>
        </w:trPr>
        <w:tc>
          <w:tcPr>
            <w:cnfStyle w:val="001000000000" w:firstRow="0" w:lastRow="0" w:firstColumn="1" w:lastColumn="0" w:oddVBand="0" w:evenVBand="0" w:oddHBand="0" w:evenHBand="0" w:firstRowFirstColumn="0" w:firstRowLastColumn="0" w:lastRowFirstColumn="0" w:lastRowLastColumn="0"/>
            <w:tcW w:w="1398" w:type="pct"/>
            <w:vMerge/>
          </w:tcPr>
          <w:p w14:paraId="34DD1FD1" w14:textId="77777777" w:rsidR="00C14059" w:rsidRPr="00731709" w:rsidRDefault="00C14059" w:rsidP="00E16F84">
            <w:pPr>
              <w:pStyle w:val="NoSpacing"/>
              <w:spacing w:line="276" w:lineRule="auto"/>
              <w:rPr>
                <w:rFonts w:ascii="Times New Roman" w:hAnsi="Times New Roman" w:cs="Times New Roman"/>
                <w:lang w:val="en-US"/>
              </w:rPr>
            </w:pPr>
          </w:p>
        </w:tc>
        <w:tc>
          <w:tcPr>
            <w:tcW w:w="3602" w:type="pct"/>
          </w:tcPr>
          <w:p w14:paraId="221A6447" w14:textId="0BAD399C" w:rsidR="00C14059" w:rsidRPr="00731709" w:rsidRDefault="00C14059" w:rsidP="00E16F84">
            <w:pPr>
              <w:pStyle w:val="NoSpacing"/>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31709">
              <w:rPr>
                <w:rFonts w:ascii="Times New Roman" w:hAnsi="Times New Roman" w:cs="Times New Roman"/>
                <w:lang w:val="en-US"/>
              </w:rPr>
              <w:t xml:space="preserve">We assume </w:t>
            </w:r>
            <w:r w:rsidR="00897A12" w:rsidRPr="00731709">
              <w:rPr>
                <w:rFonts w:ascii="Times New Roman" w:hAnsi="Times New Roman" w:cs="Times New Roman"/>
                <w:lang w:val="en-US"/>
              </w:rPr>
              <w:t xml:space="preserve">a </w:t>
            </w:r>
            <w:r w:rsidRPr="00731709">
              <w:rPr>
                <w:rFonts w:ascii="Times New Roman" w:hAnsi="Times New Roman" w:cs="Times New Roman"/>
                <w:lang w:val="en-US"/>
              </w:rPr>
              <w:t xml:space="preserve">mean lag time between exposure and outcome </w:t>
            </w:r>
            <w:r w:rsidR="00E73DD3" w:rsidRPr="00731709">
              <w:rPr>
                <w:rFonts w:ascii="Times New Roman" w:hAnsi="Times New Roman" w:cs="Times New Roman"/>
                <w:lang w:val="en-US"/>
              </w:rPr>
              <w:t>of</w:t>
            </w:r>
            <w:r w:rsidR="00897A12" w:rsidRPr="00731709">
              <w:rPr>
                <w:rFonts w:ascii="Times New Roman" w:hAnsi="Times New Roman" w:cs="Times New Roman"/>
                <w:lang w:val="en-US"/>
              </w:rPr>
              <w:t xml:space="preserve"> about 4-5 years for most exposure/outcome pairs</w:t>
            </w:r>
            <w:r w:rsidR="00046A7B" w:rsidRPr="00731709">
              <w:rPr>
                <w:rFonts w:ascii="Times New Roman" w:hAnsi="Times New Roman" w:cs="Times New Roman"/>
                <w:lang w:val="en-US"/>
              </w:rPr>
              <w:t xml:space="preserve"> </w:t>
            </w:r>
            <w:r w:rsidR="100A87EB" w:rsidRPr="00731709">
              <w:rPr>
                <w:rFonts w:ascii="Times New Roman" w:hAnsi="Times New Roman" w:cs="Times New Roman"/>
                <w:lang w:val="en-US"/>
              </w:rPr>
              <w:t xml:space="preserve">(see </w:t>
            </w:r>
            <w:r w:rsidR="003D1493" w:rsidRPr="003D1493">
              <w:rPr>
                <w:rFonts w:ascii="Times New Roman" w:hAnsi="Times New Roman" w:cs="Times New Roman" w:hint="eastAsia"/>
                <w:u w:val="single"/>
                <w:lang w:val="en-US" w:eastAsia="ja-JP"/>
              </w:rPr>
              <w:t>Table 2-3</w:t>
            </w:r>
            <w:r w:rsidR="000604C2" w:rsidRPr="00731709">
              <w:rPr>
                <w:rFonts w:ascii="Times New Roman" w:hAnsi="Times New Roman" w:cs="Times New Roman"/>
                <w:lang w:val="en-US"/>
              </w:rPr>
              <w:t xml:space="preserve"> and </w:t>
            </w:r>
            <w:r w:rsidR="000604C2" w:rsidRPr="00731709">
              <w:rPr>
                <w:rFonts w:ascii="Times New Roman" w:hAnsi="Times New Roman" w:cs="Times New Roman"/>
                <w:u w:val="single"/>
                <w:lang w:val="en-US"/>
              </w:rPr>
              <w:fldChar w:fldCharType="begin"/>
            </w:r>
            <w:r w:rsidR="000604C2" w:rsidRPr="00731709">
              <w:rPr>
                <w:rFonts w:ascii="Times New Roman" w:hAnsi="Times New Roman" w:cs="Times New Roman"/>
                <w:u w:val="single"/>
                <w:lang w:val="en-US"/>
              </w:rPr>
              <w:instrText xml:space="preserve"> REF _Ref135921395 \h </w:instrText>
            </w:r>
            <w:r w:rsidR="00185FD2" w:rsidRPr="00731709">
              <w:rPr>
                <w:rFonts w:ascii="Times New Roman" w:hAnsi="Times New Roman" w:cs="Times New Roman"/>
                <w:u w:val="single"/>
                <w:lang w:val="en-US"/>
              </w:rPr>
              <w:instrText xml:space="preserve"> \* MERGEFORMAT </w:instrText>
            </w:r>
            <w:r w:rsidR="000604C2" w:rsidRPr="00731709">
              <w:rPr>
                <w:rFonts w:ascii="Times New Roman" w:hAnsi="Times New Roman" w:cs="Times New Roman"/>
                <w:u w:val="single"/>
                <w:lang w:val="en-US"/>
              </w:rPr>
            </w:r>
            <w:r w:rsidR="000604C2" w:rsidRPr="00731709">
              <w:rPr>
                <w:rFonts w:ascii="Times New Roman" w:hAnsi="Times New Roman" w:cs="Times New Roman"/>
                <w:u w:val="single"/>
                <w:lang w:val="en-US"/>
              </w:rPr>
              <w:fldChar w:fldCharType="separate"/>
            </w:r>
            <w:r w:rsidR="003D1493" w:rsidRPr="003D1493">
              <w:rPr>
                <w:rFonts w:ascii="Times New Roman" w:hAnsi="Times New Roman" w:cs="Times New Roman"/>
                <w:u w:val="single"/>
                <w:lang w:val="en-US"/>
              </w:rPr>
              <w:t>Disease incidence</w:t>
            </w:r>
            <w:r w:rsidR="000604C2" w:rsidRPr="00731709">
              <w:rPr>
                <w:rFonts w:ascii="Times New Roman" w:hAnsi="Times New Roman" w:cs="Times New Roman"/>
                <w:u w:val="single"/>
                <w:lang w:val="en-US"/>
              </w:rPr>
              <w:fldChar w:fldCharType="end"/>
            </w:r>
            <w:r w:rsidR="000604C2" w:rsidRPr="00731709">
              <w:rPr>
                <w:rFonts w:ascii="Times New Roman" w:hAnsi="Times New Roman" w:cs="Times New Roman"/>
                <w:u w:val="single"/>
                <w:lang w:val="en-US"/>
              </w:rPr>
              <w:t xml:space="preserve"> section</w:t>
            </w:r>
            <w:r w:rsidR="100A87EB" w:rsidRPr="00731709">
              <w:rPr>
                <w:rFonts w:ascii="Times New Roman" w:hAnsi="Times New Roman" w:cs="Times New Roman"/>
                <w:lang w:val="en-US"/>
              </w:rPr>
              <w:t>)</w:t>
            </w:r>
            <w:r w:rsidRPr="00731709">
              <w:rPr>
                <w:rFonts w:ascii="Times New Roman" w:hAnsi="Times New Roman" w:cs="Times New Roman"/>
                <w:lang w:val="en-US"/>
              </w:rPr>
              <w:t>.</w:t>
            </w:r>
          </w:p>
        </w:tc>
      </w:tr>
      <w:tr w:rsidR="00C14059" w:rsidRPr="00731709" w14:paraId="1503D10F" w14:textId="77777777" w:rsidTr="4EC3588F">
        <w:trPr>
          <w:trHeight w:val="20"/>
        </w:trPr>
        <w:tc>
          <w:tcPr>
            <w:cnfStyle w:val="001000000000" w:firstRow="0" w:lastRow="0" w:firstColumn="1" w:lastColumn="0" w:oddVBand="0" w:evenVBand="0" w:oddHBand="0" w:evenHBand="0" w:firstRowFirstColumn="0" w:firstRowLastColumn="0" w:lastRowFirstColumn="0" w:lastRowLastColumn="0"/>
            <w:tcW w:w="1398" w:type="pct"/>
            <w:vMerge/>
          </w:tcPr>
          <w:p w14:paraId="4A165012" w14:textId="77777777" w:rsidR="00C14059" w:rsidRPr="00731709" w:rsidRDefault="00C14059" w:rsidP="00E16F84">
            <w:pPr>
              <w:pStyle w:val="NoSpacing"/>
              <w:spacing w:line="276" w:lineRule="auto"/>
              <w:rPr>
                <w:rFonts w:ascii="Times New Roman" w:hAnsi="Times New Roman" w:cs="Times New Roman"/>
                <w:lang w:val="en-US"/>
              </w:rPr>
            </w:pPr>
          </w:p>
        </w:tc>
        <w:tc>
          <w:tcPr>
            <w:tcW w:w="3602" w:type="pct"/>
          </w:tcPr>
          <w:p w14:paraId="550AA90A" w14:textId="3DFD1484" w:rsidR="00C14059" w:rsidRPr="00731709" w:rsidRDefault="073ECAF6" w:rsidP="00E16F84">
            <w:pPr>
              <w:pStyle w:val="NoSpacing"/>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31709">
              <w:rPr>
                <w:rFonts w:ascii="Times New Roman" w:hAnsi="Times New Roman" w:cs="Times New Roman"/>
                <w:lang w:val="en-US"/>
              </w:rPr>
              <w:t>We assume 100% risk reversibility for all exposures except smoking</w:t>
            </w:r>
            <w:ins w:id="324" w:author="Kypridemos, Christodoulos" w:date="2025-02-20T14:40:00Z" w16du:dateUtc="2025-02-20T14:40:00Z">
              <w:r w:rsidR="00520F5D">
                <w:rPr>
                  <w:rFonts w:ascii="Times New Roman" w:hAnsi="Times New Roman" w:cs="Times New Roman"/>
                  <w:lang w:val="en-US"/>
                </w:rPr>
                <w:t>,</w:t>
              </w:r>
            </w:ins>
            <w:r w:rsidR="370C7AA4" w:rsidRPr="00731709">
              <w:rPr>
                <w:rFonts w:ascii="Times New Roman" w:hAnsi="Times New Roman" w:cs="Times New Roman"/>
                <w:lang w:val="en-US"/>
              </w:rPr>
              <w:t xml:space="preserve"> for which the excess risk of ex-smokers is considered</w:t>
            </w:r>
            <w:r w:rsidRPr="00731709">
              <w:rPr>
                <w:rFonts w:ascii="Times New Roman" w:hAnsi="Times New Roman" w:cs="Times New Roman"/>
                <w:lang w:val="en-US"/>
              </w:rPr>
              <w:t>.</w:t>
            </w:r>
            <w:r w:rsidR="00897A12" w:rsidRPr="00731709">
              <w:rPr>
                <w:rFonts w:ascii="Times New Roman" w:hAnsi="Times New Roman" w:cs="Times New Roman"/>
                <w:lang w:val="en-US"/>
              </w:rPr>
              <w:t xml:space="preserve"> </w:t>
            </w:r>
          </w:p>
        </w:tc>
      </w:tr>
      <w:tr w:rsidR="00C14059" w:rsidRPr="00731709" w14:paraId="31F219AF" w14:textId="77777777" w:rsidTr="4EC3588F">
        <w:trPr>
          <w:trHeight w:val="20"/>
        </w:trPr>
        <w:tc>
          <w:tcPr>
            <w:cnfStyle w:val="001000000000" w:firstRow="0" w:lastRow="0" w:firstColumn="1" w:lastColumn="0" w:oddVBand="0" w:evenVBand="0" w:oddHBand="0" w:evenHBand="0" w:firstRowFirstColumn="0" w:firstRowLastColumn="0" w:lastRowFirstColumn="0" w:lastRowLastColumn="0"/>
            <w:tcW w:w="1398" w:type="pct"/>
            <w:vMerge/>
          </w:tcPr>
          <w:p w14:paraId="7EA2A7A6" w14:textId="77777777" w:rsidR="00C14059" w:rsidRPr="00731709" w:rsidRDefault="00C14059" w:rsidP="00E16F84">
            <w:pPr>
              <w:pStyle w:val="NoSpacing"/>
              <w:spacing w:line="276" w:lineRule="auto"/>
              <w:rPr>
                <w:rFonts w:ascii="Times New Roman" w:hAnsi="Times New Roman" w:cs="Times New Roman"/>
                <w:lang w:val="en-US"/>
              </w:rPr>
            </w:pPr>
          </w:p>
        </w:tc>
        <w:tc>
          <w:tcPr>
            <w:tcW w:w="3602" w:type="pct"/>
          </w:tcPr>
          <w:p w14:paraId="41068391" w14:textId="64376519" w:rsidR="00C14059" w:rsidRPr="00731709" w:rsidRDefault="00694198" w:rsidP="00E16F84">
            <w:pPr>
              <w:pStyle w:val="NoSpacing"/>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lang w:val="en-US"/>
              </w:rPr>
            </w:pPr>
            <w:r w:rsidRPr="00731709">
              <w:rPr>
                <w:rFonts w:ascii="Times New Roman" w:hAnsi="Times New Roman" w:cs="Times New Roman"/>
                <w:lang w:val="en-US"/>
              </w:rPr>
              <w:t>We assume that the Vital Statistics data for Japan used to model disease trends over time represents Japan’s adult population.</w:t>
            </w:r>
          </w:p>
        </w:tc>
      </w:tr>
      <w:tr w:rsidR="00DB3627" w:rsidRPr="00731709" w14:paraId="4E33163B" w14:textId="77777777" w:rsidTr="4EC3588F">
        <w:trPr>
          <w:trHeight w:val="20"/>
        </w:trPr>
        <w:tc>
          <w:tcPr>
            <w:cnfStyle w:val="001000000000" w:firstRow="0" w:lastRow="0" w:firstColumn="1" w:lastColumn="0" w:oddVBand="0" w:evenVBand="0" w:oddHBand="0" w:evenHBand="0" w:firstRowFirstColumn="0" w:firstRowLastColumn="0" w:lastRowFirstColumn="0" w:lastRowLastColumn="0"/>
            <w:tcW w:w="1398" w:type="pct"/>
          </w:tcPr>
          <w:p w14:paraId="37533903" w14:textId="0E9BA097" w:rsidR="00DB3627" w:rsidRPr="00731709" w:rsidRDefault="00DB3627" w:rsidP="00E43966">
            <w:pPr>
              <w:pStyle w:val="NoSpacing"/>
              <w:spacing w:line="276" w:lineRule="auto"/>
              <w:jc w:val="left"/>
              <w:rPr>
                <w:rFonts w:ascii="Times New Roman" w:hAnsi="Times New Roman" w:cs="Times New Roman"/>
                <w:lang w:val="en-US"/>
              </w:rPr>
            </w:pPr>
            <w:r w:rsidRPr="00731709">
              <w:rPr>
                <w:rFonts w:ascii="Times New Roman" w:hAnsi="Times New Roman" w:cs="Times New Roman"/>
                <w:lang w:val="en-US"/>
              </w:rPr>
              <w:t xml:space="preserve">Continuing risk factor trends scenario (baseline) </w:t>
            </w:r>
          </w:p>
        </w:tc>
        <w:tc>
          <w:tcPr>
            <w:tcW w:w="3602" w:type="pct"/>
          </w:tcPr>
          <w:p w14:paraId="0EBEF113" w14:textId="5B7EBA0D" w:rsidR="00DB3627" w:rsidRPr="00731709" w:rsidRDefault="00DB3627" w:rsidP="00E16F84">
            <w:pPr>
              <w:pStyle w:val="NoSpacing"/>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31709">
              <w:rPr>
                <w:rFonts w:ascii="Times New Roman" w:hAnsi="Times New Roman" w:cs="Times New Roman"/>
                <w:lang w:val="en-US"/>
              </w:rPr>
              <w:t>We assume that trends in disease incidence continue to follow log-linear trends</w:t>
            </w:r>
            <w:r w:rsidR="2FE74A6C" w:rsidRPr="00731709">
              <w:rPr>
                <w:rFonts w:ascii="Times New Roman" w:hAnsi="Times New Roman" w:cs="Times New Roman"/>
                <w:lang w:val="en-US"/>
              </w:rPr>
              <w:t xml:space="preserve"> (see below)</w:t>
            </w:r>
            <w:r w:rsidR="00E43966" w:rsidRPr="00731709">
              <w:rPr>
                <w:rFonts w:ascii="Times New Roman" w:hAnsi="Times New Roman" w:cs="Times New Roman"/>
                <w:lang w:val="en-US"/>
              </w:rPr>
              <w:t>.</w:t>
            </w:r>
            <w:r w:rsidRPr="00731709">
              <w:rPr>
                <w:rFonts w:ascii="Times New Roman" w:hAnsi="Times New Roman" w:cs="Times New Roman"/>
                <w:lang w:val="en-US"/>
              </w:rPr>
              <w:t xml:space="preserve"> </w:t>
            </w:r>
          </w:p>
        </w:tc>
      </w:tr>
    </w:tbl>
    <w:p w14:paraId="21C7274C" w14:textId="77777777" w:rsidR="00C35D76" w:rsidRPr="00731709" w:rsidRDefault="00C35D76" w:rsidP="00B17C1B">
      <w:pPr>
        <w:rPr>
          <w:rFonts w:ascii="Times New Roman" w:hAnsi="Times New Roman" w:cs="Times New Roman"/>
        </w:rPr>
      </w:pPr>
    </w:p>
    <w:p w14:paraId="2C54B850" w14:textId="57F155E2" w:rsidR="00C35D76" w:rsidRPr="00731709" w:rsidRDefault="006B0A47" w:rsidP="005D0039">
      <w:pPr>
        <w:pStyle w:val="Heading2"/>
        <w:rPr>
          <w:rFonts w:ascii="Times New Roman" w:hAnsi="Times New Roman" w:cs="Times New Roman"/>
        </w:rPr>
      </w:pPr>
      <w:bookmarkStart w:id="325" w:name="_Toc58916778"/>
      <w:bookmarkStart w:id="326" w:name="_Ref129255870"/>
      <w:bookmarkStart w:id="327" w:name="_Toc190955311"/>
      <w:r w:rsidRPr="00731709">
        <w:rPr>
          <w:rFonts w:ascii="Times New Roman" w:hAnsi="Times New Roman" w:cs="Times New Roman"/>
        </w:rPr>
        <w:t>D</w:t>
      </w:r>
      <w:r w:rsidR="00C35D76" w:rsidRPr="00731709">
        <w:rPr>
          <w:rFonts w:ascii="Times New Roman" w:hAnsi="Times New Roman" w:cs="Times New Roman"/>
        </w:rPr>
        <w:t>emographic module</w:t>
      </w:r>
      <w:bookmarkEnd w:id="325"/>
      <w:bookmarkEnd w:id="326"/>
      <w:bookmarkEnd w:id="327"/>
    </w:p>
    <w:p w14:paraId="492F9CC5" w14:textId="37964D2C" w:rsidR="00586DE5" w:rsidRPr="00731709" w:rsidRDefault="00C35D76" w:rsidP="00586DE5">
      <w:pPr>
        <w:rPr>
          <w:rFonts w:ascii="Times New Roman" w:hAnsi="Times New Roman" w:cs="Times New Roman"/>
        </w:rPr>
      </w:pPr>
      <w:r w:rsidRPr="00731709">
        <w:rPr>
          <w:rFonts w:ascii="Times New Roman" w:hAnsi="Times New Roman" w:cs="Times New Roman"/>
        </w:rPr>
        <w:t xml:space="preserve">The first year of every simulation in </w:t>
      </w:r>
      <w:r w:rsidR="00204AF8" w:rsidRPr="00204AF8">
        <w:rPr>
          <w:rFonts w:ascii="Times New Roman" w:hAnsi="Times New Roman" w:cs="Times New Roman"/>
          <w:lang w:eastAsia="en-GB"/>
        </w:rPr>
        <w:t>IMPACT</w:t>
      </w:r>
      <w:r w:rsidR="00204AF8" w:rsidRPr="00204AF8">
        <w:rPr>
          <w:rFonts w:ascii="Times New Roman" w:hAnsi="Times New Roman" w:cs="Times New Roman"/>
          <w:vertAlign w:val="subscript"/>
          <w:lang w:eastAsia="en-GB"/>
        </w:rPr>
        <w:t>NCD-JPN</w:t>
      </w:r>
      <w:r w:rsidR="007C3A08" w:rsidRPr="00731709">
        <w:rPr>
          <w:rFonts w:ascii="Times New Roman" w:hAnsi="Times New Roman" w:cs="Times New Roman"/>
        </w:rPr>
        <w:t xml:space="preserve"> </w:t>
      </w:r>
      <w:r w:rsidRPr="00731709">
        <w:rPr>
          <w:rFonts w:ascii="Times New Roman" w:hAnsi="Times New Roman" w:cs="Times New Roman"/>
        </w:rPr>
        <w:t>is 20</w:t>
      </w:r>
      <w:r w:rsidR="007C3A08" w:rsidRPr="00731709">
        <w:rPr>
          <w:rFonts w:ascii="Times New Roman" w:hAnsi="Times New Roman" w:cs="Times New Roman"/>
        </w:rPr>
        <w:t>01 in the present paper</w:t>
      </w:r>
      <w:r w:rsidRPr="00731709">
        <w:rPr>
          <w:rFonts w:ascii="Times New Roman" w:hAnsi="Times New Roman" w:cs="Times New Roman"/>
        </w:rPr>
        <w:t xml:space="preserve">, </w:t>
      </w:r>
      <w:r w:rsidR="00261315" w:rsidRPr="00731709">
        <w:rPr>
          <w:rFonts w:ascii="Times New Roman" w:hAnsi="Times New Roman" w:cs="Times New Roman"/>
        </w:rPr>
        <w:t>so we could use the overlapping period 20</w:t>
      </w:r>
      <w:r w:rsidR="007C3A08" w:rsidRPr="00731709">
        <w:rPr>
          <w:rFonts w:ascii="Times New Roman" w:hAnsi="Times New Roman" w:cs="Times New Roman"/>
        </w:rPr>
        <w:t>01</w:t>
      </w:r>
      <w:r w:rsidR="00261315" w:rsidRPr="00731709">
        <w:rPr>
          <w:rFonts w:ascii="Times New Roman" w:hAnsi="Times New Roman" w:cs="Times New Roman"/>
        </w:rPr>
        <w:t>-19</w:t>
      </w:r>
      <w:r w:rsidR="007C3A08" w:rsidRPr="00731709">
        <w:rPr>
          <w:rFonts w:ascii="Times New Roman" w:hAnsi="Times New Roman" w:cs="Times New Roman"/>
        </w:rPr>
        <w:t xml:space="preserve"> (i.e., both observed values and the model estimates were available)</w:t>
      </w:r>
      <w:r w:rsidR="00261315" w:rsidRPr="00731709">
        <w:rPr>
          <w:rFonts w:ascii="Times New Roman" w:hAnsi="Times New Roman" w:cs="Times New Roman"/>
        </w:rPr>
        <w:t xml:space="preserve"> </w:t>
      </w:r>
      <w:r w:rsidR="00AB78E5" w:rsidRPr="00731709">
        <w:rPr>
          <w:rFonts w:ascii="Times New Roman" w:hAnsi="Times New Roman" w:cs="Times New Roman"/>
        </w:rPr>
        <w:t xml:space="preserve">to calibrate and </w:t>
      </w:r>
      <w:r w:rsidR="008E4D2A" w:rsidRPr="00731709">
        <w:rPr>
          <w:rFonts w:ascii="Times New Roman" w:hAnsi="Times New Roman" w:cs="Times New Roman"/>
        </w:rPr>
        <w:t xml:space="preserve">internally </w:t>
      </w:r>
      <w:r w:rsidR="00AB78E5" w:rsidRPr="00731709">
        <w:rPr>
          <w:rFonts w:ascii="Times New Roman" w:hAnsi="Times New Roman" w:cs="Times New Roman"/>
        </w:rPr>
        <w:t>validate the model</w:t>
      </w:r>
      <w:r w:rsidR="00586DE5" w:rsidRPr="00731709">
        <w:rPr>
          <w:rFonts w:ascii="Times New Roman" w:hAnsi="Times New Roman" w:cs="Times New Roman"/>
        </w:rPr>
        <w:t>.</w:t>
      </w:r>
    </w:p>
    <w:p w14:paraId="432E51B4" w14:textId="5CED83B7" w:rsidR="00C35D76" w:rsidRPr="00731709" w:rsidRDefault="000B2E53" w:rsidP="00B17C1B">
      <w:pPr>
        <w:rPr>
          <w:rFonts w:ascii="Times New Roman" w:hAnsi="Times New Roman" w:cs="Times New Roman"/>
        </w:rPr>
      </w:pPr>
      <w:r w:rsidRPr="00731709">
        <w:rPr>
          <w:rFonts w:ascii="Times New Roman" w:hAnsi="Times New Roman" w:cs="Times New Roman"/>
        </w:rPr>
        <w:lastRenderedPageBreak/>
        <w:t>For each simulation</w:t>
      </w:r>
      <w:r w:rsidR="00C35D76" w:rsidRPr="00731709">
        <w:rPr>
          <w:rFonts w:ascii="Times New Roman" w:hAnsi="Times New Roman" w:cs="Times New Roman"/>
        </w:rPr>
        <w:t>, the algorithm in the module:</w:t>
      </w:r>
    </w:p>
    <w:p w14:paraId="43F572FE" w14:textId="451D6AB0" w:rsidR="00C35D76" w:rsidRPr="00731709" w:rsidRDefault="00C35D76" w:rsidP="00B17C1B">
      <w:pPr>
        <w:pStyle w:val="ListParagraph"/>
        <w:numPr>
          <w:ilvl w:val="0"/>
          <w:numId w:val="3"/>
        </w:numPr>
        <w:rPr>
          <w:rFonts w:ascii="Times New Roman" w:hAnsi="Times New Roman" w:cs="Times New Roman"/>
        </w:rPr>
      </w:pPr>
      <w:del w:id="328" w:author="Kypridemos, Christodoulos" w:date="2025-02-20T14:40:00Z" w16du:dateUtc="2025-02-20T14:40:00Z">
        <w:r w:rsidRPr="00731709" w:rsidDel="00520F5D">
          <w:rPr>
            <w:rFonts w:ascii="Times New Roman" w:hAnsi="Times New Roman" w:cs="Times New Roman"/>
          </w:rPr>
          <w:delText xml:space="preserve">Draws </w:delText>
        </w:r>
      </w:del>
      <w:ins w:id="329" w:author="Kypridemos, Christodoulos" w:date="2025-02-20T14:40:00Z" w16du:dateUtc="2025-02-20T14:40:00Z">
        <w:r w:rsidR="00520F5D">
          <w:rPr>
            <w:rFonts w:ascii="Times New Roman" w:hAnsi="Times New Roman" w:cs="Times New Roman"/>
          </w:rPr>
          <w:t>Draw</w:t>
        </w:r>
        <w:r w:rsidR="00520F5D" w:rsidRPr="00731709">
          <w:rPr>
            <w:rFonts w:ascii="Times New Roman" w:hAnsi="Times New Roman" w:cs="Times New Roman"/>
          </w:rPr>
          <w:t xml:space="preserve"> </w:t>
        </w:r>
      </w:ins>
      <w:r w:rsidR="00E14FE5" w:rsidRPr="00731709">
        <w:rPr>
          <w:rFonts w:ascii="Times New Roman" w:hAnsi="Times New Roman" w:cs="Times New Roman"/>
          <w:lang w:eastAsia="ja-JP"/>
        </w:rPr>
        <w:t>4</w:t>
      </w:r>
      <w:r w:rsidRPr="00731709">
        <w:rPr>
          <w:rFonts w:ascii="Times New Roman" w:hAnsi="Times New Roman" w:cs="Times New Roman"/>
        </w:rPr>
        <w:t xml:space="preserve">00,000 synthetic individuals, aged 30 to </w:t>
      </w:r>
      <w:r w:rsidR="00477A68" w:rsidRPr="00731709">
        <w:rPr>
          <w:rFonts w:ascii="Times New Roman" w:hAnsi="Times New Roman" w:cs="Times New Roman"/>
        </w:rPr>
        <w:t>9</w:t>
      </w:r>
      <w:r w:rsidRPr="00731709">
        <w:rPr>
          <w:rFonts w:ascii="Times New Roman" w:hAnsi="Times New Roman" w:cs="Times New Roman"/>
        </w:rPr>
        <w:t>9, from the joint age</w:t>
      </w:r>
      <w:r w:rsidR="00886325" w:rsidRPr="00731709">
        <w:rPr>
          <w:rFonts w:ascii="Times New Roman" w:hAnsi="Times New Roman" w:cs="Times New Roman"/>
        </w:rPr>
        <w:t>-</w:t>
      </w:r>
      <w:r w:rsidRPr="00731709">
        <w:rPr>
          <w:rFonts w:ascii="Times New Roman" w:hAnsi="Times New Roman" w:cs="Times New Roman"/>
        </w:rPr>
        <w:t>sex</w:t>
      </w:r>
      <w:r w:rsidR="00886325" w:rsidRPr="00731709">
        <w:rPr>
          <w:rFonts w:ascii="Times New Roman" w:hAnsi="Times New Roman" w:cs="Times New Roman"/>
        </w:rPr>
        <w:t xml:space="preserve"> </w:t>
      </w:r>
      <w:r w:rsidRPr="00731709">
        <w:rPr>
          <w:rFonts w:ascii="Times New Roman" w:hAnsi="Times New Roman" w:cs="Times New Roman"/>
        </w:rPr>
        <w:t>distribution. This is a default value that can be modified by the user. The joint age-sex</w:t>
      </w:r>
      <w:r w:rsidR="00886325" w:rsidRPr="00731709">
        <w:rPr>
          <w:rFonts w:ascii="Times New Roman" w:hAnsi="Times New Roman" w:cs="Times New Roman"/>
        </w:rPr>
        <w:t xml:space="preserve"> </w:t>
      </w:r>
      <w:r w:rsidRPr="00731709">
        <w:rPr>
          <w:rFonts w:ascii="Times New Roman" w:hAnsi="Times New Roman" w:cs="Times New Roman"/>
        </w:rPr>
        <w:t>distribution for 20</w:t>
      </w:r>
      <w:r w:rsidR="00DC6001" w:rsidRPr="00731709">
        <w:rPr>
          <w:rFonts w:ascii="Times New Roman" w:hAnsi="Times New Roman" w:cs="Times New Roman"/>
        </w:rPr>
        <w:t>01</w:t>
      </w:r>
      <w:r w:rsidRPr="00731709">
        <w:rPr>
          <w:rFonts w:ascii="Times New Roman" w:hAnsi="Times New Roman" w:cs="Times New Roman"/>
        </w:rPr>
        <w:t xml:space="preserve"> is informed by </w:t>
      </w:r>
      <w:r w:rsidR="0053683C" w:rsidRPr="00731709">
        <w:rPr>
          <w:rFonts w:ascii="Times New Roman" w:hAnsi="Times New Roman" w:cs="Times New Roman"/>
        </w:rPr>
        <w:t>t</w:t>
      </w:r>
      <w:r w:rsidR="00182032" w:rsidRPr="00731709">
        <w:rPr>
          <w:rFonts w:ascii="Times New Roman" w:hAnsi="Times New Roman" w:cs="Times New Roman"/>
          <w:lang w:eastAsia="ja-JP"/>
        </w:rPr>
        <w:t>he Statistics Bureau, Ministry of Internal Affairs and Communications Statistics Bureau, Ministry of Internal Affairs and Communications</w:t>
      </w:r>
    </w:p>
    <w:p w14:paraId="0F8157F8" w14:textId="62F10D96" w:rsidR="00C35D76" w:rsidRPr="00731709" w:rsidRDefault="00C35D76" w:rsidP="00B17C1B">
      <w:pPr>
        <w:pStyle w:val="ListParagraph"/>
        <w:numPr>
          <w:ilvl w:val="0"/>
          <w:numId w:val="3"/>
        </w:numPr>
        <w:rPr>
          <w:rFonts w:ascii="Times New Roman" w:hAnsi="Times New Roman" w:cs="Times New Roman"/>
        </w:rPr>
      </w:pPr>
      <w:r w:rsidRPr="00731709">
        <w:rPr>
          <w:rFonts w:ascii="Times New Roman" w:hAnsi="Times New Roman" w:cs="Times New Roman"/>
        </w:rPr>
        <w:t>We use this in the exposure module</w:t>
      </w:r>
      <w:r w:rsidR="008C69E8" w:rsidRPr="00731709">
        <w:rPr>
          <w:rFonts w:ascii="Times New Roman" w:hAnsi="Times New Roman" w:cs="Times New Roman"/>
        </w:rPr>
        <w:t>,</w:t>
      </w:r>
      <w:r w:rsidRPr="00731709">
        <w:rPr>
          <w:rFonts w:ascii="Times New Roman" w:hAnsi="Times New Roman" w:cs="Times New Roman"/>
        </w:rPr>
        <w:t xml:space="preserve"> as we describe in the next section. </w:t>
      </w:r>
    </w:p>
    <w:p w14:paraId="74A5986B" w14:textId="593B0A7B" w:rsidR="00C35D76" w:rsidRPr="00731709" w:rsidRDefault="00C35D76" w:rsidP="00DC30EF">
      <w:pPr>
        <w:rPr>
          <w:rFonts w:ascii="Times New Roman" w:hAnsi="Times New Roman" w:cs="Times New Roman"/>
        </w:rPr>
      </w:pPr>
      <w:r w:rsidRPr="00731709">
        <w:rPr>
          <w:rFonts w:ascii="Times New Roman" w:hAnsi="Times New Roman" w:cs="Times New Roman"/>
        </w:rPr>
        <w:t>So far, the algorithm has created a synthetic population that is a snapshot of the population</w:t>
      </w:r>
      <w:r w:rsidR="00B517FD" w:rsidRPr="00731709">
        <w:rPr>
          <w:rFonts w:ascii="Times New Roman" w:hAnsi="Times New Roman" w:cs="Times New Roman"/>
        </w:rPr>
        <w:t xml:space="preserve"> of </w:t>
      </w:r>
      <w:r w:rsidR="003A5D91" w:rsidRPr="00731709">
        <w:rPr>
          <w:rFonts w:ascii="Times New Roman" w:hAnsi="Times New Roman" w:cs="Times New Roman"/>
        </w:rPr>
        <w:t xml:space="preserve">Japan </w:t>
      </w:r>
      <w:r w:rsidRPr="00731709">
        <w:rPr>
          <w:rFonts w:ascii="Times New Roman" w:hAnsi="Times New Roman" w:cs="Times New Roman"/>
        </w:rPr>
        <w:t>in 20</w:t>
      </w:r>
      <w:r w:rsidR="003A5D91" w:rsidRPr="00731709">
        <w:rPr>
          <w:rFonts w:ascii="Times New Roman" w:hAnsi="Times New Roman" w:cs="Times New Roman"/>
        </w:rPr>
        <w:t>01</w:t>
      </w:r>
      <w:r w:rsidRPr="00731709">
        <w:rPr>
          <w:rFonts w:ascii="Times New Roman" w:hAnsi="Times New Roman" w:cs="Times New Roman"/>
        </w:rPr>
        <w:t>. The following steps of the algorithm create backward and forward projections of the synthetic population that are essential to model exposure time trends and time lags between exposures and diseases.</w:t>
      </w:r>
    </w:p>
    <w:p w14:paraId="0FD5291A" w14:textId="782BD211" w:rsidR="00C35D76" w:rsidRPr="00731709" w:rsidRDefault="5B4D7918">
      <w:pPr>
        <w:rPr>
          <w:rFonts w:ascii="Times New Roman" w:hAnsi="Times New Roman" w:cs="Times New Roman"/>
        </w:rPr>
      </w:pPr>
      <w:r w:rsidRPr="2C924D34">
        <w:rPr>
          <w:rFonts w:ascii="Times New Roman" w:hAnsi="Times New Roman" w:cs="Times New Roman"/>
        </w:rPr>
        <w:t xml:space="preserve">The </w:t>
      </w:r>
      <w:r w:rsidR="00E315DF">
        <w:rPr>
          <w:rFonts w:ascii="Times New Roman" w:hAnsi="Times New Roman" w:cs="Times New Roman"/>
        </w:rPr>
        <w:t>synthetic</w:t>
      </w:r>
      <w:r w:rsidRPr="2C924D34">
        <w:rPr>
          <w:rFonts w:ascii="Times New Roman" w:hAnsi="Times New Roman" w:cs="Times New Roman"/>
        </w:rPr>
        <w:t xml:space="preserve"> p</w:t>
      </w:r>
      <w:r w:rsidR="00E315DF">
        <w:rPr>
          <w:rFonts w:ascii="Times New Roman" w:hAnsi="Times New Roman" w:cs="Times New Roman"/>
        </w:rPr>
        <w:t>opulation's</w:t>
      </w:r>
      <w:r w:rsidRPr="2C924D34">
        <w:rPr>
          <w:rFonts w:ascii="Times New Roman" w:hAnsi="Times New Roman" w:cs="Times New Roman"/>
        </w:rPr>
        <w:t xml:space="preserve"> </w:t>
      </w:r>
      <w:r w:rsidR="00E315DF">
        <w:rPr>
          <w:rFonts w:ascii="Times New Roman" w:hAnsi="Times New Roman" w:cs="Times New Roman"/>
        </w:rPr>
        <w:t>backward</w:t>
      </w:r>
      <w:r w:rsidRPr="2C924D34">
        <w:rPr>
          <w:rFonts w:ascii="Times New Roman" w:hAnsi="Times New Roman" w:cs="Times New Roman"/>
        </w:rPr>
        <w:t xml:space="preserve"> </w:t>
      </w:r>
      <w:r w:rsidR="00E315DF">
        <w:rPr>
          <w:rFonts w:ascii="Times New Roman" w:hAnsi="Times New Roman" w:cs="Times New Roman"/>
        </w:rPr>
        <w:t>projec</w:t>
      </w:r>
      <w:r w:rsidRPr="2C924D34">
        <w:rPr>
          <w:rFonts w:ascii="Times New Roman" w:hAnsi="Times New Roman" w:cs="Times New Roman"/>
        </w:rPr>
        <w:t xml:space="preserve">tion goes back to </w:t>
      </w:r>
      <w:r w:rsidR="2CBEF780" w:rsidRPr="2C924D34">
        <w:rPr>
          <w:rFonts w:ascii="Times New Roman" w:hAnsi="Times New Roman" w:cs="Times New Roman"/>
        </w:rPr>
        <w:t>199</w:t>
      </w:r>
      <w:r w:rsidR="00A2473D" w:rsidRPr="2C924D34">
        <w:rPr>
          <w:rFonts w:ascii="Times New Roman" w:hAnsi="Times New Roman" w:cs="Times New Roman"/>
        </w:rPr>
        <w:t>1</w:t>
      </w:r>
      <w:r w:rsidR="314BC809" w:rsidRPr="2C924D34">
        <w:rPr>
          <w:rFonts w:ascii="Times New Roman" w:hAnsi="Times New Roman" w:cs="Times New Roman"/>
        </w:rPr>
        <w:t>, as</w:t>
      </w:r>
      <w:r w:rsidRPr="2C924D34">
        <w:rPr>
          <w:rFonts w:ascii="Times New Roman" w:hAnsi="Times New Roman" w:cs="Times New Roman"/>
        </w:rPr>
        <w:t xml:space="preserve"> the maximum time </w:t>
      </w:r>
      <w:r w:rsidR="00731709" w:rsidRPr="2C924D34">
        <w:rPr>
          <w:rFonts w:ascii="Times New Roman" w:hAnsi="Times New Roman" w:cs="Times New Roman"/>
        </w:rPr>
        <w:t>lag</w:t>
      </w:r>
      <w:r w:rsidRPr="2C924D34">
        <w:rPr>
          <w:rFonts w:ascii="Times New Roman" w:hAnsi="Times New Roman" w:cs="Times New Roman"/>
        </w:rPr>
        <w:t xml:space="preserve"> we allow in the model is ten years. As everyone alive and older than 30 in 20</w:t>
      </w:r>
      <w:r w:rsidR="47F8E94F" w:rsidRPr="2C924D34">
        <w:rPr>
          <w:rFonts w:ascii="Times New Roman" w:hAnsi="Times New Roman" w:cs="Times New Roman"/>
        </w:rPr>
        <w:t>0</w:t>
      </w:r>
      <w:r w:rsidR="005536A0" w:rsidRPr="2C924D34">
        <w:rPr>
          <w:rFonts w:ascii="Times New Roman" w:hAnsi="Times New Roman" w:cs="Times New Roman"/>
        </w:rPr>
        <w:t>1</w:t>
      </w:r>
      <w:r w:rsidRPr="2C924D34">
        <w:rPr>
          <w:rFonts w:ascii="Times New Roman" w:hAnsi="Times New Roman" w:cs="Times New Roman"/>
        </w:rPr>
        <w:t xml:space="preserve"> was alive in </w:t>
      </w:r>
      <w:r w:rsidR="10BA13CD" w:rsidRPr="2C924D34">
        <w:rPr>
          <w:rFonts w:ascii="Times New Roman" w:hAnsi="Times New Roman" w:cs="Times New Roman"/>
        </w:rPr>
        <w:t>1991</w:t>
      </w:r>
      <w:r w:rsidRPr="2C924D34">
        <w:rPr>
          <w:rFonts w:ascii="Times New Roman" w:hAnsi="Times New Roman" w:cs="Times New Roman"/>
        </w:rPr>
        <w:t>, the algorithm simply creates the back projections by appropriately reducing the age of the synthetic individuals while keeping all other variables</w:t>
      </w:r>
      <w:r w:rsidR="00E315DF">
        <w:rPr>
          <w:rFonts w:ascii="Times New Roman" w:hAnsi="Times New Roman" w:cs="Times New Roman"/>
        </w:rPr>
        <w:t xml:space="preserve"> constant</w:t>
      </w:r>
      <w:r w:rsidRPr="2C924D34">
        <w:rPr>
          <w:rFonts w:ascii="Times New Roman" w:hAnsi="Times New Roman" w:cs="Times New Roman"/>
        </w:rPr>
        <w:t>.</w:t>
      </w:r>
    </w:p>
    <w:p w14:paraId="7F967108" w14:textId="54BCED67" w:rsidR="00C35D76" w:rsidRPr="00731709" w:rsidRDefault="00C35D76" w:rsidP="00B17C1B">
      <w:pPr>
        <w:rPr>
          <w:rFonts w:ascii="Times New Roman" w:hAnsi="Times New Roman" w:cs="Times New Roman"/>
        </w:rPr>
      </w:pPr>
      <w:r w:rsidRPr="00731709">
        <w:rPr>
          <w:rFonts w:ascii="Times New Roman" w:hAnsi="Times New Roman" w:cs="Times New Roman"/>
        </w:rPr>
        <w:t xml:space="preserve">Similarly, for the forward projections, we project until </w:t>
      </w:r>
      <w:r w:rsidR="003F3F40" w:rsidRPr="00731709">
        <w:rPr>
          <w:rFonts w:ascii="Times New Roman" w:hAnsi="Times New Roman" w:cs="Times New Roman"/>
        </w:rPr>
        <w:t>2019</w:t>
      </w:r>
      <w:r w:rsidRPr="00731709">
        <w:rPr>
          <w:rFonts w:ascii="Times New Roman" w:hAnsi="Times New Roman" w:cs="Times New Roman"/>
        </w:rPr>
        <w:t xml:space="preserve">, and the algorithm increases the age of the synthetic individuals while keeping all other variables constant. For forward projections, mortality needs to be considered. We describe mortality with the disease module as disease-specific mortality </w:t>
      </w:r>
      <w:r w:rsidR="00480E27" w:rsidRPr="00731709">
        <w:rPr>
          <w:rFonts w:ascii="Times New Roman" w:hAnsi="Times New Roman" w:cs="Times New Roman"/>
        </w:rPr>
        <w:t>i</w:t>
      </w:r>
      <w:r w:rsidRPr="00731709">
        <w:rPr>
          <w:rFonts w:ascii="Times New Roman" w:hAnsi="Times New Roman" w:cs="Times New Roman"/>
        </w:rPr>
        <w:t xml:space="preserve">s closely related to disease prevalence. </w:t>
      </w:r>
      <w:r w:rsidR="003F60AF" w:rsidRPr="00731709">
        <w:rPr>
          <w:rFonts w:ascii="Times New Roman" w:hAnsi="Times New Roman" w:cs="Times New Roman"/>
        </w:rPr>
        <w:t>IMPACT</w:t>
      </w:r>
      <w:r w:rsidR="003F60AF" w:rsidRPr="00731709">
        <w:rPr>
          <w:rFonts w:ascii="Times New Roman" w:hAnsi="Times New Roman" w:cs="Times New Roman"/>
          <w:vertAlign w:val="subscript"/>
        </w:rPr>
        <w:t>NCD</w:t>
      </w:r>
      <w:r w:rsidR="003627DF">
        <w:rPr>
          <w:rFonts w:ascii="Times New Roman" w:hAnsi="Times New Roman" w:cs="Times New Roman"/>
          <w:vertAlign w:val="subscript"/>
          <w:lang w:val="en-GB"/>
        </w:rPr>
        <w:t>-JPN</w:t>
      </w:r>
      <w:r w:rsidR="003F60AF" w:rsidRPr="00731709">
        <w:rPr>
          <w:rFonts w:ascii="Times New Roman" w:hAnsi="Times New Roman" w:cs="Times New Roman"/>
        </w:rPr>
        <w:t xml:space="preserve"> </w:t>
      </w:r>
      <w:r w:rsidRPr="00731709">
        <w:rPr>
          <w:rFonts w:ascii="Times New Roman" w:hAnsi="Times New Roman" w:cs="Times New Roman"/>
        </w:rPr>
        <w:t xml:space="preserve">follows an open cohort approach. Every simulated year from </w:t>
      </w:r>
      <w:r w:rsidR="003F3F40" w:rsidRPr="00731709">
        <w:rPr>
          <w:rFonts w:ascii="Times New Roman" w:hAnsi="Times New Roman" w:cs="Times New Roman"/>
        </w:rPr>
        <w:t xml:space="preserve">2001 </w:t>
      </w:r>
      <w:r w:rsidRPr="00731709">
        <w:rPr>
          <w:rFonts w:ascii="Times New Roman" w:hAnsi="Times New Roman" w:cs="Times New Roman"/>
        </w:rPr>
        <w:t>onwards, a new cohort of 30</w:t>
      </w:r>
      <w:r w:rsidR="00480E27" w:rsidRPr="00731709">
        <w:rPr>
          <w:rFonts w:ascii="Times New Roman" w:hAnsi="Times New Roman" w:cs="Times New Roman"/>
        </w:rPr>
        <w:t>-year-</w:t>
      </w:r>
      <w:r w:rsidRPr="00731709">
        <w:rPr>
          <w:rFonts w:ascii="Times New Roman" w:hAnsi="Times New Roman" w:cs="Times New Roman"/>
        </w:rPr>
        <w:t xml:space="preserve">old synthetic individuals enters the model. The same sources inform the </w:t>
      </w:r>
      <w:r w:rsidR="00AF4863" w:rsidRPr="00731709">
        <w:rPr>
          <w:rFonts w:ascii="Times New Roman" w:hAnsi="Times New Roman" w:cs="Times New Roman"/>
        </w:rPr>
        <w:t>cohort size</w:t>
      </w:r>
      <w:r w:rsidRPr="00731709">
        <w:rPr>
          <w:rFonts w:ascii="Times New Roman" w:hAnsi="Times New Roman" w:cs="Times New Roman"/>
        </w:rPr>
        <w:t xml:space="preserve"> and the joint age-sex</w:t>
      </w:r>
      <w:r w:rsidR="00AB5845" w:rsidRPr="00731709">
        <w:rPr>
          <w:rFonts w:ascii="Times New Roman" w:hAnsi="Times New Roman" w:cs="Times New Roman"/>
        </w:rPr>
        <w:t xml:space="preserve"> </w:t>
      </w:r>
      <w:r w:rsidRPr="00731709">
        <w:rPr>
          <w:rFonts w:ascii="Times New Roman" w:hAnsi="Times New Roman" w:cs="Times New Roman"/>
        </w:rPr>
        <w:t>distribution we described above. For example, in 20</w:t>
      </w:r>
      <w:r w:rsidR="003F3F40" w:rsidRPr="00731709">
        <w:rPr>
          <w:rFonts w:ascii="Times New Roman" w:hAnsi="Times New Roman" w:cs="Times New Roman"/>
        </w:rPr>
        <w:t>02</w:t>
      </w:r>
      <w:r w:rsidRPr="00731709">
        <w:rPr>
          <w:rFonts w:ascii="Times New Roman" w:hAnsi="Times New Roman" w:cs="Times New Roman"/>
        </w:rPr>
        <w:t>, the new 30-year</w:t>
      </w:r>
      <w:r w:rsidR="00A6000C" w:rsidRPr="00731709">
        <w:rPr>
          <w:rFonts w:ascii="Times New Roman" w:hAnsi="Times New Roman" w:cs="Times New Roman"/>
        </w:rPr>
        <w:t>-</w:t>
      </w:r>
      <w:r w:rsidRPr="00731709">
        <w:rPr>
          <w:rFonts w:ascii="Times New Roman" w:hAnsi="Times New Roman" w:cs="Times New Roman"/>
        </w:rPr>
        <w:t>old cohort will be informed by the population size and the joint age-sex</w:t>
      </w:r>
      <w:r w:rsidR="00A7720B" w:rsidRPr="00731709">
        <w:rPr>
          <w:rFonts w:ascii="Times New Roman" w:hAnsi="Times New Roman" w:cs="Times New Roman"/>
        </w:rPr>
        <w:t xml:space="preserve"> </w:t>
      </w:r>
      <w:r w:rsidRPr="00731709">
        <w:rPr>
          <w:rFonts w:ascii="Times New Roman" w:hAnsi="Times New Roman" w:cs="Times New Roman"/>
        </w:rPr>
        <w:t>distribution of those who were 29 years old in 20</w:t>
      </w:r>
      <w:r w:rsidR="003F3F40" w:rsidRPr="00731709">
        <w:rPr>
          <w:rFonts w:ascii="Times New Roman" w:hAnsi="Times New Roman" w:cs="Times New Roman"/>
        </w:rPr>
        <w:t>01</w:t>
      </w:r>
      <w:r w:rsidRPr="00731709">
        <w:rPr>
          <w:rFonts w:ascii="Times New Roman" w:hAnsi="Times New Roman" w:cs="Times New Roman"/>
        </w:rPr>
        <w:t xml:space="preserve">. The approach may be crude; however, the final model outputs are directly </w:t>
      </w:r>
      <w:del w:id="330" w:author="Kypridemos, Christodoulos" w:date="2025-02-20T14:40:00Z" w16du:dateUtc="2025-02-20T14:40:00Z">
        <w:r w:rsidR="00731709" w:rsidRPr="00731709" w:rsidDel="00520F5D">
          <w:rPr>
            <w:rFonts w:ascii="Times New Roman" w:hAnsi="Times New Roman" w:cs="Times New Roman"/>
          </w:rPr>
          <w:delText>standardized</w:delText>
        </w:r>
        <w:r w:rsidRPr="00731709" w:rsidDel="00520F5D">
          <w:rPr>
            <w:rFonts w:ascii="Times New Roman" w:hAnsi="Times New Roman" w:cs="Times New Roman"/>
          </w:rPr>
          <w:delText xml:space="preserve"> </w:delText>
        </w:r>
      </w:del>
      <w:ins w:id="331" w:author="Kypridemos, Christodoulos" w:date="2025-02-20T14:40:00Z" w16du:dateUtc="2025-02-20T14:40:00Z">
        <w:r w:rsidR="00520F5D">
          <w:rPr>
            <w:rFonts w:ascii="Times New Roman" w:hAnsi="Times New Roman" w:cs="Times New Roman"/>
          </w:rPr>
          <w:t>standardised</w:t>
        </w:r>
        <w:r w:rsidR="00520F5D" w:rsidRPr="00731709">
          <w:rPr>
            <w:rFonts w:ascii="Times New Roman" w:hAnsi="Times New Roman" w:cs="Times New Roman"/>
          </w:rPr>
          <w:t xml:space="preserve"> </w:t>
        </w:r>
      </w:ins>
      <w:r w:rsidRPr="00731709">
        <w:rPr>
          <w:rFonts w:ascii="Times New Roman" w:hAnsi="Times New Roman" w:cs="Times New Roman"/>
        </w:rPr>
        <w:t xml:space="preserve">to </w:t>
      </w:r>
      <w:r w:rsidR="003F3F40" w:rsidRPr="00731709">
        <w:rPr>
          <w:rFonts w:ascii="Times New Roman" w:hAnsi="Times New Roman" w:cs="Times New Roman"/>
        </w:rPr>
        <w:t>population size reported by t</w:t>
      </w:r>
      <w:r w:rsidR="003F3F40" w:rsidRPr="00731709">
        <w:rPr>
          <w:rFonts w:ascii="Times New Roman" w:hAnsi="Times New Roman" w:cs="Times New Roman"/>
          <w:lang w:eastAsia="ja-JP"/>
        </w:rPr>
        <w:t>he Statistics Bureau, Ministry of Internal Affairs and Communications</w:t>
      </w:r>
      <w:r w:rsidR="004824D0" w:rsidRPr="00731709">
        <w:rPr>
          <w:rFonts w:ascii="Times New Roman" w:hAnsi="Times New Roman" w:cs="Times New Roman"/>
          <w:lang w:eastAsia="ja-JP"/>
        </w:rPr>
        <w:t xml:space="preserve">, and population projection </w:t>
      </w:r>
      <w:r w:rsidR="004824D0" w:rsidRPr="00731709">
        <w:rPr>
          <w:rFonts w:ascii="Times New Roman" w:hAnsi="Times New Roman" w:cs="Times New Roman"/>
        </w:rPr>
        <w:t xml:space="preserve">estimated </w:t>
      </w:r>
      <w:r w:rsidR="004824D0" w:rsidRPr="00731709">
        <w:rPr>
          <w:rFonts w:ascii="Times New Roman" w:hAnsi="Times New Roman" w:cs="Times New Roman"/>
          <w:lang w:eastAsia="ja-JP"/>
        </w:rPr>
        <w:t>by the National Institute of Population and Social Security Research</w:t>
      </w:r>
      <w:r w:rsidR="00F51FC6" w:rsidRPr="00731709">
        <w:rPr>
          <w:rFonts w:ascii="Times New Roman" w:hAnsi="Times New Roman" w:cs="Times New Roman"/>
          <w:lang w:eastAsia="ja-JP"/>
        </w:rPr>
        <w:t>.</w:t>
      </w:r>
      <w:r w:rsidR="00CD3978" w:rsidRPr="00731709">
        <w:rPr>
          <w:rFonts w:ascii="Times New Roman" w:hAnsi="Times New Roman" w:cs="Times New Roman"/>
          <w:lang w:eastAsia="ja-JP"/>
        </w:rPr>
        <w:t xml:space="preserve"> </w:t>
      </w:r>
    </w:p>
    <w:p w14:paraId="497B2EA6" w14:textId="2974F437" w:rsidR="00C35D76" w:rsidRPr="00731709" w:rsidRDefault="00C35D76" w:rsidP="005D0039">
      <w:pPr>
        <w:pStyle w:val="Heading2"/>
        <w:rPr>
          <w:rFonts w:ascii="Times New Roman" w:hAnsi="Times New Roman" w:cs="Times New Roman"/>
        </w:rPr>
      </w:pPr>
      <w:bookmarkStart w:id="332" w:name="_Toc58916779"/>
      <w:bookmarkStart w:id="333" w:name="_Ref129255916"/>
      <w:bookmarkStart w:id="334" w:name="_Ref135914624"/>
      <w:bookmarkStart w:id="335" w:name="_Ref135914657"/>
      <w:bookmarkStart w:id="336" w:name="_Toc190955312"/>
      <w:r w:rsidRPr="00731709">
        <w:rPr>
          <w:rFonts w:ascii="Times New Roman" w:hAnsi="Times New Roman" w:cs="Times New Roman"/>
        </w:rPr>
        <w:t>Exposure module</w:t>
      </w:r>
      <w:bookmarkEnd w:id="332"/>
      <w:bookmarkEnd w:id="333"/>
      <w:bookmarkEnd w:id="334"/>
      <w:bookmarkEnd w:id="335"/>
      <w:bookmarkEnd w:id="336"/>
    </w:p>
    <w:p w14:paraId="15B98221" w14:textId="0DAB836E" w:rsidR="00C35D76" w:rsidRPr="00731709" w:rsidRDefault="00C35D76" w:rsidP="00B17C1B">
      <w:pPr>
        <w:rPr>
          <w:rFonts w:ascii="Times New Roman" w:hAnsi="Times New Roman" w:cs="Times New Roman"/>
        </w:rPr>
      </w:pPr>
      <w:r w:rsidRPr="00731709">
        <w:rPr>
          <w:rFonts w:ascii="Times New Roman" w:hAnsi="Times New Roman" w:cs="Times New Roman"/>
        </w:rPr>
        <w:t xml:space="preserve">This module simulates the adult life course exposures of synthetic individuals based on the </w:t>
      </w:r>
      <w:r w:rsidR="0045094E" w:rsidRPr="00731709">
        <w:rPr>
          <w:rFonts w:ascii="Times New Roman" w:hAnsi="Times New Roman" w:cs="Times New Roman"/>
        </w:rPr>
        <w:t xml:space="preserve">NHNS </w:t>
      </w:r>
      <w:r w:rsidRPr="00731709">
        <w:rPr>
          <w:rFonts w:ascii="Times New Roman" w:hAnsi="Times New Roman" w:cs="Times New Roman"/>
        </w:rPr>
        <w:t xml:space="preserve">series between </w:t>
      </w:r>
      <w:r w:rsidR="0045094E" w:rsidRPr="00731709">
        <w:rPr>
          <w:rFonts w:ascii="Times New Roman" w:hAnsi="Times New Roman" w:cs="Times New Roman"/>
        </w:rPr>
        <w:t xml:space="preserve">2001 </w:t>
      </w:r>
      <w:r w:rsidRPr="00731709">
        <w:rPr>
          <w:rFonts w:ascii="Times New Roman" w:hAnsi="Times New Roman" w:cs="Times New Roman"/>
        </w:rPr>
        <w:t xml:space="preserve">and </w:t>
      </w:r>
      <w:r w:rsidR="0045094E" w:rsidRPr="00731709">
        <w:rPr>
          <w:rFonts w:ascii="Times New Roman" w:hAnsi="Times New Roman" w:cs="Times New Roman"/>
        </w:rPr>
        <w:t>2019</w:t>
      </w:r>
      <w:r w:rsidRPr="00731709">
        <w:rPr>
          <w:rFonts w:ascii="Times New Roman" w:hAnsi="Times New Roman" w:cs="Times New Roman"/>
        </w:rPr>
        <w:t>.</w:t>
      </w:r>
      <w:r w:rsidR="004548B2">
        <w:rPr>
          <w:rFonts w:ascii="Times New Roman" w:hAnsi="Times New Roman" w:cs="Times New Roman"/>
        </w:rPr>
        <w:fldChar w:fldCharType="begin"/>
      </w:r>
      <w:r w:rsidR="004548B2">
        <w:rPr>
          <w:rFonts w:ascii="Times New Roman" w:hAnsi="Times New Roman" w:cs="Times New Roman"/>
        </w:rPr>
        <w:instrText xml:space="preserve"> ADDIN ZOTERO_ITEM CSL_CITATION {"citationID":"Ku3uqvs1","properties":{"formattedCitation":"\\super 11\\nosupersub{}","plainCitation":"11","noteIndex":0},"citationItems":[{"id":19517,"uris":["http://zotero.org/users/1282898/items/BU5UPE7R"],"itemData":{"id":19517,"type":"article-journal","abstract":"under the Health Promotion Act, to cover various aspects of health for assessment of the risks for noncom-municable diseases. The history of the National Nutrition Survey from 1945 to 2000 has been described in detail elsewhere, 1 and this paper focuses on the NHNS since 2003. The NHNS is a cross-sectional household interview and examination survey conducted each November. The survey is designed to collect basic data on the health, nutrition and lifestyles of adults and children for comprehensive promotion of the nation's health. It is a principal data resource for evaluation of the national health promotion initiative known as Health Japan 21. 2 The Ministry of Health, Labour and Welfare (MHLW) carries out planning and budgeting of the NHNS, and the Statistics and Information Department of the MHLW conducts sampling of survey areas. Local governments, such as prefectures and large municipalities with public health centres, perform administrative procedures such as developing a plan for survey administration , appointing survey interviewers and signing outsourcing contracts with laboratories. Public health centres prepare and implement field surveys with survey interviewers. Survey interviewers check and review completed questionnaires and input dietary intake data using software specifically developed for the survey. Local governments then send questionnaires and input data to the National Institute of Health and Nutrition. Public health centres send blood samples to a commercial testing laboratory , and the laboratory sends test results to the National Institute of Health and Nutrition. The Department of Nutritional Epidemiology of the National Institute of Health and Nutrition analyses data and the MHLW publishes results. Data resource area and population coverage With an exception of the survey in 2012, the NHNS uses a stratified two-stage cluster sample design to obtain a nationally representative sample of the non-institutionalized","container-title":"International Journal of Epidemiology","DOI":"10.1093/IJE/DYV152","ISSN":"0300-5771","issue":"6","journalAbbreviation":"Int. J. Epidemiol.","language":"en","note":"Citation Key: Ikeda2015\nPMID: 26239276\npublisher: Oxford Academic","page":"1842–1849","title":"Data resource profile: the Japan national health and nutrition survey (NHNS)","volume":"44","author":[{"family":"Ikeda","given":"Nayu"},{"family":"Takimoto","given":"Hidemi"},{"family":"Imai","given":"Shino"},{"family":"Miyachi","given":"Motohiko"},{"family":"Nishi","given":"Nobuo"}],"issued":{"date-parts":[["2015",12]]},"citation-key":"Ikeda2015"}}],"schema":"https://github.com/citation-style-language/schema/raw/master/csl-citation.json"} </w:instrText>
      </w:r>
      <w:r w:rsidR="004548B2">
        <w:rPr>
          <w:rFonts w:ascii="Times New Roman" w:hAnsi="Times New Roman" w:cs="Times New Roman"/>
        </w:rPr>
        <w:fldChar w:fldCharType="separate"/>
      </w:r>
      <w:r w:rsidR="004548B2" w:rsidRPr="004548B2">
        <w:rPr>
          <w:rFonts w:ascii="Times New Roman" w:hAnsi="Times New Roman" w:cs="Times New Roman"/>
          <w:szCs w:val="24"/>
          <w:vertAlign w:val="superscript"/>
          <w:lang w:val="en-GB"/>
        </w:rPr>
        <w:t>11</w:t>
      </w:r>
      <w:r w:rsidR="004548B2">
        <w:rPr>
          <w:rFonts w:ascii="Times New Roman" w:hAnsi="Times New Roman" w:cs="Times New Roman"/>
        </w:rPr>
        <w:fldChar w:fldCharType="end"/>
      </w:r>
      <w:r w:rsidRPr="00731709">
        <w:rPr>
          <w:rFonts w:ascii="Times New Roman" w:hAnsi="Times New Roman" w:cs="Times New Roman"/>
        </w:rPr>
        <w:t xml:space="preserve"> </w:t>
      </w:r>
      <w:r w:rsidR="00066BD9" w:rsidRPr="00731709">
        <w:rPr>
          <w:rFonts w:ascii="Times New Roman" w:hAnsi="Times New Roman" w:cs="Times New Roman"/>
        </w:rPr>
        <w:t>We followed the same general principles for all simulated exposur</w:t>
      </w:r>
      <w:r w:rsidRPr="00731709">
        <w:rPr>
          <w:rFonts w:ascii="Times New Roman" w:hAnsi="Times New Roman" w:cs="Times New Roman"/>
        </w:rPr>
        <w:t xml:space="preserve">es. First, we fit an appropriate statistical model to the </w:t>
      </w:r>
      <w:r w:rsidR="0045094E" w:rsidRPr="00731709">
        <w:rPr>
          <w:rFonts w:ascii="Times New Roman" w:hAnsi="Times New Roman" w:cs="Times New Roman"/>
        </w:rPr>
        <w:t xml:space="preserve">NHNS </w:t>
      </w:r>
      <w:r w:rsidRPr="00731709">
        <w:rPr>
          <w:rFonts w:ascii="Times New Roman" w:hAnsi="Times New Roman" w:cs="Times New Roman"/>
        </w:rPr>
        <w:t xml:space="preserve">data with the exposure of interest as the dependent variable and some functions of </w:t>
      </w:r>
      <w:r w:rsidR="00FD50D2" w:rsidRPr="00731709">
        <w:rPr>
          <w:rFonts w:ascii="Times New Roman" w:hAnsi="Times New Roman" w:cs="Times New Roman"/>
        </w:rPr>
        <w:t xml:space="preserve">the </w:t>
      </w:r>
      <w:r w:rsidRPr="00731709">
        <w:rPr>
          <w:rFonts w:ascii="Times New Roman" w:hAnsi="Times New Roman" w:cs="Times New Roman"/>
        </w:rPr>
        <w:t>year, age, sex</w:t>
      </w:r>
      <w:r w:rsidR="00DC0FB9" w:rsidRPr="00731709">
        <w:rPr>
          <w:rFonts w:ascii="Times New Roman" w:hAnsi="Times New Roman" w:cs="Times New Roman"/>
        </w:rPr>
        <w:t>, and other exposures of interest</w:t>
      </w:r>
      <w:r w:rsidR="0045094E" w:rsidRPr="00731709">
        <w:rPr>
          <w:rFonts w:ascii="Times New Roman" w:hAnsi="Times New Roman" w:cs="Times New Roman"/>
        </w:rPr>
        <w:t xml:space="preserve"> </w:t>
      </w:r>
      <w:r w:rsidRPr="00731709">
        <w:rPr>
          <w:rFonts w:ascii="Times New Roman" w:hAnsi="Times New Roman" w:cs="Times New Roman"/>
        </w:rPr>
        <w:t xml:space="preserve">as independent variables. Then, we use the statistical model to predict the exposure level of every synthetic individual in the simulation based on their demographic characteristics estimated from the demographic module. </w:t>
      </w:r>
    </w:p>
    <w:p w14:paraId="0AF10E59" w14:textId="01DAE1AD" w:rsidR="00807E77" w:rsidRPr="00B5461C" w:rsidRDefault="00ED69FC">
      <w:pPr>
        <w:rPr>
          <w:rFonts w:ascii="Times New Roman" w:hAnsi="Times New Roman" w:cs="Times New Roman"/>
        </w:rPr>
      </w:pPr>
      <w:r w:rsidRPr="00B5461C">
        <w:rPr>
          <w:rFonts w:ascii="Times New Roman" w:hAnsi="Times New Roman" w:cs="Times New Roman"/>
        </w:rPr>
        <w:t>Including</w:t>
      </w:r>
      <w:r w:rsidR="00C35D76" w:rsidRPr="00B5461C">
        <w:rPr>
          <w:rFonts w:ascii="Times New Roman" w:hAnsi="Times New Roman" w:cs="Times New Roman"/>
        </w:rPr>
        <w:t xml:space="preserve"> year as an independent variable in our exposure model allows us to extract the trends from the </w:t>
      </w:r>
      <w:r w:rsidR="00731115" w:rsidRPr="00B5461C">
        <w:rPr>
          <w:rFonts w:ascii="Times New Roman" w:hAnsi="Times New Roman" w:cs="Times New Roman"/>
        </w:rPr>
        <w:t xml:space="preserve">NHNS </w:t>
      </w:r>
      <w:r w:rsidR="00C35D76" w:rsidRPr="00B5461C">
        <w:rPr>
          <w:rFonts w:ascii="Times New Roman" w:hAnsi="Times New Roman" w:cs="Times New Roman"/>
        </w:rPr>
        <w:t xml:space="preserve">series and project them into the future. Furthermore, it allows us to make backward </w:t>
      </w:r>
      <w:r w:rsidR="00C35D76" w:rsidRPr="00B5461C">
        <w:rPr>
          <w:rFonts w:ascii="Times New Roman" w:hAnsi="Times New Roman" w:cs="Times New Roman"/>
        </w:rPr>
        <w:lastRenderedPageBreak/>
        <w:t xml:space="preserve">projections of exposures when we simulate time lags. </w:t>
      </w:r>
      <w:r w:rsidR="00C35D76" w:rsidRPr="004548B2">
        <w:rPr>
          <w:rFonts w:ascii="Times New Roman" w:hAnsi="Times New Roman" w:cs="Times New Roman"/>
        </w:rPr>
        <w:t xml:space="preserve">For example, for a synthetic male </w:t>
      </w:r>
      <w:r w:rsidR="00AE3D38" w:rsidRPr="004548B2">
        <w:rPr>
          <w:rFonts w:ascii="Times New Roman" w:hAnsi="Times New Roman" w:cs="Times New Roman"/>
        </w:rPr>
        <w:t xml:space="preserve">aged </w:t>
      </w:r>
      <w:r w:rsidR="3AC85B1C" w:rsidRPr="004548B2">
        <w:rPr>
          <w:rFonts w:ascii="Times New Roman" w:hAnsi="Times New Roman" w:cs="Times New Roman"/>
        </w:rPr>
        <w:t>4</w:t>
      </w:r>
      <w:r w:rsidR="00AE3D38" w:rsidRPr="004548B2">
        <w:rPr>
          <w:rFonts w:ascii="Times New Roman" w:hAnsi="Times New Roman" w:cs="Times New Roman"/>
        </w:rPr>
        <w:t>0 in 20</w:t>
      </w:r>
      <w:r w:rsidR="728277C7" w:rsidRPr="004548B2">
        <w:rPr>
          <w:rFonts w:ascii="Times New Roman" w:hAnsi="Times New Roman" w:cs="Times New Roman"/>
        </w:rPr>
        <w:t>0</w:t>
      </w:r>
      <w:r w:rsidR="00944E83" w:rsidRPr="004548B2">
        <w:rPr>
          <w:rFonts w:ascii="Times New Roman" w:hAnsi="Times New Roman" w:cs="Times New Roman"/>
        </w:rPr>
        <w:t>1</w:t>
      </w:r>
      <w:r w:rsidR="00AE3D38" w:rsidRPr="004548B2">
        <w:rPr>
          <w:rFonts w:ascii="Times New Roman" w:hAnsi="Times New Roman" w:cs="Times New Roman"/>
        </w:rPr>
        <w:t xml:space="preserve">, we can estimate </w:t>
      </w:r>
      <w:r w:rsidR="00CB4E02" w:rsidRPr="004548B2">
        <w:rPr>
          <w:rFonts w:ascii="Times New Roman" w:hAnsi="Times New Roman" w:cs="Times New Roman"/>
          <w:lang w:eastAsia="ja-JP"/>
        </w:rPr>
        <w:t>his</w:t>
      </w:r>
      <w:r w:rsidR="00CB4E02" w:rsidRPr="004548B2">
        <w:rPr>
          <w:rFonts w:ascii="Times New Roman" w:hAnsi="Times New Roman" w:cs="Times New Roman"/>
        </w:rPr>
        <w:t xml:space="preserve"> </w:t>
      </w:r>
      <w:r w:rsidR="10FE65E8" w:rsidRPr="004548B2">
        <w:rPr>
          <w:rFonts w:ascii="Times New Roman" w:hAnsi="Times New Roman" w:cs="Times New Roman"/>
        </w:rPr>
        <w:t>SB</w:t>
      </w:r>
      <w:r w:rsidR="1DBE5AE6" w:rsidRPr="004548B2">
        <w:rPr>
          <w:rFonts w:ascii="Times New Roman" w:hAnsi="Times New Roman" w:cs="Times New Roman"/>
        </w:rPr>
        <w:t>P</w:t>
      </w:r>
      <w:r w:rsidR="00AE3D38" w:rsidRPr="004548B2">
        <w:rPr>
          <w:rFonts w:ascii="Times New Roman" w:hAnsi="Times New Roman" w:cs="Times New Roman"/>
        </w:rPr>
        <w:t xml:space="preserve"> in </w:t>
      </w:r>
      <w:r w:rsidR="1FFC6AC1" w:rsidRPr="004548B2">
        <w:rPr>
          <w:rFonts w:ascii="Times New Roman" w:hAnsi="Times New Roman" w:cs="Times New Roman"/>
        </w:rPr>
        <w:t>199</w:t>
      </w:r>
      <w:r w:rsidR="00944E83" w:rsidRPr="004548B2">
        <w:rPr>
          <w:rFonts w:ascii="Times New Roman" w:hAnsi="Times New Roman" w:cs="Times New Roman"/>
        </w:rPr>
        <w:t>1</w:t>
      </w:r>
      <w:r w:rsidR="00AE3D38" w:rsidRPr="004548B2">
        <w:rPr>
          <w:rFonts w:ascii="Times New Roman" w:hAnsi="Times New Roman" w:cs="Times New Roman"/>
        </w:rPr>
        <w:t xml:space="preserve"> when he was </w:t>
      </w:r>
      <w:r w:rsidR="11337A26" w:rsidRPr="004548B2">
        <w:rPr>
          <w:rFonts w:ascii="Times New Roman" w:hAnsi="Times New Roman" w:cs="Times New Roman"/>
        </w:rPr>
        <w:t>3</w:t>
      </w:r>
      <w:r w:rsidR="00AE3D38" w:rsidRPr="004548B2">
        <w:rPr>
          <w:rFonts w:ascii="Times New Roman" w:hAnsi="Times New Roman" w:cs="Times New Roman"/>
        </w:rPr>
        <w:t>0 and</w:t>
      </w:r>
      <w:r w:rsidR="00C35D76" w:rsidRPr="004548B2">
        <w:rPr>
          <w:rFonts w:ascii="Times New Roman" w:hAnsi="Times New Roman" w:cs="Times New Roman"/>
        </w:rPr>
        <w:t xml:space="preserve"> </w:t>
      </w:r>
      <w:r w:rsidR="00725FEB" w:rsidRPr="004548B2">
        <w:rPr>
          <w:rFonts w:ascii="Times New Roman" w:hAnsi="Times New Roman" w:cs="Times New Roman"/>
        </w:rPr>
        <w:t xml:space="preserve">in </w:t>
      </w:r>
      <w:r w:rsidR="00C35D76" w:rsidRPr="004548B2">
        <w:rPr>
          <w:rFonts w:ascii="Times New Roman" w:hAnsi="Times New Roman" w:cs="Times New Roman"/>
        </w:rPr>
        <w:t>20</w:t>
      </w:r>
      <w:r w:rsidR="15E1245F" w:rsidRPr="004548B2">
        <w:rPr>
          <w:rFonts w:ascii="Times New Roman" w:hAnsi="Times New Roman" w:cs="Times New Roman"/>
        </w:rPr>
        <w:t>1</w:t>
      </w:r>
      <w:r w:rsidR="00944E83" w:rsidRPr="004548B2">
        <w:rPr>
          <w:rFonts w:ascii="Times New Roman" w:hAnsi="Times New Roman" w:cs="Times New Roman"/>
        </w:rPr>
        <w:t>1</w:t>
      </w:r>
      <w:r w:rsidR="00C35D76" w:rsidRPr="004548B2">
        <w:rPr>
          <w:rFonts w:ascii="Times New Roman" w:hAnsi="Times New Roman" w:cs="Times New Roman"/>
        </w:rPr>
        <w:t xml:space="preserve"> when he w</w:t>
      </w:r>
      <w:r w:rsidR="00725FEB" w:rsidRPr="004548B2">
        <w:rPr>
          <w:rFonts w:ascii="Times New Roman" w:hAnsi="Times New Roman" w:cs="Times New Roman"/>
        </w:rPr>
        <w:t>ould</w:t>
      </w:r>
      <w:r w:rsidR="00C35D76" w:rsidRPr="004548B2">
        <w:rPr>
          <w:rFonts w:ascii="Times New Roman" w:hAnsi="Times New Roman" w:cs="Times New Roman"/>
        </w:rPr>
        <w:t xml:space="preserve"> be 50</w:t>
      </w:r>
      <w:r w:rsidR="007E6E82" w:rsidRPr="004548B2">
        <w:rPr>
          <w:rFonts w:ascii="Times New Roman" w:hAnsi="Times New Roman" w:cs="Times New Roman"/>
          <w:lang w:eastAsia="ja-JP"/>
        </w:rPr>
        <w:t xml:space="preserve"> (</w:t>
      </w:r>
      <w:r w:rsidR="007E6E82" w:rsidRPr="004548B2">
        <w:rPr>
          <w:rFonts w:ascii="Times New Roman" w:hAnsi="Times New Roman" w:cs="Times New Roman"/>
          <w:u w:val="single"/>
          <w:lang w:eastAsia="ja-JP"/>
        </w:rPr>
        <w:t>Figure</w:t>
      </w:r>
      <w:r w:rsidR="00804DC7" w:rsidRPr="004548B2">
        <w:rPr>
          <w:rFonts w:ascii="Times New Roman" w:hAnsi="Times New Roman" w:cs="Times New Roman"/>
          <w:u w:val="single"/>
          <w:lang w:eastAsia="ja-JP"/>
        </w:rPr>
        <w:t>-2-</w:t>
      </w:r>
      <w:r w:rsidR="007E6E82" w:rsidRPr="004548B2">
        <w:rPr>
          <w:rFonts w:ascii="Times New Roman" w:hAnsi="Times New Roman" w:cs="Times New Roman"/>
          <w:u w:val="single"/>
          <w:lang w:eastAsia="ja-JP"/>
        </w:rPr>
        <w:t>1</w:t>
      </w:r>
      <w:r w:rsidR="007E6E82" w:rsidRPr="004548B2">
        <w:rPr>
          <w:rFonts w:ascii="Times New Roman" w:hAnsi="Times New Roman" w:cs="Times New Roman"/>
          <w:lang w:eastAsia="ja-JP"/>
        </w:rPr>
        <w:t>)</w:t>
      </w:r>
      <w:r w:rsidR="00C35D76" w:rsidRPr="00B5461C">
        <w:rPr>
          <w:rFonts w:ascii="Times New Roman" w:hAnsi="Times New Roman" w:cs="Times New Roman"/>
        </w:rPr>
        <w:t>. To avoid excessively fast changes in exposure trends and to reflect our belief that decay and growth in natural phenomena are rarely linear, we included the natural logarithm of years in the statistical models assuming logarithmic trends.</w:t>
      </w:r>
    </w:p>
    <w:p w14:paraId="5FF1B7DB" w14:textId="13031FAE" w:rsidR="00C76AD9" w:rsidRPr="00B5461C" w:rsidRDefault="00CB6F01" w:rsidP="00CB6F01">
      <w:pPr>
        <w:rPr>
          <w:rFonts w:ascii="Times New Roman" w:hAnsi="Times New Roman" w:cs="Times New Roman"/>
        </w:rPr>
      </w:pPr>
      <w:r w:rsidRPr="00B5461C">
        <w:rPr>
          <w:rFonts w:ascii="Times New Roman" w:hAnsi="Times New Roman" w:cs="Times New Roman"/>
        </w:rPr>
        <w:t xml:space="preserve">We used logit ordinal regression to model exposures that were recorded as ordinal categorical variables. We used </w:t>
      </w:r>
      <w:r w:rsidR="00B5461C" w:rsidRPr="00B5461C">
        <w:rPr>
          <w:rFonts w:ascii="Times New Roman" w:hAnsi="Times New Roman" w:cs="Times New Roman"/>
        </w:rPr>
        <w:t>generalized</w:t>
      </w:r>
      <w:r w:rsidRPr="00B5461C">
        <w:rPr>
          <w:rFonts w:ascii="Times New Roman" w:hAnsi="Times New Roman" w:cs="Times New Roman"/>
        </w:rPr>
        <w:t xml:space="preserve"> additive models for location, scale, and shape (GAMLSS) for all other exposures.</w:t>
      </w:r>
      <w:r w:rsidRPr="00B5461C">
        <w:rPr>
          <w:rFonts w:ascii="Times New Roman" w:hAnsi="Times New Roman" w:cs="Times New Roman"/>
        </w:rPr>
        <w:fldChar w:fldCharType="begin"/>
      </w:r>
      <w:r w:rsidR="004548B2">
        <w:rPr>
          <w:rFonts w:ascii="Times New Roman" w:hAnsi="Times New Roman" w:cs="Times New Roman"/>
        </w:rPr>
        <w:instrText xml:space="preserve"> ADDIN ZOTERO_ITEM CSL_CITATION {"citationID":"Xc5gTiCJ","properties":{"formattedCitation":"\\super 19,20\\nosupersub{}","plainCitation":"19,20","noteIndex":0},"citationItems":[{"id":3704,"uris":["http://zotero.org/users/1282898/items/YF3EJQKG",["http://zotero.org/users/1282898/items/YF3EJQKG"]],"itemData":{"id":3704,"type":"book","call-number":"QA278.2 .F585 2017","event-place":"Boca Raton","ISBN":"978-1-138-19790-9","number-of-pages":"549","publisher":"CRC Press/Taylor &amp; Francis Group","publisher-place":"Boca Raton","source":"Library of Congress ISBN","title":"Flexible regression and smoothing: using GAMLSS in R","title-short":"Flexible regression and smoothing","author":[{"family":"Stasinopoulos","given":"Mikis D."},{"family":"Rigby","given":"Robert A."},{"family":"Heller","given":"Gillian Z."},{"family":"Voudouris","given":"Vlasios"},{"family":"De Bastiani","given":"Fernanda"}],"issued":{"date-parts":[["2017"]]},"citation-key":"stasinopoulosFlexibleRegressionSmoothing2017"}},{"id":3627,"uris":["http://zotero.org/users/1282898/items/8TRATEWA",["http://zotero.org/users/1282898/items/8TRATEWA"]],"itemData":{"id":3627,"type":"book","abstract":"This is a book about statistical distributions, their properties, and their application to modelling the dependence of the location, scale, and shape of the distribution of a response variable on explanatory variables. It will be especially useful to applied statisticians and data scientists in a wide range of application areas, and also to those interested in the theoretical properties of distributions. This book follows the earlier book Flexible Regression and Smoothing: Using GAMLSS in R', [Stasinopoulos et al., 2017], which focused on the GAMLSS model and software. GAMLSS (the Generalized Additive Model for Location, Scale, and Shape, [Rigby and Stasinopoulos, 2005]), is a regression framework in which the response variable can have any parametric distribution and all the distribution parameters can be modelled as linear or smooth functions of explanatory variables. The current book focuses on distributions and their application. Key features: Describes over 100 distributions, (implemented in the GAMLSS packages in R), including continuous, discrete and mixed distributions. Comprehensive summary tables of the properties of the distributions. Discusses properties of distributions, including skewness, kurtosis, robustness and an important classification of tail heaviness. Includes mixed distributions which are continuous distributions with additional specific values with point probabilities. Includes many real data examples, with R code integrated in the text for ease of understanding and replication. Supplemented by the gamlss website. This book will be useful for applied statisticians and data scientists in selecting a distribution for a univariate response variable and modelling its dependence on explanatory variables, and to those interested in the properties of distributions.","event-place":"New York","ISBN":"978-1-000-69996-8","language":"English","note":"OCLC: 1122459508","publisher":"CRC Press LLC","publisher-place":"New York","source":"Open WorldCat","title":"Distributions for Modelling Location, Scale, and Shape Using GAMLSS in R.","URL":"http://public.ebookcentral.proquest.com/choice/publicfullrecord.aspx?p=5909942","author":[{"family":"Rigby","given":"Robert A"},{"family":"Stasinopoulos","given":"Mikis D"},{"family":"Heller","given":"Gillian Z"},{"family":"De Bastiani","given":"Fernanda"}],"accessed":{"date-parts":[["2019",11,7]]},"issued":{"date-parts":[["2019"]]},"citation-key":"rigbyDistributionsModellingLocation2019"}}],"schema":"https://github.com/citation-style-language/schema/raw/master/csl-citation.json"} </w:instrText>
      </w:r>
      <w:r w:rsidRPr="00B5461C">
        <w:rPr>
          <w:rFonts w:ascii="Times New Roman" w:hAnsi="Times New Roman" w:cs="Times New Roman"/>
        </w:rPr>
        <w:fldChar w:fldCharType="separate"/>
      </w:r>
      <w:r w:rsidR="004548B2" w:rsidRPr="004548B2">
        <w:rPr>
          <w:rFonts w:ascii="Times New Roman" w:hAnsi="Times New Roman" w:cs="Times New Roman"/>
          <w:szCs w:val="24"/>
          <w:vertAlign w:val="superscript"/>
          <w:lang w:val="en-GB"/>
        </w:rPr>
        <w:t>19,20</w:t>
      </w:r>
      <w:r w:rsidRPr="00B5461C">
        <w:rPr>
          <w:rFonts w:ascii="Times New Roman" w:hAnsi="Times New Roman" w:cs="Times New Roman"/>
        </w:rPr>
        <w:fldChar w:fldCharType="end"/>
      </w:r>
      <w:r w:rsidRPr="00B5461C">
        <w:rPr>
          <w:rFonts w:ascii="Times New Roman" w:hAnsi="Times New Roman" w:cs="Times New Roman"/>
        </w:rPr>
        <w:t xml:space="preserve"> These are flexible statistical models that can make all parameters of an assumed distribution for the dependent variable conditional to some function of the independent variables. For example, GAMLSS can model the mean and the standard deviation of a normally distributed dependent variable conditional on the predictors, while a linear regression only models the mean. </w:t>
      </w:r>
      <w:r w:rsidRPr="00B5461C">
        <w:rPr>
          <w:rFonts w:ascii="Times New Roman" w:hAnsi="Times New Roman" w:cs="Times New Roman"/>
          <w:u w:val="single"/>
        </w:rPr>
        <w:fldChar w:fldCharType="begin"/>
      </w:r>
      <w:r w:rsidRPr="00B5461C">
        <w:rPr>
          <w:rFonts w:ascii="Times New Roman" w:hAnsi="Times New Roman" w:cs="Times New Roman"/>
          <w:u w:val="single"/>
        </w:rPr>
        <w:instrText xml:space="preserve"> REF _Ref129256098 \h  \* MERGEFORMAT </w:instrText>
      </w:r>
      <w:r w:rsidRPr="00B5461C">
        <w:rPr>
          <w:rFonts w:ascii="Times New Roman" w:hAnsi="Times New Roman" w:cs="Times New Roman"/>
          <w:u w:val="single"/>
        </w:rPr>
      </w:r>
      <w:r w:rsidRPr="00B5461C">
        <w:rPr>
          <w:rFonts w:ascii="Times New Roman" w:hAnsi="Times New Roman" w:cs="Times New Roman"/>
          <w:u w:val="single"/>
        </w:rPr>
        <w:fldChar w:fldCharType="separate"/>
      </w:r>
      <w:r w:rsidR="003D1493" w:rsidRPr="003D1493">
        <w:rPr>
          <w:rFonts w:ascii="Times New Roman" w:hAnsi="Times New Roman" w:cs="Times New Roman"/>
          <w:u w:val="single"/>
        </w:rPr>
        <w:t>Table B</w:t>
      </w:r>
      <w:r w:rsidR="003D1493" w:rsidRPr="003D1493">
        <w:rPr>
          <w:rFonts w:ascii="Times New Roman" w:hAnsi="Times New Roman" w:cs="Times New Roman"/>
          <w:u w:val="single"/>
        </w:rPr>
        <w:noBreakHyphen/>
        <w:t>1</w:t>
      </w:r>
      <w:r w:rsidRPr="00B5461C">
        <w:rPr>
          <w:rFonts w:ascii="Times New Roman" w:hAnsi="Times New Roman" w:cs="Times New Roman"/>
          <w:u w:val="single"/>
        </w:rPr>
        <w:fldChar w:fldCharType="end"/>
      </w:r>
      <w:r w:rsidRPr="00B5461C">
        <w:rPr>
          <w:rFonts w:ascii="Times New Roman" w:hAnsi="Times New Roman" w:cs="Times New Roman"/>
        </w:rPr>
        <w:t xml:space="preserve"> </w:t>
      </w:r>
      <w:r w:rsidR="00B5461C" w:rsidRPr="00B5461C">
        <w:rPr>
          <w:rFonts w:ascii="Times New Roman" w:hAnsi="Times New Roman" w:cs="Times New Roman"/>
        </w:rPr>
        <w:t>summarizes</w:t>
      </w:r>
      <w:r w:rsidRPr="00B5461C">
        <w:rPr>
          <w:rFonts w:ascii="Times New Roman" w:hAnsi="Times New Roman" w:cs="Times New Roman"/>
        </w:rPr>
        <w:t xml:space="preserve"> our </w:t>
      </w:r>
      <w:del w:id="337" w:author="Kypridemos, Christodoulos" w:date="2025-02-20T14:40:00Z" w16du:dateUtc="2025-02-20T14:40:00Z">
        <w:r w:rsidR="005F0E6F" w:rsidDel="00520F5D">
          <w:rPr>
            <w:rFonts w:ascii="Times New Roman" w:hAnsi="Times New Roman" w:cs="Times New Roman"/>
          </w:rPr>
          <w:delText>model</w:delText>
        </w:r>
        <w:r w:rsidRPr="00B5461C" w:rsidDel="00520F5D">
          <w:rPr>
            <w:rFonts w:ascii="Times New Roman" w:hAnsi="Times New Roman" w:cs="Times New Roman"/>
          </w:rPr>
          <w:delText xml:space="preserve">ing </w:delText>
        </w:r>
      </w:del>
      <w:ins w:id="338" w:author="Kypridemos, Christodoulos" w:date="2025-02-20T14:40:00Z" w16du:dateUtc="2025-02-20T14:40:00Z">
        <w:r w:rsidR="00520F5D">
          <w:rPr>
            <w:rFonts w:ascii="Times New Roman" w:hAnsi="Times New Roman" w:cs="Times New Roman"/>
          </w:rPr>
          <w:t>modelling</w:t>
        </w:r>
        <w:r w:rsidR="00520F5D" w:rsidRPr="00B5461C">
          <w:rPr>
            <w:rFonts w:ascii="Times New Roman" w:hAnsi="Times New Roman" w:cs="Times New Roman"/>
          </w:rPr>
          <w:t xml:space="preserve"> </w:t>
        </w:r>
      </w:ins>
      <w:r w:rsidRPr="00B5461C">
        <w:rPr>
          <w:rFonts w:ascii="Times New Roman" w:hAnsi="Times New Roman" w:cs="Times New Roman"/>
        </w:rPr>
        <w:t>approach for all the exposures in the model.</w:t>
      </w:r>
    </w:p>
    <w:p w14:paraId="2668ACCE" w14:textId="3EE28749" w:rsidR="00C35D76" w:rsidRPr="00B5461C" w:rsidRDefault="00C35D76">
      <w:pPr>
        <w:rPr>
          <w:rFonts w:ascii="Times New Roman" w:hAnsi="Times New Roman" w:cs="Times New Roman"/>
        </w:rPr>
      </w:pPr>
      <w:r w:rsidRPr="00B5461C">
        <w:rPr>
          <w:rFonts w:ascii="Times New Roman" w:hAnsi="Times New Roman" w:cs="Times New Roman"/>
        </w:rPr>
        <w:t xml:space="preserve">The approach described above provides us with equations to estimate the distribution of </w:t>
      </w:r>
      <w:r w:rsidR="009B2393" w:rsidRPr="00B5461C">
        <w:rPr>
          <w:rFonts w:ascii="Times New Roman" w:hAnsi="Times New Roman" w:cs="Times New Roman"/>
        </w:rPr>
        <w:t xml:space="preserve">the </w:t>
      </w:r>
      <w:r w:rsidRPr="00B5461C">
        <w:rPr>
          <w:rFonts w:ascii="Times New Roman" w:hAnsi="Times New Roman" w:cs="Times New Roman"/>
        </w:rPr>
        <w:t xml:space="preserve">exposure </w:t>
      </w:r>
      <w:r w:rsidR="00E22363" w:rsidRPr="00B5461C">
        <w:rPr>
          <w:rFonts w:ascii="Times New Roman" w:hAnsi="Times New Roman" w:cs="Times New Roman"/>
        </w:rPr>
        <w:t xml:space="preserve">to a risk factor </w:t>
      </w:r>
      <w:r w:rsidRPr="00B5461C">
        <w:rPr>
          <w:rFonts w:ascii="Times New Roman" w:hAnsi="Times New Roman" w:cs="Times New Roman"/>
        </w:rPr>
        <w:t xml:space="preserve">for a given time and </w:t>
      </w:r>
      <w:r w:rsidR="00D423DA" w:rsidRPr="00B5461C">
        <w:rPr>
          <w:rFonts w:ascii="Times New Roman" w:hAnsi="Times New Roman" w:cs="Times New Roman"/>
        </w:rPr>
        <w:t xml:space="preserve">the </w:t>
      </w:r>
      <w:r w:rsidRPr="00B5461C">
        <w:rPr>
          <w:rFonts w:ascii="Times New Roman" w:hAnsi="Times New Roman" w:cs="Times New Roman"/>
        </w:rPr>
        <w:t xml:space="preserve">demographic characteristics of a synthetic individual. When the synthetic individual enters the simulation, a </w:t>
      </w:r>
      <w:r w:rsidR="000A794B" w:rsidRPr="00B5461C">
        <w:rPr>
          <w:rFonts w:ascii="Times New Roman" w:hAnsi="Times New Roman" w:cs="Times New Roman"/>
        </w:rPr>
        <w:t>vector</w:t>
      </w:r>
      <w:r w:rsidRPr="00B5461C">
        <w:rPr>
          <w:rFonts w:ascii="Times New Roman" w:hAnsi="Times New Roman" w:cs="Times New Roman"/>
        </w:rPr>
        <w:t xml:space="preserve"> of random numbers between 0 and 1 and of size equal to the number of the </w:t>
      </w:r>
      <w:del w:id="339" w:author="Kypridemos, Christodoulos" w:date="2025-02-20T14:40:00Z" w16du:dateUtc="2025-02-20T14:40:00Z">
        <w:r w:rsidR="005F0E6F" w:rsidDel="00520F5D">
          <w:rPr>
            <w:rFonts w:ascii="Times New Roman" w:hAnsi="Times New Roman" w:cs="Times New Roman"/>
          </w:rPr>
          <w:delText>model</w:delText>
        </w:r>
        <w:r w:rsidRPr="00B5461C" w:rsidDel="00520F5D">
          <w:rPr>
            <w:rFonts w:ascii="Times New Roman" w:hAnsi="Times New Roman" w:cs="Times New Roman"/>
          </w:rPr>
          <w:delText xml:space="preserve">ed </w:delText>
        </w:r>
      </w:del>
      <w:ins w:id="340" w:author="Kypridemos, Christodoulos" w:date="2025-02-20T14:40:00Z" w16du:dateUtc="2025-02-20T14:40:00Z">
        <w:r w:rsidR="00520F5D">
          <w:rPr>
            <w:rFonts w:ascii="Times New Roman" w:hAnsi="Times New Roman" w:cs="Times New Roman"/>
          </w:rPr>
          <w:t>modelled</w:t>
        </w:r>
        <w:r w:rsidR="00520F5D" w:rsidRPr="00B5461C">
          <w:rPr>
            <w:rFonts w:ascii="Times New Roman" w:hAnsi="Times New Roman" w:cs="Times New Roman"/>
          </w:rPr>
          <w:t xml:space="preserve"> </w:t>
        </w:r>
      </w:ins>
      <w:r w:rsidRPr="00B5461C">
        <w:rPr>
          <w:rFonts w:ascii="Times New Roman" w:hAnsi="Times New Roman" w:cs="Times New Roman"/>
        </w:rPr>
        <w:t xml:space="preserve">exposures is allocated to </w:t>
      </w:r>
      <w:r w:rsidR="006F482A" w:rsidRPr="00B5461C">
        <w:rPr>
          <w:rFonts w:ascii="Times New Roman" w:hAnsi="Times New Roman" w:cs="Times New Roman"/>
        </w:rPr>
        <w:t xml:space="preserve">the </w:t>
      </w:r>
      <w:r w:rsidR="4D8323A0" w:rsidRPr="00B5461C">
        <w:rPr>
          <w:rFonts w:ascii="Times New Roman" w:hAnsi="Times New Roman" w:cs="Times New Roman"/>
        </w:rPr>
        <w:t>synthetic</w:t>
      </w:r>
      <w:r w:rsidR="006F482A" w:rsidRPr="00B5461C">
        <w:rPr>
          <w:rFonts w:ascii="Times New Roman" w:hAnsi="Times New Roman" w:cs="Times New Roman"/>
        </w:rPr>
        <w:t xml:space="preserve"> individual</w:t>
      </w:r>
      <w:r w:rsidRPr="00B5461C">
        <w:rPr>
          <w:rFonts w:ascii="Times New Roman" w:hAnsi="Times New Roman" w:cs="Times New Roman"/>
        </w:rPr>
        <w:t xml:space="preserve">. Each one of </w:t>
      </w:r>
      <w:r w:rsidR="00725FEB" w:rsidRPr="00B5461C">
        <w:rPr>
          <w:rFonts w:ascii="Times New Roman" w:hAnsi="Times New Roman" w:cs="Times New Roman"/>
        </w:rPr>
        <w:t xml:space="preserve">the </w:t>
      </w:r>
      <w:r w:rsidR="009B2393" w:rsidRPr="00B5461C">
        <w:rPr>
          <w:rFonts w:ascii="Times New Roman" w:hAnsi="Times New Roman" w:cs="Times New Roman"/>
        </w:rPr>
        <w:t xml:space="preserve">numbers </w:t>
      </w:r>
      <w:r w:rsidRPr="00B5461C">
        <w:rPr>
          <w:rFonts w:ascii="Times New Roman" w:hAnsi="Times New Roman" w:cs="Times New Roman"/>
        </w:rPr>
        <w:t xml:space="preserve">represents the </w:t>
      </w:r>
      <w:r w:rsidR="00E703F8" w:rsidRPr="00B5461C">
        <w:rPr>
          <w:rFonts w:ascii="Times New Roman" w:hAnsi="Times New Roman" w:cs="Times New Roman"/>
        </w:rPr>
        <w:t>quan</w:t>
      </w:r>
      <w:r w:rsidRPr="00B5461C">
        <w:rPr>
          <w:rFonts w:ascii="Times New Roman" w:hAnsi="Times New Roman" w:cs="Times New Roman"/>
        </w:rPr>
        <w:t xml:space="preserve">tile of the relevant exposure distribution. The principle is that synthetic individuals retain their </w:t>
      </w:r>
      <w:r w:rsidR="00E703F8" w:rsidRPr="00B5461C">
        <w:rPr>
          <w:rFonts w:ascii="Times New Roman" w:hAnsi="Times New Roman" w:cs="Times New Roman"/>
        </w:rPr>
        <w:t>quantile</w:t>
      </w:r>
      <w:r w:rsidRPr="00B5461C">
        <w:rPr>
          <w:rFonts w:ascii="Times New Roman" w:hAnsi="Times New Roman" w:cs="Times New Roman"/>
        </w:rPr>
        <w:t>s throughout their life course (this is known as the rank stability assumption).</w:t>
      </w:r>
      <w:r w:rsidRPr="00B5461C">
        <w:rPr>
          <w:rFonts w:ascii="Times New Roman" w:hAnsi="Times New Roman" w:cs="Times New Roman"/>
        </w:rPr>
        <w:fldChar w:fldCharType="begin"/>
      </w:r>
      <w:r w:rsidR="004548B2">
        <w:rPr>
          <w:rFonts w:ascii="Times New Roman" w:hAnsi="Times New Roman" w:cs="Times New Roman"/>
        </w:rPr>
        <w:instrText xml:space="preserve"> ADDIN ZOTERO_ITEM CSL_CITATION {"citationID":"nOuNXHqI","properties":{"formattedCitation":"\\super 21\\nosupersub{}","plainCitation":"21","noteIndex":0},"citationItems":[{"id":4063,"uris":["http://zotero.org/users/1282898/items/XPY3C7CM",["http://zotero.org/users/1282898/items/XPY3C7CM"],"http://zotero.org/users/1282898/items/MXL6TSBJ"],"itemData":{"id":4063,"type":"article-journal","abstract":"BACKGROUND: Microsimulation models often compute the distribution of a simulated cohort's risk factors and medical outcomes over time using repeated waves of cross-sectional data. We sought to develop a strategy to simulate how risk factor values remain correlated over time within individuals, and compare it to available alternative methods.\nMETHODS: We developed a method using shortest-distance matching for modeling changes in risk factors in individuals over time, which preserves both the cohort distribution of each risk factor as well as the cross-sectional correlation between risk factors observed in repeated cross-sectional data. We compared the performance of the method with rank stability and regression methods, using both synthetic data and data from the Framingham Offspring Heart Study (FOHS) to simulate a cohort's atherosclerotic cardiovascular disease (ASCVD) risk.\nRESULTS: The correlation between risk factors was better preserved using the shortest distance method than with rank stability or regression (root mean squared difference = 0.077 with shortest distance, v. 0.126 with rank stability and 0.146 with regression in FOHS, and 0.052, 0.426 and 0.352, respectively, in the synthetic data). The shortest distance method generated population ASCVD risk estimate distributions indistinguishable from the true distribution in over 99.8% of cases (Kolmogorov-Smirnov, P &gt; 0.05), outperforming some existing regression methods, which produced ASCVD distributions statistically distinguishable from the true one at the 5% level around 15% of the time.\nLIMITATIONS: None of the methods considered could predict individual longitudinal trends without error. The shortest-distance method was not statistically inferior to rank stability or regression methods for predicting individual risk factor values over time in the FOHS.\nCONCLUSIONS: A shortest distance method may assist in preserving risk factor correlations in microsimulations informed by cross-sectional data.","container-title":"Medical Decision Making: An International Journal of the Society for Medical Decision Making","DOI":"10/gc5p36","ISSN":"1552-681X","issue":"4","journalAbbreviation":"Med Decis Making","language":"eng","note":"PMID: 29185378\nPMCID: PMC5913001","page":"452-464","source":"PubMed","title":"Matching Microsimulation Risk Factor Correlations to Cross-sectional Data: The Shortest Distance Method","title-short":"Matching Microsimulation Risk Factor Correlations to Cross-sectional Data","volume":"38","author":[{"family":"Suen","given":"Sze-Chuan"},{"family":"Goldhaber-Fiebert","given":"Jeremy D."},{"family":"Basu","given":"Sanjay"}],"issued":{"date-parts":[["2018",5]]},"citation-key":"suenMatchingMicrosimulationRisk2018"}}],"schema":"https://github.com/citation-style-language/schema/raw/master/csl-citation.json"} </w:instrText>
      </w:r>
      <w:r w:rsidRPr="00B5461C">
        <w:rPr>
          <w:rFonts w:ascii="Times New Roman" w:hAnsi="Times New Roman" w:cs="Times New Roman"/>
        </w:rPr>
        <w:fldChar w:fldCharType="separate"/>
      </w:r>
      <w:r w:rsidR="004548B2" w:rsidRPr="004548B2">
        <w:rPr>
          <w:rFonts w:ascii="Times New Roman" w:hAnsi="Times New Roman" w:cs="Times New Roman"/>
          <w:szCs w:val="24"/>
          <w:vertAlign w:val="superscript"/>
          <w:lang w:val="en-GB"/>
        </w:rPr>
        <w:t>21</w:t>
      </w:r>
      <w:r w:rsidRPr="00B5461C">
        <w:rPr>
          <w:rFonts w:ascii="Times New Roman" w:hAnsi="Times New Roman" w:cs="Times New Roman"/>
        </w:rPr>
        <w:fldChar w:fldCharType="end"/>
      </w:r>
      <w:r w:rsidRPr="00B5461C">
        <w:rPr>
          <w:rFonts w:ascii="Times New Roman" w:hAnsi="Times New Roman" w:cs="Times New Roman"/>
        </w:rPr>
        <w:t xml:space="preserve"> For example, in 20</w:t>
      </w:r>
      <w:r w:rsidR="22E3CEC6" w:rsidRPr="00B5461C">
        <w:rPr>
          <w:rFonts w:ascii="Times New Roman" w:hAnsi="Times New Roman" w:cs="Times New Roman"/>
        </w:rPr>
        <w:t>01</w:t>
      </w:r>
      <w:r w:rsidRPr="00B5461C">
        <w:rPr>
          <w:rFonts w:ascii="Times New Roman" w:hAnsi="Times New Roman" w:cs="Times New Roman"/>
        </w:rPr>
        <w:t xml:space="preserve">, a 40-year-old male synthetic individual with </w:t>
      </w:r>
      <w:r w:rsidR="00725FEB" w:rsidRPr="00B5461C">
        <w:rPr>
          <w:rFonts w:ascii="Times New Roman" w:hAnsi="Times New Roman" w:cs="Times New Roman"/>
        </w:rPr>
        <w:t xml:space="preserve">an </w:t>
      </w:r>
      <w:r w:rsidRPr="00B5461C">
        <w:rPr>
          <w:rFonts w:ascii="Times New Roman" w:hAnsi="Times New Roman" w:cs="Times New Roman"/>
        </w:rPr>
        <w:t>SBP of 120 mmHg ha</w:t>
      </w:r>
      <w:r w:rsidR="004548B2">
        <w:rPr>
          <w:rFonts w:ascii="Times New Roman" w:hAnsi="Times New Roman" w:cs="Times New Roman"/>
        </w:rPr>
        <w:t>d</w:t>
      </w:r>
      <w:r w:rsidRPr="00B5461C">
        <w:rPr>
          <w:rFonts w:ascii="Times New Roman" w:hAnsi="Times New Roman" w:cs="Times New Roman"/>
        </w:rPr>
        <w:t xml:space="preserve"> a</w:t>
      </w:r>
      <w:r w:rsidR="004548B2">
        <w:rPr>
          <w:rFonts w:ascii="Times New Roman" w:hAnsi="Times New Roman" w:cs="Times New Roman"/>
        </w:rPr>
        <w:t>n</w:t>
      </w:r>
      <w:r w:rsidRPr="00B5461C">
        <w:rPr>
          <w:rFonts w:ascii="Times New Roman" w:hAnsi="Times New Roman" w:cs="Times New Roman"/>
        </w:rPr>
        <w:t xml:space="preserve"> SBP </w:t>
      </w:r>
      <w:r w:rsidR="00E703F8" w:rsidRPr="00B5461C">
        <w:rPr>
          <w:rFonts w:ascii="Times New Roman" w:hAnsi="Times New Roman" w:cs="Times New Roman"/>
        </w:rPr>
        <w:t>quantile</w:t>
      </w:r>
      <w:r w:rsidRPr="00B5461C">
        <w:rPr>
          <w:rFonts w:ascii="Times New Roman" w:hAnsi="Times New Roman" w:cs="Times New Roman"/>
        </w:rPr>
        <w:t xml:space="preserve"> of 0.52. </w:t>
      </w:r>
      <w:r w:rsidR="0FBD769C" w:rsidRPr="00B5461C">
        <w:rPr>
          <w:rFonts w:ascii="Times New Roman" w:hAnsi="Times New Roman" w:cs="Times New Roman"/>
        </w:rPr>
        <w:t>Ten</w:t>
      </w:r>
      <w:r w:rsidRPr="00B5461C">
        <w:rPr>
          <w:rFonts w:ascii="Times New Roman" w:hAnsi="Times New Roman" w:cs="Times New Roman"/>
        </w:rPr>
        <w:t xml:space="preserve"> years later, the same synthetic individual </w:t>
      </w:r>
      <w:r w:rsidR="00725FEB" w:rsidRPr="00B5461C">
        <w:rPr>
          <w:rFonts w:ascii="Times New Roman" w:hAnsi="Times New Roman" w:cs="Times New Roman"/>
        </w:rPr>
        <w:t xml:space="preserve">retained </w:t>
      </w:r>
      <w:r w:rsidR="009B2393" w:rsidRPr="00B5461C">
        <w:rPr>
          <w:rFonts w:ascii="Times New Roman" w:hAnsi="Times New Roman" w:cs="Times New Roman"/>
        </w:rPr>
        <w:t xml:space="preserve">their </w:t>
      </w:r>
      <w:r w:rsidR="00E703F8" w:rsidRPr="00B5461C">
        <w:rPr>
          <w:rFonts w:ascii="Times New Roman" w:hAnsi="Times New Roman" w:cs="Times New Roman"/>
        </w:rPr>
        <w:t>quantile</w:t>
      </w:r>
      <w:r w:rsidRPr="00B5461C">
        <w:rPr>
          <w:rFonts w:ascii="Times New Roman" w:hAnsi="Times New Roman" w:cs="Times New Roman"/>
        </w:rPr>
        <w:t xml:space="preserve"> score for SBP. However, </w:t>
      </w:r>
      <w:r w:rsidR="009B2393" w:rsidRPr="00B5461C">
        <w:rPr>
          <w:rFonts w:ascii="Times New Roman" w:hAnsi="Times New Roman" w:cs="Times New Roman"/>
        </w:rPr>
        <w:t xml:space="preserve">their </w:t>
      </w:r>
      <w:r w:rsidRPr="00B5461C">
        <w:rPr>
          <w:rFonts w:ascii="Times New Roman" w:hAnsi="Times New Roman" w:cs="Times New Roman"/>
        </w:rPr>
        <w:t xml:space="preserve">SBP is now estimated to </w:t>
      </w:r>
      <w:r w:rsidR="009B2393" w:rsidRPr="00B5461C">
        <w:rPr>
          <w:rFonts w:ascii="Times New Roman" w:hAnsi="Times New Roman" w:cs="Times New Roman"/>
        </w:rPr>
        <w:t xml:space="preserve">be </w:t>
      </w:r>
      <w:r w:rsidRPr="00B5461C">
        <w:rPr>
          <w:rFonts w:ascii="Times New Roman" w:hAnsi="Times New Roman" w:cs="Times New Roman"/>
        </w:rPr>
        <w:t xml:space="preserve">137.6 mmHg because the SBP distribution has changed to reflect the SBP of </w:t>
      </w:r>
      <w:r w:rsidR="04EFEF42" w:rsidRPr="00B5461C">
        <w:rPr>
          <w:rFonts w:ascii="Times New Roman" w:hAnsi="Times New Roman" w:cs="Times New Roman"/>
        </w:rPr>
        <w:t>5</w:t>
      </w:r>
      <w:r w:rsidRPr="00B5461C">
        <w:rPr>
          <w:rFonts w:ascii="Times New Roman" w:hAnsi="Times New Roman" w:cs="Times New Roman"/>
        </w:rPr>
        <w:t>0-year</w:t>
      </w:r>
      <w:r w:rsidR="007D7790" w:rsidRPr="00B5461C">
        <w:rPr>
          <w:rFonts w:ascii="Times New Roman" w:hAnsi="Times New Roman" w:cs="Times New Roman"/>
        </w:rPr>
        <w:t>-</w:t>
      </w:r>
      <w:r w:rsidRPr="00B5461C">
        <w:rPr>
          <w:rFonts w:ascii="Times New Roman" w:hAnsi="Times New Roman" w:cs="Times New Roman"/>
        </w:rPr>
        <w:t xml:space="preserve">old men in </w:t>
      </w:r>
      <w:r w:rsidRPr="004548B2">
        <w:rPr>
          <w:rFonts w:ascii="Times New Roman" w:hAnsi="Times New Roman" w:cs="Times New Roman"/>
        </w:rPr>
        <w:t>20</w:t>
      </w:r>
      <w:r w:rsidR="12973518" w:rsidRPr="004548B2">
        <w:rPr>
          <w:rFonts w:ascii="Times New Roman" w:hAnsi="Times New Roman" w:cs="Times New Roman"/>
        </w:rPr>
        <w:t>11</w:t>
      </w:r>
      <w:r w:rsidRPr="004548B2">
        <w:rPr>
          <w:rFonts w:ascii="Times New Roman" w:hAnsi="Times New Roman" w:cs="Times New Roman"/>
        </w:rPr>
        <w:t xml:space="preserve"> (</w:t>
      </w:r>
      <w:r w:rsidR="006A1938" w:rsidRPr="004548B2">
        <w:rPr>
          <w:rFonts w:ascii="Times New Roman" w:hAnsi="Times New Roman" w:cs="Times New Roman"/>
          <w:u w:val="single"/>
          <w:lang w:eastAsia="ja-JP"/>
        </w:rPr>
        <w:t>Figure</w:t>
      </w:r>
      <w:r w:rsidR="00A3740F" w:rsidRPr="004548B2">
        <w:rPr>
          <w:rFonts w:ascii="Times New Roman" w:hAnsi="Times New Roman" w:cs="Times New Roman"/>
          <w:u w:val="single"/>
          <w:lang w:eastAsia="ja-JP"/>
        </w:rPr>
        <w:t>-2-1</w:t>
      </w:r>
      <w:r w:rsidRPr="004548B2">
        <w:rPr>
          <w:rFonts w:ascii="Times New Roman" w:hAnsi="Times New Roman" w:cs="Times New Roman"/>
        </w:rPr>
        <w:t>).</w:t>
      </w:r>
      <w:r w:rsidRPr="00B5461C">
        <w:rPr>
          <w:rFonts w:ascii="Times New Roman" w:hAnsi="Times New Roman" w:cs="Times New Roman"/>
        </w:rPr>
        <w:t xml:space="preserve"> In </w:t>
      </w:r>
      <w:r w:rsidR="00E640D8" w:rsidRPr="00B5461C">
        <w:rPr>
          <w:rFonts w:ascii="Times New Roman" w:hAnsi="Times New Roman" w:cs="Times New Roman"/>
        </w:rPr>
        <w:t>IMPACT</w:t>
      </w:r>
      <w:r w:rsidR="00E640D8" w:rsidRPr="00B5461C">
        <w:rPr>
          <w:rFonts w:ascii="Times New Roman" w:hAnsi="Times New Roman" w:cs="Times New Roman"/>
          <w:vertAlign w:val="subscript"/>
        </w:rPr>
        <w:t>NCD</w:t>
      </w:r>
      <w:r w:rsidR="004548B2">
        <w:rPr>
          <w:rFonts w:ascii="Times New Roman" w:hAnsi="Times New Roman" w:cs="Times New Roman"/>
          <w:vertAlign w:val="subscript"/>
        </w:rPr>
        <w:t>-JPN</w:t>
      </w:r>
      <w:r w:rsidRPr="00B5461C">
        <w:rPr>
          <w:rFonts w:ascii="Times New Roman" w:hAnsi="Times New Roman" w:cs="Times New Roman"/>
        </w:rPr>
        <w:t xml:space="preserve">, we allow the </w:t>
      </w:r>
      <w:r w:rsidR="00E703F8" w:rsidRPr="00B5461C">
        <w:rPr>
          <w:rFonts w:ascii="Times New Roman" w:hAnsi="Times New Roman" w:cs="Times New Roman"/>
        </w:rPr>
        <w:t>quantile</w:t>
      </w:r>
      <w:r w:rsidRPr="00B5461C">
        <w:rPr>
          <w:rFonts w:ascii="Times New Roman" w:hAnsi="Times New Roman" w:cs="Times New Roman"/>
        </w:rPr>
        <w:t xml:space="preserve"> of the synthetic individuals to fluctuate every year using</w:t>
      </w:r>
      <w:r w:rsidR="004548B2">
        <w:rPr>
          <w:rFonts w:ascii="Times New Roman" w:hAnsi="Times New Roman" w:cs="Times New Roman"/>
        </w:rPr>
        <w:t xml:space="preserve"> a</w:t>
      </w:r>
      <w:r w:rsidRPr="00B5461C">
        <w:rPr>
          <w:rFonts w:ascii="Times New Roman" w:hAnsi="Times New Roman" w:cs="Times New Roman"/>
        </w:rPr>
        <w:t xml:space="preserve"> random</w:t>
      </w:r>
      <w:r w:rsidR="00C944AD" w:rsidRPr="00B5461C">
        <w:rPr>
          <w:rFonts w:ascii="Times New Roman" w:hAnsi="Times New Roman" w:cs="Times New Roman"/>
        </w:rPr>
        <w:t xml:space="preserve"> </w:t>
      </w:r>
      <w:r w:rsidRPr="00B5461C">
        <w:rPr>
          <w:rFonts w:ascii="Times New Roman" w:hAnsi="Times New Roman" w:cs="Times New Roman"/>
        </w:rPr>
        <w:t>walk to relax the rank stability assumption.</w:t>
      </w:r>
      <w:r w:rsidR="001F6C3F" w:rsidRPr="00B5461C">
        <w:rPr>
          <w:rFonts w:ascii="Times New Roman" w:hAnsi="Times New Roman" w:cs="Times New Roman"/>
        </w:rPr>
        <w:t xml:space="preserve"> </w:t>
      </w:r>
      <w:r w:rsidR="004548B2">
        <w:rPr>
          <w:rFonts w:ascii="Times New Roman" w:hAnsi="Times New Roman" w:cs="Times New Roman"/>
        </w:rPr>
        <w:t>However,</w:t>
      </w:r>
      <w:r w:rsidR="001F743C" w:rsidRPr="00B5461C">
        <w:rPr>
          <w:rFonts w:ascii="Times New Roman" w:hAnsi="Times New Roman" w:cs="Times New Roman"/>
        </w:rPr>
        <w:t xml:space="preserve"> on average</w:t>
      </w:r>
      <w:r w:rsidR="004548B2">
        <w:rPr>
          <w:rFonts w:ascii="Times New Roman" w:hAnsi="Times New Roman" w:cs="Times New Roman"/>
        </w:rPr>
        <w:t>,</w:t>
      </w:r>
      <w:r w:rsidR="001F743C" w:rsidRPr="00B5461C">
        <w:rPr>
          <w:rFonts w:ascii="Times New Roman" w:hAnsi="Times New Roman" w:cs="Times New Roman"/>
        </w:rPr>
        <w:t xml:space="preserve"> the large majority of synthetic individuals </w:t>
      </w:r>
      <w:r w:rsidR="003A5748" w:rsidRPr="00B5461C">
        <w:rPr>
          <w:rFonts w:ascii="Times New Roman" w:hAnsi="Times New Roman" w:cs="Times New Roman"/>
        </w:rPr>
        <w:t>will have minimal changes to their exposure quantile throughout their lives.</w:t>
      </w:r>
    </w:p>
    <w:p w14:paraId="2E4A8693" w14:textId="4678F52D" w:rsidR="00C02CBD" w:rsidRPr="00B5461C" w:rsidRDefault="00C02CBD">
      <w:pPr>
        <w:rPr>
          <w:rFonts w:ascii="Times New Roman" w:hAnsi="Times New Roman" w:cs="Times New Roman"/>
          <w:lang w:eastAsia="ja-JP"/>
        </w:rPr>
      </w:pPr>
      <w:r w:rsidRPr="00B5461C">
        <w:rPr>
          <w:rFonts w:ascii="Times New Roman" w:hAnsi="Times New Roman" w:cs="Times New Roman"/>
          <w:noProof/>
        </w:rPr>
        <w:lastRenderedPageBreak/>
        <mc:AlternateContent>
          <mc:Choice Requires="wpg">
            <w:drawing>
              <wp:anchor distT="0" distB="0" distL="114300" distR="114300" simplePos="0" relativeHeight="251664412" behindDoc="0" locked="0" layoutInCell="1" allowOverlap="1" wp14:anchorId="2962A301" wp14:editId="4814272B">
                <wp:simplePos x="0" y="0"/>
                <wp:positionH relativeFrom="column">
                  <wp:posOffset>0</wp:posOffset>
                </wp:positionH>
                <wp:positionV relativeFrom="paragraph">
                  <wp:posOffset>342265</wp:posOffset>
                </wp:positionV>
                <wp:extent cx="5542280" cy="4419600"/>
                <wp:effectExtent l="0" t="0" r="1270" b="0"/>
                <wp:wrapTopAndBottom/>
                <wp:docPr id="493098760" name="グループ化 32"/>
                <wp:cNvGraphicFramePr/>
                <a:graphic xmlns:a="http://schemas.openxmlformats.org/drawingml/2006/main">
                  <a:graphicData uri="http://schemas.microsoft.com/office/word/2010/wordprocessingGroup">
                    <wpg:wgp>
                      <wpg:cNvGrpSpPr/>
                      <wpg:grpSpPr>
                        <a:xfrm>
                          <a:off x="0" y="0"/>
                          <a:ext cx="5542280" cy="4419600"/>
                          <a:chOff x="0" y="0"/>
                          <a:chExt cx="5542280" cy="4419600"/>
                        </a:xfrm>
                      </wpg:grpSpPr>
                      <wpg:grpSp>
                        <wpg:cNvPr id="2095172628" name="Group 27"/>
                        <wpg:cNvGrpSpPr/>
                        <wpg:grpSpPr>
                          <a:xfrm>
                            <a:off x="295275" y="0"/>
                            <a:ext cx="5247005" cy="3716020"/>
                            <a:chOff x="98322" y="0"/>
                            <a:chExt cx="5248800" cy="3716394"/>
                          </a:xfrm>
                        </wpg:grpSpPr>
                        <pic:pic xmlns:pic="http://schemas.openxmlformats.org/drawingml/2006/picture">
                          <pic:nvPicPr>
                            <pic:cNvPr id="1304457142" name="Picture 16"/>
                            <pic:cNvPicPr>
                              <a:picLocks noChangeAspect="1"/>
                            </pic:cNvPicPr>
                          </pic:nvPicPr>
                          <pic:blipFill>
                            <a:blip r:embed="rId14" cstate="screen">
                              <a:extLst>
                                <a:ext uri="{28A0092B-C50C-407E-A947-70E740481C1C}">
                                  <a14:useLocalDpi xmlns:a14="http://schemas.microsoft.com/office/drawing/2010/main"/>
                                </a:ext>
                              </a:extLst>
                            </a:blip>
                            <a:srcRect/>
                            <a:stretch>
                              <a:fillRect/>
                            </a:stretch>
                          </pic:blipFill>
                          <pic:spPr bwMode="auto">
                            <a:xfrm>
                              <a:off x="98322" y="0"/>
                              <a:ext cx="5248800" cy="3716394"/>
                            </a:xfrm>
                            <a:prstGeom prst="rect">
                              <a:avLst/>
                            </a:prstGeom>
                            <a:noFill/>
                          </pic:spPr>
                        </pic:pic>
                        <wps:wsp>
                          <wps:cNvPr id="1999069136" name="Rectangle 24"/>
                          <wps:cNvSpPr/>
                          <wps:spPr>
                            <a:xfrm>
                              <a:off x="4419600" y="1219200"/>
                              <a:ext cx="422623" cy="2258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1198996" name="Rectangle 25"/>
                          <wps:cNvSpPr/>
                          <wps:spPr>
                            <a:xfrm>
                              <a:off x="4563125" y="1573160"/>
                              <a:ext cx="783997" cy="29496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5BDEAD" w14:textId="5EC9CAD5" w:rsidR="00C02CBD" w:rsidRPr="00341ECB" w:rsidRDefault="00C02CBD" w:rsidP="00C02CBD">
                                <w:pPr>
                                  <w:jc w:val="left"/>
                                  <w:rPr>
                                    <w:color w:val="000000" w:themeColor="text1"/>
                                  </w:rPr>
                                </w:pPr>
                                <w:r w:rsidRPr="00341ECB">
                                  <w:rPr>
                                    <w:color w:val="000000" w:themeColor="text1"/>
                                    <w:sz w:val="18"/>
                                    <w:szCs w:val="18"/>
                                  </w:rPr>
                                  <w:t>40 (20</w:t>
                                </w:r>
                                <w:r w:rsidRPr="00341ECB">
                                  <w:rPr>
                                    <w:color w:val="000000" w:themeColor="text1"/>
                                    <w:sz w:val="18"/>
                                    <w:szCs w:val="18"/>
                                    <w:lang w:eastAsia="ja-JP"/>
                                  </w:rPr>
                                  <w:t>01</w:t>
                                </w:r>
                                <w:r w:rsidRPr="00341ECB">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1102050" name="Rectangle 26"/>
                          <wps:cNvSpPr/>
                          <wps:spPr>
                            <a:xfrm>
                              <a:off x="98322" y="968477"/>
                              <a:ext cx="324301" cy="57518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8813245" name="Rectangle 46"/>
                          <wps:cNvSpPr/>
                          <wps:spPr>
                            <a:xfrm>
                              <a:off x="4563125" y="1877953"/>
                              <a:ext cx="769387" cy="29496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7A323F" w14:textId="138E693C" w:rsidR="00C02CBD" w:rsidRPr="00341ECB" w:rsidRDefault="00C02CBD" w:rsidP="00C02CBD">
                                <w:pPr>
                                  <w:rPr>
                                    <w:color w:val="000000" w:themeColor="text1"/>
                                    <w:sz w:val="18"/>
                                    <w:szCs w:val="18"/>
                                    <w:lang w:eastAsia="ja-JP"/>
                                  </w:rPr>
                                </w:pPr>
                                <w:r w:rsidRPr="00341ECB">
                                  <w:rPr>
                                    <w:color w:val="000000" w:themeColor="text1"/>
                                    <w:sz w:val="18"/>
                                    <w:szCs w:val="18"/>
                                    <w:lang w:eastAsia="ja-JP"/>
                                  </w:rPr>
                                  <w:t>5</w:t>
                                </w:r>
                                <w:r w:rsidRPr="00341ECB">
                                  <w:rPr>
                                    <w:color w:val="000000" w:themeColor="text1"/>
                                    <w:sz w:val="18"/>
                                    <w:szCs w:val="18"/>
                                  </w:rPr>
                                  <w:t>0 (20</w:t>
                                </w:r>
                                <w:r w:rsidRPr="00341ECB">
                                  <w:rPr>
                                    <w:color w:val="000000" w:themeColor="text1"/>
                                    <w:sz w:val="18"/>
                                    <w:szCs w:val="18"/>
                                    <w:lang w:eastAsia="ja-JP"/>
                                  </w:rPr>
                                  <w:t>11)</w:t>
                                </w:r>
                              </w:p>
                              <w:p w14:paraId="7FE6527B" w14:textId="77777777" w:rsidR="00C02CBD" w:rsidRPr="00341ECB" w:rsidRDefault="00C02CBD" w:rsidP="00C02CBD">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69708697" name="Text Box 39"/>
                        <wps:cNvSpPr txBox="1"/>
                        <wps:spPr>
                          <a:xfrm>
                            <a:off x="0" y="3714750"/>
                            <a:ext cx="5247005" cy="704850"/>
                          </a:xfrm>
                          <a:prstGeom prst="rect">
                            <a:avLst/>
                          </a:prstGeom>
                          <a:solidFill>
                            <a:prstClr val="white"/>
                          </a:solidFill>
                          <a:ln>
                            <a:noFill/>
                          </a:ln>
                        </wps:spPr>
                        <wps:txbx>
                          <w:txbxContent>
                            <w:p w14:paraId="3051317B" w14:textId="7723D882" w:rsidR="00F82159" w:rsidRPr="00341ECB" w:rsidRDefault="00C02CBD" w:rsidP="00565139">
                              <w:pPr>
                                <w:pStyle w:val="Tabletext"/>
                              </w:pPr>
                              <w:r w:rsidRPr="00341ECB">
                                <w:t>Figure</w:t>
                              </w:r>
                              <w:r w:rsidR="00D97249" w:rsidRPr="00341ECB">
                                <w:t>-2-</w:t>
                              </w:r>
                              <w:r w:rsidRPr="00341ECB">
                                <w:t>1 – Example of risk factor assignment for the synthetic population: Plot of the systolic blood pressure quantiles of a male synthetic individual living for ages 40 in 2001</w:t>
                              </w:r>
                              <w:r w:rsidR="004548B2">
                                <w:t>;</w:t>
                              </w:r>
                              <w:r w:rsidRPr="00341ECB">
                                <w:t xml:space="preserve"> we can estimate his SBP in 1991 when he was 30, and in 2011 when he would be 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962A301" id="グループ化 32" o:spid="_x0000_s1026" style="position:absolute;left:0;text-align:left;margin-left:0;margin-top:26.95pt;width:436.4pt;height:348pt;z-index:251664412" coordsize="55422,44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">
                <v:group id="Group 27" o:spid="_x0000_s1027" style="position:absolute;left:2952;width:52470;height:37160" coordorigin="983" coordsize="52488,3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8" type="#_x0000_t75" style="position:absolute;left:983;width:52488;height:37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">
                    <v:imagedata r:id="rId15" o:title=""/>
                  </v:shape>
                  <v:rect id="Rectangle 24" o:spid="_x0000_s1029" style="position:absolute;left:44196;top:12192;width:4226;height:2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" fillcolor="white [3212]" stroked="f" strokeweight="1pt"/>
                  <v:rect id="Rectangle 25" o:spid="_x0000_s1030" style="position:absolute;left:45631;top:15731;width:7840;height:2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" fillcolor="white [3212]" stroked="f" strokeweight="1pt">
                    <v:textbox>
                      <w:txbxContent>
                        <w:p w14:paraId="025BDEAD" w14:textId="5EC9CAD5" w:rsidR="00C02CBD" w:rsidRPr="00341ECB" w:rsidRDefault="00C02CBD" w:rsidP="00C02CBD">
                          <w:pPr>
                            <w:jc w:val="left"/>
                            <w:rPr>
                              <w:color w:val="000000" w:themeColor="text1"/>
                            </w:rPr>
                          </w:pPr>
                          <w:r w:rsidRPr="00341ECB">
                            <w:rPr>
                              <w:color w:val="000000" w:themeColor="text1"/>
                              <w:sz w:val="18"/>
                              <w:szCs w:val="18"/>
                            </w:rPr>
                            <w:t>40 (20</w:t>
                          </w:r>
                          <w:r w:rsidRPr="00341ECB">
                            <w:rPr>
                              <w:color w:val="000000" w:themeColor="text1"/>
                              <w:sz w:val="18"/>
                              <w:szCs w:val="18"/>
                              <w:lang w:eastAsia="ja-JP"/>
                            </w:rPr>
                            <w:t>01</w:t>
                          </w:r>
                          <w:r w:rsidRPr="00341ECB">
                            <w:rPr>
                              <w:color w:val="000000" w:themeColor="text1"/>
                              <w:sz w:val="18"/>
                              <w:szCs w:val="18"/>
                            </w:rPr>
                            <w:t>)</w:t>
                          </w:r>
                        </w:p>
                      </w:txbxContent>
                    </v:textbox>
                  </v:rect>
                  <v:rect id="Rectangle 26" o:spid="_x0000_s1031" style="position:absolute;left:983;top:9684;width:3243;height:5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" fillcolor="white [3212]" stroked="f" strokeweight="1pt"/>
                  <v:rect id="Rectangle 46" o:spid="_x0000_s1032" style="position:absolute;left:45631;top:18779;width:7694;height:2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" fillcolor="white [3212]" stroked="f" strokeweight="1pt">
                    <v:textbox>
                      <w:txbxContent>
                        <w:p w14:paraId="197A323F" w14:textId="138E693C" w:rsidR="00C02CBD" w:rsidRPr="00341ECB" w:rsidRDefault="00C02CBD" w:rsidP="00C02CBD">
                          <w:pPr>
                            <w:rPr>
                              <w:color w:val="000000" w:themeColor="text1"/>
                              <w:sz w:val="18"/>
                              <w:szCs w:val="18"/>
                              <w:lang w:eastAsia="ja-JP"/>
                            </w:rPr>
                          </w:pPr>
                          <w:r w:rsidRPr="00341ECB">
                            <w:rPr>
                              <w:color w:val="000000" w:themeColor="text1"/>
                              <w:sz w:val="18"/>
                              <w:szCs w:val="18"/>
                              <w:lang w:eastAsia="ja-JP"/>
                            </w:rPr>
                            <w:t>5</w:t>
                          </w:r>
                          <w:r w:rsidRPr="00341ECB">
                            <w:rPr>
                              <w:color w:val="000000" w:themeColor="text1"/>
                              <w:sz w:val="18"/>
                              <w:szCs w:val="18"/>
                            </w:rPr>
                            <w:t>0 (20</w:t>
                          </w:r>
                          <w:r w:rsidRPr="00341ECB">
                            <w:rPr>
                              <w:color w:val="000000" w:themeColor="text1"/>
                              <w:sz w:val="18"/>
                              <w:szCs w:val="18"/>
                              <w:lang w:eastAsia="ja-JP"/>
                            </w:rPr>
                            <w:t>11)</w:t>
                          </w:r>
                        </w:p>
                        <w:p w14:paraId="7FE6527B" w14:textId="77777777" w:rsidR="00C02CBD" w:rsidRPr="00341ECB" w:rsidRDefault="00C02CBD" w:rsidP="00C02CBD">
                          <w:pPr>
                            <w:rPr>
                              <w:color w:val="000000" w:themeColor="text1"/>
                            </w:rPr>
                          </w:pPr>
                        </w:p>
                      </w:txbxContent>
                    </v:textbox>
                  </v:rect>
                </v:group>
                <v:shapetype id="_x0000_t202" coordsize="21600,21600" o:spt="202" path="m,l,21600r21600,l21600,xe">
                  <v:stroke joinstyle="miter"/>
                  <v:path gradientshapeok="t" o:connecttype="rect"/>
                </v:shapetype>
                <v:shape id="Text Box 39" o:spid="_x0000_s1033" type="#_x0000_t202" style="position:absolute;top:37147;width:52470;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" stroked="f">
                  <v:textbox inset="0,0,0,0">
                    <w:txbxContent>
                      <w:p w14:paraId="3051317B" w14:textId="7723D882" w:rsidR="00F82159" w:rsidRPr="00341ECB" w:rsidRDefault="00C02CBD" w:rsidP="00565139">
                        <w:pPr>
                          <w:pStyle w:val="Tabletext"/>
                        </w:pPr>
                        <w:r w:rsidRPr="00341ECB">
                          <w:t>Figure</w:t>
                        </w:r>
                        <w:r w:rsidR="00D97249" w:rsidRPr="00341ECB">
                          <w:t>-2-</w:t>
                        </w:r>
                        <w:r w:rsidRPr="00341ECB">
                          <w:t>1 – Example of risk factor assignment for the synthetic population: Plot of the systolic blood pressure quantiles of a male synthetic individual living for ages 40 in 2001</w:t>
                        </w:r>
                        <w:r w:rsidR="004548B2">
                          <w:t>;</w:t>
                        </w:r>
                        <w:r w:rsidRPr="00341ECB">
                          <w:t xml:space="preserve"> we can estimate his SBP in 1991 when he was 30, and in 2011 when he would be 50.</w:t>
                        </w:r>
                      </w:p>
                    </w:txbxContent>
                  </v:textbox>
                </v:shape>
                <w10:wrap type="topAndBottom"/>
              </v:group>
            </w:pict>
          </mc:Fallback>
        </mc:AlternateContent>
      </w:r>
    </w:p>
    <w:p w14:paraId="5E596847" w14:textId="77777777" w:rsidR="00C02CBD" w:rsidRPr="00B5461C" w:rsidRDefault="00C02CBD">
      <w:pPr>
        <w:rPr>
          <w:rFonts w:ascii="Times New Roman" w:hAnsi="Times New Roman" w:cs="Times New Roman"/>
          <w:lang w:eastAsia="ja-JP"/>
        </w:rPr>
      </w:pPr>
    </w:p>
    <w:p w14:paraId="2D58764D" w14:textId="58870454" w:rsidR="00026E45" w:rsidRPr="00B5461C" w:rsidRDefault="00026E45" w:rsidP="005D0039">
      <w:pPr>
        <w:pStyle w:val="Heading3"/>
        <w:rPr>
          <w:rFonts w:ascii="Times New Roman" w:hAnsi="Times New Roman" w:cs="Times New Roman"/>
        </w:rPr>
      </w:pPr>
      <w:bookmarkStart w:id="341" w:name="_Toc190955313"/>
      <w:r w:rsidRPr="00B5461C">
        <w:rPr>
          <w:rFonts w:ascii="Times New Roman" w:hAnsi="Times New Roman" w:cs="Times New Roman"/>
        </w:rPr>
        <w:t>Clustering of risk factors</w:t>
      </w:r>
      <w:bookmarkEnd w:id="341"/>
    </w:p>
    <w:p w14:paraId="18BA30EE" w14:textId="4924EE81" w:rsidR="00C35D76" w:rsidRPr="00B5461C" w:rsidRDefault="00C35D76">
      <w:pPr>
        <w:rPr>
          <w:rFonts w:ascii="Times New Roman" w:hAnsi="Times New Roman" w:cs="Times New Roman"/>
        </w:rPr>
      </w:pPr>
      <w:r w:rsidRPr="00B5461C">
        <w:rPr>
          <w:rFonts w:ascii="Times New Roman" w:hAnsi="Times New Roman" w:cs="Times New Roman"/>
        </w:rPr>
        <w:t>Finally, exposures in individuals are correlated. For example, people with a high BMI may also have high</w:t>
      </w:r>
      <w:r w:rsidR="04DE3DE2" w:rsidRPr="00B5461C">
        <w:rPr>
          <w:rFonts w:ascii="Times New Roman" w:hAnsi="Times New Roman" w:cs="Times New Roman"/>
        </w:rPr>
        <w:t xml:space="preserve"> </w:t>
      </w:r>
      <w:r w:rsidR="068373EA" w:rsidRPr="00B5461C">
        <w:rPr>
          <w:rFonts w:ascii="Times New Roman" w:hAnsi="Times New Roman" w:cs="Times New Roman"/>
        </w:rPr>
        <w:t xml:space="preserve">LDL </w:t>
      </w:r>
      <w:r w:rsidRPr="00B5461C">
        <w:rPr>
          <w:rFonts w:ascii="Times New Roman" w:hAnsi="Times New Roman" w:cs="Times New Roman"/>
        </w:rPr>
        <w:t>cholesterol and hypertension. Some of these correlations reflect strong and well-established causal mechanisms</w:t>
      </w:r>
      <w:r w:rsidR="00E67AED" w:rsidRPr="00B5461C">
        <w:rPr>
          <w:rFonts w:ascii="Times New Roman" w:hAnsi="Times New Roman" w:cs="Times New Roman"/>
        </w:rPr>
        <w:t>,</w:t>
      </w:r>
      <w:r w:rsidRPr="00B5461C">
        <w:rPr>
          <w:rFonts w:ascii="Times New Roman" w:hAnsi="Times New Roman" w:cs="Times New Roman"/>
        </w:rPr>
        <w:t xml:space="preserve"> </w:t>
      </w:r>
      <w:r w:rsidR="008A1F64" w:rsidRPr="00B5461C">
        <w:rPr>
          <w:rFonts w:ascii="Times New Roman" w:hAnsi="Times New Roman" w:cs="Times New Roman"/>
        </w:rPr>
        <w:t>but</w:t>
      </w:r>
      <w:r w:rsidRPr="00B5461C">
        <w:rPr>
          <w:rFonts w:ascii="Times New Roman" w:hAnsi="Times New Roman" w:cs="Times New Roman"/>
        </w:rPr>
        <w:t xml:space="preserve"> </w:t>
      </w:r>
      <w:r w:rsidR="00F14B2E" w:rsidRPr="00B5461C">
        <w:rPr>
          <w:rFonts w:ascii="Times New Roman" w:hAnsi="Times New Roman" w:cs="Times New Roman"/>
        </w:rPr>
        <w:t xml:space="preserve">the cross-sectional design of </w:t>
      </w:r>
      <w:r w:rsidR="003E1DC7" w:rsidRPr="00B5461C">
        <w:rPr>
          <w:rFonts w:ascii="Times New Roman" w:hAnsi="Times New Roman" w:cs="Times New Roman"/>
          <w:lang w:eastAsia="ja-JP"/>
        </w:rPr>
        <w:t>NHNS</w:t>
      </w:r>
      <w:r w:rsidR="00F14B2E" w:rsidRPr="00B5461C">
        <w:rPr>
          <w:rFonts w:ascii="Times New Roman" w:hAnsi="Times New Roman" w:cs="Times New Roman"/>
        </w:rPr>
        <w:t xml:space="preserve"> </w:t>
      </w:r>
      <w:r w:rsidR="008A1F64" w:rsidRPr="00B5461C">
        <w:rPr>
          <w:rFonts w:ascii="Times New Roman" w:hAnsi="Times New Roman" w:cs="Times New Roman"/>
        </w:rPr>
        <w:t xml:space="preserve">may </w:t>
      </w:r>
      <w:r w:rsidR="00F14B2E" w:rsidRPr="00B5461C">
        <w:rPr>
          <w:rFonts w:ascii="Times New Roman" w:hAnsi="Times New Roman" w:cs="Times New Roman"/>
        </w:rPr>
        <w:t xml:space="preserve">bias </w:t>
      </w:r>
      <w:r w:rsidR="008A1F64" w:rsidRPr="00B5461C">
        <w:rPr>
          <w:rFonts w:ascii="Times New Roman" w:hAnsi="Times New Roman" w:cs="Times New Roman"/>
        </w:rPr>
        <w:t>these</w:t>
      </w:r>
      <w:r w:rsidR="008A5A60" w:rsidRPr="00B5461C">
        <w:rPr>
          <w:rFonts w:ascii="Times New Roman" w:hAnsi="Times New Roman" w:cs="Times New Roman"/>
        </w:rPr>
        <w:t xml:space="preserve"> </w:t>
      </w:r>
      <w:r w:rsidR="008A1F64" w:rsidRPr="00B5461C">
        <w:rPr>
          <w:rFonts w:ascii="Times New Roman" w:hAnsi="Times New Roman" w:cs="Times New Roman"/>
        </w:rPr>
        <w:t>correlations</w:t>
      </w:r>
      <w:r w:rsidRPr="00B5461C">
        <w:rPr>
          <w:rFonts w:ascii="Times New Roman" w:hAnsi="Times New Roman" w:cs="Times New Roman"/>
        </w:rPr>
        <w:t xml:space="preserve">. The method we described above captures some of these correlations by including exposures as independent variables in the statistical models for estimating exposures. For example, we included BMI as a predictor for </w:t>
      </w:r>
      <w:r w:rsidR="003E1DC7" w:rsidRPr="00B5461C">
        <w:rPr>
          <w:rFonts w:ascii="Times New Roman" w:hAnsi="Times New Roman" w:cs="Times New Roman"/>
        </w:rPr>
        <w:t>SBP</w:t>
      </w:r>
      <w:r w:rsidRPr="00B5461C">
        <w:rPr>
          <w:rFonts w:ascii="Times New Roman" w:hAnsi="Times New Roman" w:cs="Times New Roman"/>
        </w:rPr>
        <w:t xml:space="preserve">. Going a step further, we model the full correlation structure in </w:t>
      </w:r>
      <w:r w:rsidR="003E1DC7" w:rsidRPr="00B5461C">
        <w:rPr>
          <w:rFonts w:ascii="Times New Roman" w:hAnsi="Times New Roman" w:cs="Times New Roman"/>
        </w:rPr>
        <w:t xml:space="preserve">NHNS </w:t>
      </w:r>
      <w:r w:rsidRPr="00B5461C">
        <w:rPr>
          <w:rFonts w:ascii="Times New Roman" w:hAnsi="Times New Roman" w:cs="Times New Roman"/>
        </w:rPr>
        <w:t>using the following approach:</w:t>
      </w:r>
    </w:p>
    <w:p w14:paraId="39F3E8FD" w14:textId="28DEB377" w:rsidR="00C35D76" w:rsidRPr="00B5461C" w:rsidRDefault="00C35D76" w:rsidP="00B17C1B">
      <w:pPr>
        <w:pStyle w:val="ListParagraph"/>
        <w:numPr>
          <w:ilvl w:val="0"/>
          <w:numId w:val="4"/>
        </w:numPr>
        <w:rPr>
          <w:rFonts w:ascii="Times New Roman" w:hAnsi="Times New Roman" w:cs="Times New Roman"/>
        </w:rPr>
      </w:pPr>
      <w:r w:rsidRPr="00B5461C">
        <w:rPr>
          <w:rFonts w:ascii="Times New Roman" w:hAnsi="Times New Roman" w:cs="Times New Roman"/>
        </w:rPr>
        <w:t xml:space="preserve">We used the exposure models to impute missing variables in </w:t>
      </w:r>
      <w:r w:rsidR="00FC15A2" w:rsidRPr="00B5461C">
        <w:rPr>
          <w:rFonts w:ascii="Times New Roman" w:hAnsi="Times New Roman" w:cs="Times New Roman"/>
        </w:rPr>
        <w:t>NHNS</w:t>
      </w:r>
      <w:r w:rsidR="00AD0102" w:rsidRPr="00B5461C">
        <w:rPr>
          <w:rFonts w:ascii="Times New Roman" w:hAnsi="Times New Roman" w:cs="Times New Roman"/>
        </w:rPr>
        <w:t>.</w:t>
      </w:r>
    </w:p>
    <w:p w14:paraId="5D3DF32C" w14:textId="3709D266" w:rsidR="00C35D76" w:rsidRPr="00B5461C" w:rsidRDefault="00C35D76" w:rsidP="00B17C1B">
      <w:pPr>
        <w:pStyle w:val="ListParagraph"/>
        <w:numPr>
          <w:ilvl w:val="0"/>
          <w:numId w:val="4"/>
        </w:numPr>
        <w:rPr>
          <w:rFonts w:ascii="Times New Roman" w:hAnsi="Times New Roman" w:cs="Times New Roman"/>
        </w:rPr>
      </w:pPr>
      <w:r w:rsidRPr="00B5461C">
        <w:rPr>
          <w:rFonts w:ascii="Times New Roman" w:hAnsi="Times New Roman" w:cs="Times New Roman"/>
        </w:rPr>
        <w:t xml:space="preserve">We used the quantile function of the distribution estimated by the exposure models to convert exposures in </w:t>
      </w:r>
      <w:r w:rsidR="00202A85" w:rsidRPr="00B5461C">
        <w:rPr>
          <w:rFonts w:ascii="Times New Roman" w:hAnsi="Times New Roman" w:cs="Times New Roman"/>
        </w:rPr>
        <w:t xml:space="preserve">NHNS </w:t>
      </w:r>
      <w:r w:rsidRPr="00B5461C">
        <w:rPr>
          <w:rFonts w:ascii="Times New Roman" w:hAnsi="Times New Roman" w:cs="Times New Roman"/>
        </w:rPr>
        <w:t xml:space="preserve">to </w:t>
      </w:r>
      <w:r w:rsidR="00E703F8" w:rsidRPr="00B5461C">
        <w:rPr>
          <w:rFonts w:ascii="Times New Roman" w:hAnsi="Times New Roman" w:cs="Times New Roman"/>
        </w:rPr>
        <w:t>quantiles</w:t>
      </w:r>
      <w:r w:rsidRPr="00B5461C">
        <w:rPr>
          <w:rFonts w:ascii="Times New Roman" w:hAnsi="Times New Roman" w:cs="Times New Roman"/>
        </w:rPr>
        <w:t xml:space="preserve">. Because the distributions were conditional on the independent variables used in each model, the </w:t>
      </w:r>
      <w:r w:rsidR="00E703F8" w:rsidRPr="00B5461C">
        <w:rPr>
          <w:rFonts w:ascii="Times New Roman" w:hAnsi="Times New Roman" w:cs="Times New Roman"/>
        </w:rPr>
        <w:t>quantiles</w:t>
      </w:r>
      <w:r w:rsidRPr="00B5461C">
        <w:rPr>
          <w:rFonts w:ascii="Times New Roman" w:hAnsi="Times New Roman" w:cs="Times New Roman"/>
        </w:rPr>
        <w:t xml:space="preserve"> are adjusted for these variables (i.e.</w:t>
      </w:r>
      <w:r w:rsidR="001A7498">
        <w:rPr>
          <w:rFonts w:ascii="Times New Roman" w:hAnsi="Times New Roman" w:cs="Times New Roman"/>
        </w:rPr>
        <w:t>,</w:t>
      </w:r>
      <w:r w:rsidRPr="00B5461C">
        <w:rPr>
          <w:rFonts w:ascii="Times New Roman" w:hAnsi="Times New Roman" w:cs="Times New Roman"/>
        </w:rPr>
        <w:t xml:space="preserve"> age, sex, </w:t>
      </w:r>
      <w:r w:rsidR="00B836D4" w:rsidRPr="00B5461C">
        <w:rPr>
          <w:rFonts w:ascii="Times New Roman" w:hAnsi="Times New Roman" w:cs="Times New Roman"/>
        </w:rPr>
        <w:t>BMI</w:t>
      </w:r>
      <w:r w:rsidRPr="00B5461C">
        <w:rPr>
          <w:rFonts w:ascii="Times New Roman" w:hAnsi="Times New Roman" w:cs="Times New Roman"/>
        </w:rPr>
        <w:t>, etc.)</w:t>
      </w:r>
      <w:r w:rsidR="00E95F2C" w:rsidRPr="00B5461C">
        <w:rPr>
          <w:rFonts w:ascii="Times New Roman" w:hAnsi="Times New Roman" w:cs="Times New Roman"/>
        </w:rPr>
        <w:t>.</w:t>
      </w:r>
    </w:p>
    <w:p w14:paraId="2CA6C0D8" w14:textId="7CA30458" w:rsidR="00C35D76" w:rsidRPr="00B5461C" w:rsidRDefault="00C35D76" w:rsidP="00B17C1B">
      <w:pPr>
        <w:pStyle w:val="ListParagraph"/>
        <w:numPr>
          <w:ilvl w:val="0"/>
          <w:numId w:val="4"/>
        </w:numPr>
        <w:rPr>
          <w:rFonts w:ascii="Times New Roman" w:hAnsi="Times New Roman" w:cs="Times New Roman"/>
        </w:rPr>
      </w:pPr>
      <w:r w:rsidRPr="00B5461C">
        <w:rPr>
          <w:rFonts w:ascii="Times New Roman" w:hAnsi="Times New Roman" w:cs="Times New Roman"/>
        </w:rPr>
        <w:t xml:space="preserve">We estimated the linear correlation matrix of the </w:t>
      </w:r>
      <w:r w:rsidR="00E703F8" w:rsidRPr="00B5461C">
        <w:rPr>
          <w:rFonts w:ascii="Times New Roman" w:hAnsi="Times New Roman" w:cs="Times New Roman"/>
        </w:rPr>
        <w:t>quantile</w:t>
      </w:r>
      <w:r w:rsidRPr="00B5461C">
        <w:rPr>
          <w:rFonts w:ascii="Times New Roman" w:hAnsi="Times New Roman" w:cs="Times New Roman"/>
        </w:rPr>
        <w:t xml:space="preserve">s of the exposures of interest in </w:t>
      </w:r>
      <w:r w:rsidR="00480AD5" w:rsidRPr="00B5461C">
        <w:rPr>
          <w:rFonts w:ascii="Times New Roman" w:hAnsi="Times New Roman" w:cs="Times New Roman"/>
        </w:rPr>
        <w:t xml:space="preserve">NHNS </w:t>
      </w:r>
      <w:r w:rsidRPr="00B5461C">
        <w:rPr>
          <w:rFonts w:ascii="Times New Roman" w:hAnsi="Times New Roman" w:cs="Times New Roman"/>
        </w:rPr>
        <w:t>using Pearson’s correlation</w:t>
      </w:r>
      <w:r w:rsidR="00F14B2E" w:rsidRPr="00B5461C">
        <w:rPr>
          <w:rFonts w:ascii="Times New Roman" w:hAnsi="Times New Roman" w:cs="Times New Roman"/>
        </w:rPr>
        <w:t>.</w:t>
      </w:r>
    </w:p>
    <w:p w14:paraId="1440DA7D" w14:textId="59C86894" w:rsidR="00C35D76" w:rsidRPr="00B5461C" w:rsidRDefault="00C35D76" w:rsidP="00B17C1B">
      <w:pPr>
        <w:pStyle w:val="ListParagraph"/>
        <w:numPr>
          <w:ilvl w:val="0"/>
          <w:numId w:val="4"/>
        </w:numPr>
        <w:rPr>
          <w:rFonts w:ascii="Times New Roman" w:hAnsi="Times New Roman" w:cs="Times New Roman"/>
        </w:rPr>
      </w:pPr>
      <w:r w:rsidRPr="00B5461C">
        <w:rPr>
          <w:rFonts w:ascii="Times New Roman" w:hAnsi="Times New Roman" w:cs="Times New Roman"/>
        </w:rPr>
        <w:lastRenderedPageBreak/>
        <w:t>We used the linear correlation matrix from #3 to generate streams of uniform</w:t>
      </w:r>
      <w:r w:rsidR="00E70015" w:rsidRPr="00B5461C">
        <w:rPr>
          <w:rFonts w:ascii="Times New Roman" w:hAnsi="Times New Roman" w:cs="Times New Roman"/>
        </w:rPr>
        <w:t xml:space="preserve"> random numbers</w:t>
      </w:r>
      <w:r w:rsidRPr="00B5461C">
        <w:rPr>
          <w:rFonts w:ascii="Times New Roman" w:hAnsi="Times New Roman" w:cs="Times New Roman"/>
        </w:rPr>
        <w:t xml:space="preserve"> between 0 and 1 </w:t>
      </w:r>
      <w:r w:rsidR="00F14B2E" w:rsidRPr="00B5461C">
        <w:rPr>
          <w:rFonts w:ascii="Times New Roman" w:hAnsi="Times New Roman" w:cs="Times New Roman"/>
        </w:rPr>
        <w:t>with</w:t>
      </w:r>
      <w:r w:rsidRPr="00B5461C">
        <w:rPr>
          <w:rFonts w:ascii="Times New Roman" w:hAnsi="Times New Roman" w:cs="Times New Roman"/>
        </w:rPr>
        <w:t xml:space="preserve"> a correlation structure similar to the </w:t>
      </w:r>
      <w:r w:rsidR="00F326FC" w:rsidRPr="00B5461C">
        <w:rPr>
          <w:rFonts w:ascii="Times New Roman" w:hAnsi="Times New Roman" w:cs="Times New Roman"/>
        </w:rPr>
        <w:t xml:space="preserve">one </w:t>
      </w:r>
      <w:r w:rsidRPr="00B5461C">
        <w:rPr>
          <w:rFonts w:ascii="Times New Roman" w:hAnsi="Times New Roman" w:cs="Times New Roman"/>
        </w:rPr>
        <w:t xml:space="preserve">observed in </w:t>
      </w:r>
      <w:r w:rsidR="00874509" w:rsidRPr="00B5461C">
        <w:rPr>
          <w:rFonts w:ascii="Times New Roman" w:hAnsi="Times New Roman" w:cs="Times New Roman"/>
        </w:rPr>
        <w:t>NHNS</w:t>
      </w:r>
      <w:r w:rsidRPr="00B5461C">
        <w:rPr>
          <w:rFonts w:ascii="Times New Roman" w:hAnsi="Times New Roman" w:cs="Times New Roman"/>
        </w:rPr>
        <w:t>.</w:t>
      </w:r>
      <w:r w:rsidRPr="00B5461C">
        <w:rPr>
          <w:rFonts w:ascii="Times New Roman" w:hAnsi="Times New Roman" w:cs="Times New Roman"/>
        </w:rPr>
        <w:fldChar w:fldCharType="begin"/>
      </w:r>
      <w:r w:rsidR="004548B2">
        <w:rPr>
          <w:rFonts w:ascii="Times New Roman" w:hAnsi="Times New Roman" w:cs="Times New Roman"/>
        </w:rPr>
        <w:instrText xml:space="preserve"> ADDIN ZOTERO_ITEM CSL_CITATION {"citationID":"P4MOfxnS","properties":{"formattedCitation":"\\super 22\\nosupersub{}","plainCitation":"22","noteIndex":0},"citationItems":[{"id":666,"uris":["http://zotero.org/users/1282898/items/5ILBR37J",["http://zotero.org/users/1282898/items/5ILBR37J"]],"itemData":{"id":666,"type":"chapter","container-title":"Handbook of Heavy Tailed Distributions in Finance","ISBN":"978-0-444-50896-6","language":"en","note":"DOI: 10.1016/B978-044450896-6.50010-8","page":"329-384","publisher":"Elsevier","source":"DOI.org (Crossref)","title":"Modelling Dependence with Copulas and Applications to Risk Management","URL":"https://linkinghub.elsevier.com/retrieve/pii/B9780444508966500108","author":[{"family":"Embrechts","given":"Paul"},{"family":"Lindskog","given":"Filip"},{"family":"Mcneil","given":"Alexander"}],"accessed":{"date-parts":[["2020",2,13]]},"issued":{"date-parts":[["2003"]]},"citation-key":"embrechtsModellingDependenceCopulas2003"}}],"schema":"https://github.com/citation-style-language/schema/raw/master/csl-citation.json"} </w:instrText>
      </w:r>
      <w:r w:rsidRPr="00B5461C">
        <w:rPr>
          <w:rFonts w:ascii="Times New Roman" w:hAnsi="Times New Roman" w:cs="Times New Roman"/>
        </w:rPr>
        <w:fldChar w:fldCharType="separate"/>
      </w:r>
      <w:r w:rsidR="004548B2" w:rsidRPr="004548B2">
        <w:rPr>
          <w:rFonts w:ascii="Times New Roman" w:hAnsi="Times New Roman" w:cs="Times New Roman"/>
          <w:szCs w:val="24"/>
          <w:vertAlign w:val="superscript"/>
          <w:lang w:val="en-GB"/>
        </w:rPr>
        <w:t>22</w:t>
      </w:r>
      <w:r w:rsidRPr="00B5461C">
        <w:rPr>
          <w:rFonts w:ascii="Times New Roman" w:hAnsi="Times New Roman" w:cs="Times New Roman"/>
        </w:rPr>
        <w:fldChar w:fldCharType="end"/>
      </w:r>
    </w:p>
    <w:p w14:paraId="170AB3D8" w14:textId="3A3E7FAF" w:rsidR="00C35D76" w:rsidRPr="00B5461C" w:rsidRDefault="00C35D76" w:rsidP="00B17C1B">
      <w:pPr>
        <w:pStyle w:val="ListParagraph"/>
        <w:numPr>
          <w:ilvl w:val="0"/>
          <w:numId w:val="4"/>
        </w:numPr>
        <w:rPr>
          <w:rFonts w:ascii="Times New Roman" w:hAnsi="Times New Roman" w:cs="Times New Roman"/>
        </w:rPr>
      </w:pPr>
      <w:r w:rsidRPr="00B5461C">
        <w:rPr>
          <w:rFonts w:ascii="Times New Roman" w:hAnsi="Times New Roman" w:cs="Times New Roman"/>
        </w:rPr>
        <w:t>We used the correlate</w:t>
      </w:r>
      <w:r w:rsidR="00EB361A" w:rsidRPr="00B5461C">
        <w:rPr>
          <w:rFonts w:ascii="Times New Roman" w:hAnsi="Times New Roman" w:cs="Times New Roman"/>
        </w:rPr>
        <w:t>d</w:t>
      </w:r>
      <w:r w:rsidRPr="00B5461C">
        <w:rPr>
          <w:rFonts w:ascii="Times New Roman" w:hAnsi="Times New Roman" w:cs="Times New Roman"/>
        </w:rPr>
        <w:t xml:space="preserve"> streams of random numbers from #4 as the exposure </w:t>
      </w:r>
      <w:r w:rsidR="00E703F8" w:rsidRPr="00B5461C">
        <w:rPr>
          <w:rFonts w:ascii="Times New Roman" w:hAnsi="Times New Roman" w:cs="Times New Roman"/>
        </w:rPr>
        <w:t>quantiles</w:t>
      </w:r>
      <w:r w:rsidRPr="00B5461C">
        <w:rPr>
          <w:rFonts w:ascii="Times New Roman" w:hAnsi="Times New Roman" w:cs="Times New Roman"/>
        </w:rPr>
        <w:t xml:space="preserve"> for the synthetic individuals. </w:t>
      </w:r>
    </w:p>
    <w:p w14:paraId="10A2356C" w14:textId="4417678C" w:rsidR="00C35D76" w:rsidRPr="00B5461C" w:rsidRDefault="00C35D76" w:rsidP="00B17C1B">
      <w:pPr>
        <w:rPr>
          <w:rFonts w:ascii="Times New Roman" w:hAnsi="Times New Roman" w:cs="Times New Roman"/>
        </w:rPr>
      </w:pPr>
      <w:r w:rsidRPr="00B5461C">
        <w:rPr>
          <w:rFonts w:ascii="Times New Roman" w:hAnsi="Times New Roman" w:cs="Times New Roman"/>
        </w:rPr>
        <w:t xml:space="preserve">For simplicity, we assumed that the correlation structure of the exposure </w:t>
      </w:r>
      <w:r w:rsidR="00E703F8" w:rsidRPr="00B5461C">
        <w:rPr>
          <w:rFonts w:ascii="Times New Roman" w:hAnsi="Times New Roman" w:cs="Times New Roman"/>
        </w:rPr>
        <w:t>quantiles</w:t>
      </w:r>
      <w:r w:rsidRPr="00B5461C">
        <w:rPr>
          <w:rFonts w:ascii="Times New Roman" w:hAnsi="Times New Roman" w:cs="Times New Roman"/>
        </w:rPr>
        <w:t xml:space="preserve"> remains constant over time.</w:t>
      </w:r>
    </w:p>
    <w:p w14:paraId="39E81C71" w14:textId="2974F437" w:rsidR="00C35D76" w:rsidRPr="00B5461C" w:rsidRDefault="00C35D76" w:rsidP="005D0039">
      <w:pPr>
        <w:pStyle w:val="Heading2"/>
        <w:rPr>
          <w:rFonts w:ascii="Times New Roman" w:hAnsi="Times New Roman" w:cs="Times New Roman"/>
        </w:rPr>
      </w:pPr>
      <w:bookmarkStart w:id="342" w:name="_Disease_module"/>
      <w:bookmarkStart w:id="343" w:name="_Toc58916780"/>
      <w:bookmarkStart w:id="344" w:name="_Ref129255704"/>
      <w:bookmarkStart w:id="345" w:name="_Ref129255942"/>
      <w:bookmarkStart w:id="346" w:name="_Ref129257041"/>
      <w:bookmarkStart w:id="347" w:name="_Toc190955314"/>
      <w:bookmarkEnd w:id="342"/>
      <w:r w:rsidRPr="00B5461C">
        <w:rPr>
          <w:rFonts w:ascii="Times New Roman" w:hAnsi="Times New Roman" w:cs="Times New Roman"/>
        </w:rPr>
        <w:t>Disease module</w:t>
      </w:r>
      <w:bookmarkEnd w:id="343"/>
      <w:bookmarkEnd w:id="344"/>
      <w:bookmarkEnd w:id="345"/>
      <w:bookmarkEnd w:id="346"/>
      <w:bookmarkEnd w:id="347"/>
      <w:r w:rsidR="00AB0616" w:rsidRPr="00B5461C">
        <w:rPr>
          <w:rFonts w:ascii="Times New Roman" w:hAnsi="Times New Roman" w:cs="Times New Roman"/>
        </w:rPr>
        <w:t xml:space="preserve"> </w:t>
      </w:r>
    </w:p>
    <w:p w14:paraId="1897FB56" w14:textId="096C2740" w:rsidR="00C35D76" w:rsidRPr="00B5461C" w:rsidRDefault="00C35D76" w:rsidP="00B17C1B">
      <w:pPr>
        <w:rPr>
          <w:rFonts w:ascii="Times New Roman" w:hAnsi="Times New Roman" w:cs="Times New Roman"/>
        </w:rPr>
      </w:pPr>
      <w:r w:rsidRPr="00B5461C">
        <w:rPr>
          <w:rFonts w:ascii="Times New Roman" w:hAnsi="Times New Roman" w:cs="Times New Roman"/>
        </w:rPr>
        <w:t>The previous two modules</w:t>
      </w:r>
      <w:r w:rsidR="001A7498">
        <w:rPr>
          <w:rFonts w:ascii="Times New Roman" w:hAnsi="Times New Roman" w:cs="Times New Roman"/>
        </w:rPr>
        <w:t>,</w:t>
      </w:r>
      <w:r w:rsidRPr="00B5461C">
        <w:rPr>
          <w:rFonts w:ascii="Times New Roman" w:hAnsi="Times New Roman" w:cs="Times New Roman"/>
        </w:rPr>
        <w:t xml:space="preserve"> demographics and exposure</w:t>
      </w:r>
      <w:r w:rsidR="001A7498">
        <w:rPr>
          <w:rFonts w:ascii="Times New Roman" w:hAnsi="Times New Roman" w:cs="Times New Roman"/>
        </w:rPr>
        <w:t>,</w:t>
      </w:r>
      <w:r w:rsidRPr="00B5461C">
        <w:rPr>
          <w:rFonts w:ascii="Times New Roman" w:hAnsi="Times New Roman" w:cs="Times New Roman"/>
        </w:rPr>
        <w:t xml:space="preserve"> generate a dynamic</w:t>
      </w:r>
      <w:r w:rsidR="001A7498">
        <w:rPr>
          <w:rFonts w:ascii="Times New Roman" w:hAnsi="Times New Roman" w:cs="Times New Roman"/>
        </w:rPr>
        <w:t>,</w:t>
      </w:r>
      <w:r w:rsidRPr="00B5461C">
        <w:rPr>
          <w:rFonts w:ascii="Times New Roman" w:hAnsi="Times New Roman" w:cs="Times New Roman"/>
        </w:rPr>
        <w:t xml:space="preserve"> close-to-reality synthetic population </w:t>
      </w:r>
      <w:r w:rsidR="00F14B2E" w:rsidRPr="00B5461C">
        <w:rPr>
          <w:rFonts w:ascii="Times New Roman" w:hAnsi="Times New Roman" w:cs="Times New Roman"/>
        </w:rPr>
        <w:t xml:space="preserve">composed of </w:t>
      </w:r>
      <w:r w:rsidR="001A7498">
        <w:rPr>
          <w:rFonts w:ascii="Times New Roman" w:hAnsi="Times New Roman" w:cs="Times New Roman"/>
        </w:rPr>
        <w:t>each synthetic individual's</w:t>
      </w:r>
      <w:r w:rsidR="00F14B2E" w:rsidRPr="00B5461C">
        <w:rPr>
          <w:rFonts w:ascii="Times New Roman" w:hAnsi="Times New Roman" w:cs="Times New Roman"/>
        </w:rPr>
        <w:t xml:space="preserve"> adult life course exposures</w:t>
      </w:r>
      <w:r w:rsidRPr="00B5461C">
        <w:rPr>
          <w:rFonts w:ascii="Times New Roman" w:hAnsi="Times New Roman" w:cs="Times New Roman"/>
        </w:rPr>
        <w:t>. The disease module then translates these exposures to disease incidence using a population</w:t>
      </w:r>
      <w:r w:rsidR="003845FB" w:rsidRPr="00B5461C">
        <w:rPr>
          <w:rFonts w:ascii="Times New Roman" w:hAnsi="Times New Roman" w:cs="Times New Roman"/>
        </w:rPr>
        <w:t>-</w:t>
      </w:r>
      <w:r w:rsidRPr="00B5461C">
        <w:rPr>
          <w:rFonts w:ascii="Times New Roman" w:hAnsi="Times New Roman" w:cs="Times New Roman"/>
        </w:rPr>
        <w:t>attributable risk</w:t>
      </w:r>
      <w:r w:rsidR="00F14B2E" w:rsidRPr="00B5461C">
        <w:rPr>
          <w:rFonts w:ascii="Times New Roman" w:hAnsi="Times New Roman" w:cs="Times New Roman"/>
        </w:rPr>
        <w:t xml:space="preserve"> fraction</w:t>
      </w:r>
      <w:r w:rsidRPr="00B5461C">
        <w:rPr>
          <w:rFonts w:ascii="Times New Roman" w:hAnsi="Times New Roman" w:cs="Times New Roman"/>
        </w:rPr>
        <w:t xml:space="preserve"> approach (PA</w:t>
      </w:r>
      <w:r w:rsidR="00F14B2E" w:rsidRPr="00B5461C">
        <w:rPr>
          <w:rFonts w:ascii="Times New Roman" w:hAnsi="Times New Roman" w:cs="Times New Roman"/>
        </w:rPr>
        <w:t>R</w:t>
      </w:r>
      <w:r w:rsidRPr="00B5461C">
        <w:rPr>
          <w:rFonts w:ascii="Times New Roman" w:hAnsi="Times New Roman" w:cs="Times New Roman"/>
        </w:rPr>
        <w:t>F).</w:t>
      </w:r>
      <w:r w:rsidRPr="00B5461C">
        <w:rPr>
          <w:rFonts w:ascii="Times New Roman" w:hAnsi="Times New Roman" w:cs="Times New Roman"/>
        </w:rPr>
        <w:fldChar w:fldCharType="begin"/>
      </w:r>
      <w:r w:rsidR="004548B2">
        <w:rPr>
          <w:rFonts w:ascii="Times New Roman" w:hAnsi="Times New Roman" w:cs="Times New Roman"/>
        </w:rPr>
        <w:instrText xml:space="preserve"> ADDIN ZOTERO_ITEM CSL_CITATION {"citationID":"pKOAwpW9","properties":{"formattedCitation":"\\super 23\\nosupersub{}","plainCitation":"23","noteIndex":0},"citationItems":[{"id":728,"uris":["http://zotero.org/users/1282898/items/FZUZS6HH",["http://zotero.org/users/1282898/items/FZUZS6HH"]],"itemData":{"id":728,"type":"article-journal","container-title":"Acta Unio Internationalis Contra Cancrum","ISSN":"0365-3056","issue":"3","journalAbbreviation":"Acta Union. Int. Contr.","language":"en","note":"Citation Key: levin_occurrence_1953\nPMID: 13124110","page":"531-541","source":"PubMed","title":"The occurrence of lung cancer in man","volume":"9","author":[{"family":"Levin","given":"M. L."}],"issued":{"date-parts":[["1953"]]},"citation-key":"levin_occurrence_1953"}}],"schema":"https://github.com/citation-style-language/schema/raw/master/csl-citation.json"} </w:instrText>
      </w:r>
      <w:r w:rsidRPr="00B5461C">
        <w:rPr>
          <w:rFonts w:ascii="Times New Roman" w:hAnsi="Times New Roman" w:cs="Times New Roman"/>
        </w:rPr>
        <w:fldChar w:fldCharType="separate"/>
      </w:r>
      <w:r w:rsidR="004548B2" w:rsidRPr="004548B2">
        <w:rPr>
          <w:rFonts w:ascii="Times New Roman" w:hAnsi="Times New Roman" w:cs="Times New Roman"/>
          <w:szCs w:val="24"/>
          <w:vertAlign w:val="superscript"/>
          <w:lang w:val="en-GB"/>
        </w:rPr>
        <w:t>23</w:t>
      </w:r>
      <w:r w:rsidRPr="00B5461C">
        <w:rPr>
          <w:rFonts w:ascii="Times New Roman" w:hAnsi="Times New Roman" w:cs="Times New Roman"/>
        </w:rPr>
        <w:fldChar w:fldCharType="end"/>
      </w:r>
      <w:r w:rsidRPr="00B5461C">
        <w:rPr>
          <w:rFonts w:ascii="Times New Roman" w:hAnsi="Times New Roman" w:cs="Times New Roman"/>
        </w:rPr>
        <w:t xml:space="preserve"> We will first describe how the </w:t>
      </w:r>
      <w:r w:rsidR="001A7498">
        <w:rPr>
          <w:rFonts w:ascii="Times New Roman" w:hAnsi="Times New Roman" w:cs="Times New Roman"/>
        </w:rPr>
        <w:t>model</w:t>
      </w:r>
      <w:r w:rsidRPr="00B5461C">
        <w:rPr>
          <w:rFonts w:ascii="Times New Roman" w:hAnsi="Times New Roman" w:cs="Times New Roman"/>
        </w:rPr>
        <w:t xml:space="preserve"> </w:t>
      </w:r>
      <w:r w:rsidR="001A7498">
        <w:rPr>
          <w:rFonts w:ascii="Times New Roman" w:hAnsi="Times New Roman" w:cs="Times New Roman"/>
        </w:rPr>
        <w:t>simulate</w:t>
      </w:r>
      <w:r w:rsidRPr="00B5461C">
        <w:rPr>
          <w:rFonts w:ascii="Times New Roman" w:hAnsi="Times New Roman" w:cs="Times New Roman"/>
        </w:rPr>
        <w:t xml:space="preserve">s </w:t>
      </w:r>
      <w:r w:rsidR="001A7498">
        <w:rPr>
          <w:rFonts w:ascii="Times New Roman" w:hAnsi="Times New Roman" w:cs="Times New Roman"/>
        </w:rPr>
        <w:t>diseas</w:t>
      </w:r>
      <w:r w:rsidRPr="00B5461C">
        <w:rPr>
          <w:rFonts w:ascii="Times New Roman" w:hAnsi="Times New Roman" w:cs="Times New Roman"/>
        </w:rPr>
        <w:t xml:space="preserve">e </w:t>
      </w:r>
      <w:r w:rsidR="001A7498">
        <w:rPr>
          <w:rFonts w:ascii="Times New Roman" w:hAnsi="Times New Roman" w:cs="Times New Roman"/>
        </w:rPr>
        <w:t>incidence</w:t>
      </w:r>
      <w:r w:rsidRPr="00B5461C">
        <w:rPr>
          <w:rFonts w:ascii="Times New Roman" w:hAnsi="Times New Roman" w:cs="Times New Roman"/>
        </w:rPr>
        <w:t xml:space="preserve"> and then mortality. </w:t>
      </w:r>
    </w:p>
    <w:p w14:paraId="7AF58608" w14:textId="7A12D001" w:rsidR="00A722F2" w:rsidRPr="00B5461C" w:rsidRDefault="00F14B2E" w:rsidP="00872CA7">
      <w:pPr>
        <w:rPr>
          <w:rFonts w:ascii="Times New Roman" w:hAnsi="Times New Roman" w:cs="Times New Roman"/>
        </w:rPr>
      </w:pPr>
      <w:r w:rsidRPr="00B5461C">
        <w:rPr>
          <w:rFonts w:ascii="Times New Roman" w:hAnsi="Times New Roman" w:cs="Times New Roman"/>
        </w:rPr>
        <w:t xml:space="preserve">We have </w:t>
      </w:r>
      <w:del w:id="348" w:author="Kypridemos, Christodoulos" w:date="2025-02-20T14:41:00Z" w16du:dateUtc="2025-02-20T14:41:00Z">
        <w:r w:rsidR="005F0E6F" w:rsidDel="00520F5D">
          <w:rPr>
            <w:rFonts w:ascii="Times New Roman" w:hAnsi="Times New Roman" w:cs="Times New Roman"/>
          </w:rPr>
          <w:delText>model</w:delText>
        </w:r>
        <w:r w:rsidRPr="00B5461C" w:rsidDel="00520F5D">
          <w:rPr>
            <w:rFonts w:ascii="Times New Roman" w:hAnsi="Times New Roman" w:cs="Times New Roman"/>
          </w:rPr>
          <w:delText xml:space="preserve">ed </w:delText>
        </w:r>
      </w:del>
      <w:ins w:id="349" w:author="Kypridemos, Christodoulos" w:date="2025-02-20T14:41:00Z" w16du:dateUtc="2025-02-20T14:41:00Z">
        <w:r w:rsidR="00520F5D">
          <w:rPr>
            <w:rFonts w:ascii="Times New Roman" w:hAnsi="Times New Roman" w:cs="Times New Roman"/>
          </w:rPr>
          <w:t>modelled</w:t>
        </w:r>
        <w:r w:rsidR="00520F5D" w:rsidRPr="00B5461C">
          <w:rPr>
            <w:rFonts w:ascii="Times New Roman" w:hAnsi="Times New Roman" w:cs="Times New Roman"/>
          </w:rPr>
          <w:t xml:space="preserve"> </w:t>
        </w:r>
      </w:ins>
      <w:r w:rsidRPr="00B5461C">
        <w:rPr>
          <w:rFonts w:ascii="Times New Roman" w:hAnsi="Times New Roman" w:cs="Times New Roman"/>
        </w:rPr>
        <w:t>conditions in several different ways depending on the disease and the currently accepted causal associations between risk factors and disease</w:t>
      </w:r>
      <w:r w:rsidR="00537B3C" w:rsidRPr="00B5461C">
        <w:rPr>
          <w:rFonts w:ascii="Times New Roman" w:hAnsi="Times New Roman" w:cs="Times New Roman"/>
        </w:rPr>
        <w:t xml:space="preserve">s. The included risk factors and the </w:t>
      </w:r>
      <w:del w:id="350" w:author="Kypridemos, Christodoulos" w:date="2025-02-20T14:41:00Z" w16du:dateUtc="2025-02-20T14:41:00Z">
        <w:r w:rsidR="005F0E6F" w:rsidDel="00520F5D">
          <w:rPr>
            <w:rFonts w:ascii="Times New Roman" w:hAnsi="Times New Roman" w:cs="Times New Roman"/>
          </w:rPr>
          <w:delText>model</w:delText>
        </w:r>
        <w:r w:rsidR="00537B3C" w:rsidRPr="00B5461C" w:rsidDel="00520F5D">
          <w:rPr>
            <w:rFonts w:ascii="Times New Roman" w:hAnsi="Times New Roman" w:cs="Times New Roman"/>
          </w:rPr>
          <w:delText xml:space="preserve">ed </w:delText>
        </w:r>
      </w:del>
      <w:ins w:id="351" w:author="Kypridemos, Christodoulos" w:date="2025-02-20T14:41:00Z" w16du:dateUtc="2025-02-20T14:41:00Z">
        <w:r w:rsidR="00520F5D">
          <w:rPr>
            <w:rFonts w:ascii="Times New Roman" w:hAnsi="Times New Roman" w:cs="Times New Roman"/>
          </w:rPr>
          <w:t>modelled</w:t>
        </w:r>
        <w:r w:rsidR="00520F5D" w:rsidRPr="00B5461C">
          <w:rPr>
            <w:rFonts w:ascii="Times New Roman" w:hAnsi="Times New Roman" w:cs="Times New Roman"/>
          </w:rPr>
          <w:t xml:space="preserve"> </w:t>
        </w:r>
      </w:ins>
      <w:r w:rsidR="00537B3C" w:rsidRPr="00B5461C">
        <w:rPr>
          <w:rFonts w:ascii="Times New Roman" w:hAnsi="Times New Roman" w:cs="Times New Roman"/>
        </w:rPr>
        <w:t>relationships between risk factors and disease incidence are those where sufficient, good</w:t>
      </w:r>
      <w:r w:rsidR="001A7498">
        <w:rPr>
          <w:rFonts w:ascii="Times New Roman" w:hAnsi="Times New Roman" w:cs="Times New Roman"/>
        </w:rPr>
        <w:t>-</w:t>
      </w:r>
      <w:r w:rsidR="00537B3C" w:rsidRPr="00B5461C">
        <w:rPr>
          <w:rFonts w:ascii="Times New Roman" w:hAnsi="Times New Roman" w:cs="Times New Roman"/>
        </w:rPr>
        <w:t>quality data on relative risks were available and where there is sufficient evidence o</w:t>
      </w:r>
      <w:r w:rsidR="0016178F" w:rsidRPr="00B5461C">
        <w:rPr>
          <w:rFonts w:ascii="Times New Roman" w:hAnsi="Times New Roman" w:cs="Times New Roman"/>
        </w:rPr>
        <w:t>f</w:t>
      </w:r>
      <w:r w:rsidR="00537B3C" w:rsidRPr="00B5461C">
        <w:rPr>
          <w:rFonts w:ascii="Times New Roman" w:hAnsi="Times New Roman" w:cs="Times New Roman"/>
        </w:rPr>
        <w:t xml:space="preserve"> a causal relationship between a risk factor and </w:t>
      </w:r>
      <w:r w:rsidR="001A7498">
        <w:rPr>
          <w:rFonts w:ascii="Times New Roman" w:hAnsi="Times New Roman" w:cs="Times New Roman"/>
        </w:rPr>
        <w:t xml:space="preserve">the </w:t>
      </w:r>
      <w:r w:rsidR="00537B3C" w:rsidRPr="00B5461C">
        <w:rPr>
          <w:rFonts w:ascii="Times New Roman" w:hAnsi="Times New Roman" w:cs="Times New Roman"/>
        </w:rPr>
        <w:t>incidence of disease. Relative risks were obtained from published systematic reviews and meta-analyses supplemented with systematic literature searches</w:t>
      </w:r>
      <w:r w:rsidRPr="00B5461C">
        <w:rPr>
          <w:rFonts w:ascii="Times New Roman" w:hAnsi="Times New Roman" w:cs="Times New Roman"/>
        </w:rPr>
        <w:t xml:space="preserve">. </w:t>
      </w:r>
      <w:r w:rsidR="00B44E6D" w:rsidRPr="00B5461C">
        <w:rPr>
          <w:rFonts w:ascii="Times New Roman" w:hAnsi="Times New Roman" w:cs="Times New Roman"/>
          <w:u w:val="single"/>
        </w:rPr>
        <w:fldChar w:fldCharType="begin"/>
      </w:r>
      <w:r w:rsidR="00B44E6D" w:rsidRPr="00B5461C">
        <w:rPr>
          <w:rFonts w:ascii="Times New Roman" w:hAnsi="Times New Roman" w:cs="Times New Roman"/>
          <w:u w:val="single"/>
        </w:rPr>
        <w:instrText xml:space="preserve"> REF _Ref129255777 \h  \* MERGEFORMAT </w:instrText>
      </w:r>
      <w:r w:rsidR="00B44E6D" w:rsidRPr="00B5461C">
        <w:rPr>
          <w:rFonts w:ascii="Times New Roman" w:hAnsi="Times New Roman" w:cs="Times New Roman"/>
          <w:u w:val="single"/>
        </w:rPr>
      </w:r>
      <w:r w:rsidR="00B44E6D" w:rsidRPr="00B5461C">
        <w:rPr>
          <w:rFonts w:ascii="Times New Roman" w:hAnsi="Times New Roman" w:cs="Times New Roman"/>
          <w:u w:val="single"/>
        </w:rPr>
        <w:fldChar w:fldCharType="separate"/>
      </w:r>
      <w:r w:rsidR="003D1493" w:rsidRPr="003D1493">
        <w:rPr>
          <w:rFonts w:ascii="Times New Roman" w:hAnsi="Times New Roman" w:cs="Times New Roman"/>
          <w:u w:val="single"/>
        </w:rPr>
        <w:t>Supplementary Materials A: Disease Module Details</w:t>
      </w:r>
      <w:r w:rsidR="00B44E6D" w:rsidRPr="00B5461C">
        <w:rPr>
          <w:rFonts w:ascii="Times New Roman" w:hAnsi="Times New Roman" w:cs="Times New Roman"/>
          <w:u w:val="single"/>
        </w:rPr>
        <w:fldChar w:fldCharType="end"/>
      </w:r>
      <w:r w:rsidR="00B44E6D" w:rsidRPr="00B5461C">
        <w:rPr>
          <w:rFonts w:ascii="Times New Roman" w:hAnsi="Times New Roman" w:cs="Times New Roman"/>
        </w:rPr>
        <w:t xml:space="preserve"> </w:t>
      </w:r>
      <w:r w:rsidRPr="00B5461C">
        <w:rPr>
          <w:rFonts w:ascii="Times New Roman" w:hAnsi="Times New Roman" w:cs="Times New Roman"/>
        </w:rPr>
        <w:t>include a summary of all data sources</w:t>
      </w:r>
      <w:r w:rsidR="00537B3C" w:rsidRPr="00B5461C">
        <w:rPr>
          <w:rFonts w:ascii="Times New Roman" w:hAnsi="Times New Roman" w:cs="Times New Roman"/>
        </w:rPr>
        <w:t xml:space="preserve">. </w:t>
      </w:r>
      <w:r w:rsidR="0019504B" w:rsidRPr="00B5461C">
        <w:rPr>
          <w:rFonts w:ascii="Times New Roman" w:hAnsi="Times New Roman" w:cs="Times New Roman"/>
          <w:u w:val="single"/>
        </w:rPr>
        <w:fldChar w:fldCharType="begin"/>
      </w:r>
      <w:r w:rsidR="0019504B" w:rsidRPr="00B5461C">
        <w:rPr>
          <w:rFonts w:ascii="Times New Roman" w:hAnsi="Times New Roman" w:cs="Times New Roman"/>
          <w:u w:val="single"/>
        </w:rPr>
        <w:instrText xml:space="preserve"> REF _Ref129257823 \h  \* MERGEFORMAT </w:instrText>
      </w:r>
      <w:r w:rsidR="0019504B" w:rsidRPr="00B5461C">
        <w:rPr>
          <w:rFonts w:ascii="Times New Roman" w:hAnsi="Times New Roman" w:cs="Times New Roman"/>
          <w:u w:val="single"/>
        </w:rPr>
      </w:r>
      <w:r w:rsidR="0019504B" w:rsidRPr="00B5461C">
        <w:rPr>
          <w:rFonts w:ascii="Times New Roman" w:hAnsi="Times New Roman" w:cs="Times New Roman"/>
          <w:u w:val="single"/>
        </w:rPr>
        <w:fldChar w:fldCharType="separate"/>
      </w:r>
      <w:r w:rsidR="003D1493" w:rsidRPr="003D1493">
        <w:rPr>
          <w:rFonts w:ascii="Times New Roman" w:hAnsi="Times New Roman" w:cs="Times New Roman"/>
          <w:u w:val="single"/>
        </w:rPr>
        <w:t>Table 2</w:t>
      </w:r>
      <w:r w:rsidR="003D1493" w:rsidRPr="003D1493">
        <w:rPr>
          <w:rFonts w:ascii="Times New Roman" w:hAnsi="Times New Roman" w:cs="Times New Roman"/>
          <w:u w:val="single"/>
        </w:rPr>
        <w:noBreakHyphen/>
        <w:t>2</w:t>
      </w:r>
      <w:r w:rsidR="0019504B" w:rsidRPr="00B5461C">
        <w:rPr>
          <w:rFonts w:ascii="Times New Roman" w:hAnsi="Times New Roman" w:cs="Times New Roman"/>
          <w:u w:val="single"/>
        </w:rPr>
        <w:fldChar w:fldCharType="end"/>
      </w:r>
      <w:r w:rsidR="00537B3C" w:rsidRPr="00B5461C">
        <w:rPr>
          <w:rFonts w:ascii="Times New Roman" w:hAnsi="Times New Roman" w:cs="Times New Roman"/>
        </w:rPr>
        <w:t xml:space="preserve"> </w:t>
      </w:r>
      <w:r w:rsidR="00B5461C" w:rsidRPr="00B5461C">
        <w:rPr>
          <w:rFonts w:ascii="Times New Roman" w:hAnsi="Times New Roman" w:cs="Times New Roman"/>
        </w:rPr>
        <w:t>summarizes</w:t>
      </w:r>
      <w:r w:rsidR="00537B3C" w:rsidRPr="00B5461C">
        <w:rPr>
          <w:rFonts w:ascii="Times New Roman" w:hAnsi="Times New Roman" w:cs="Times New Roman"/>
        </w:rPr>
        <w:t xml:space="preserve"> the </w:t>
      </w:r>
      <w:del w:id="352" w:author="Kypridemos, Christodoulos" w:date="2025-02-20T14:41:00Z" w16du:dateUtc="2025-02-20T14:41:00Z">
        <w:r w:rsidR="005F0E6F" w:rsidDel="00520F5D">
          <w:rPr>
            <w:rFonts w:ascii="Times New Roman" w:hAnsi="Times New Roman" w:cs="Times New Roman"/>
          </w:rPr>
          <w:delText>model</w:delText>
        </w:r>
        <w:r w:rsidR="00537B3C" w:rsidRPr="00B5461C" w:rsidDel="00520F5D">
          <w:rPr>
            <w:rFonts w:ascii="Times New Roman" w:hAnsi="Times New Roman" w:cs="Times New Roman"/>
          </w:rPr>
          <w:delText xml:space="preserve">ing </w:delText>
        </w:r>
      </w:del>
      <w:ins w:id="353" w:author="Kypridemos, Christodoulos" w:date="2025-02-20T14:41:00Z" w16du:dateUtc="2025-02-20T14:41:00Z">
        <w:r w:rsidR="00520F5D">
          <w:rPr>
            <w:rFonts w:ascii="Times New Roman" w:hAnsi="Times New Roman" w:cs="Times New Roman"/>
          </w:rPr>
          <w:t>modelling</w:t>
        </w:r>
        <w:r w:rsidR="00520F5D" w:rsidRPr="00B5461C">
          <w:rPr>
            <w:rFonts w:ascii="Times New Roman" w:hAnsi="Times New Roman" w:cs="Times New Roman"/>
          </w:rPr>
          <w:t xml:space="preserve"> </w:t>
        </w:r>
      </w:ins>
      <w:r w:rsidR="00537B3C" w:rsidRPr="00B5461C">
        <w:rPr>
          <w:rFonts w:ascii="Times New Roman" w:hAnsi="Times New Roman" w:cs="Times New Roman"/>
        </w:rPr>
        <w:t xml:space="preserve">approach for each condition, and further detail is given in </w:t>
      </w:r>
      <w:r w:rsidR="0019504B" w:rsidRPr="00B5461C">
        <w:rPr>
          <w:rFonts w:ascii="Times New Roman" w:hAnsi="Times New Roman" w:cs="Times New Roman"/>
          <w:u w:val="single"/>
        </w:rPr>
        <w:fldChar w:fldCharType="begin"/>
      </w:r>
      <w:r w:rsidR="0019504B" w:rsidRPr="00B5461C">
        <w:rPr>
          <w:rFonts w:ascii="Times New Roman" w:hAnsi="Times New Roman" w:cs="Times New Roman"/>
          <w:u w:val="single"/>
        </w:rPr>
        <w:instrText xml:space="preserve"> REF _Ref129255777 \h  \* MERGEFORMAT </w:instrText>
      </w:r>
      <w:r w:rsidR="0019504B" w:rsidRPr="00B5461C">
        <w:rPr>
          <w:rFonts w:ascii="Times New Roman" w:hAnsi="Times New Roman" w:cs="Times New Roman"/>
          <w:u w:val="single"/>
        </w:rPr>
      </w:r>
      <w:r w:rsidR="0019504B" w:rsidRPr="00B5461C">
        <w:rPr>
          <w:rFonts w:ascii="Times New Roman" w:hAnsi="Times New Roman" w:cs="Times New Roman"/>
          <w:u w:val="single"/>
        </w:rPr>
        <w:fldChar w:fldCharType="separate"/>
      </w:r>
      <w:r w:rsidR="003D1493" w:rsidRPr="003D1493">
        <w:rPr>
          <w:rFonts w:ascii="Times New Roman" w:hAnsi="Times New Roman" w:cs="Times New Roman"/>
          <w:u w:val="single"/>
        </w:rPr>
        <w:t>Supplementary Materials A: Disease Module Details</w:t>
      </w:r>
      <w:r w:rsidR="0019504B" w:rsidRPr="00B5461C">
        <w:rPr>
          <w:rFonts w:ascii="Times New Roman" w:hAnsi="Times New Roman" w:cs="Times New Roman"/>
          <w:u w:val="single"/>
        </w:rPr>
        <w:fldChar w:fldCharType="end"/>
      </w:r>
      <w:r w:rsidR="00537B3C" w:rsidRPr="00B5461C">
        <w:rPr>
          <w:rFonts w:ascii="Times New Roman" w:hAnsi="Times New Roman" w:cs="Times New Roman"/>
          <w:u w:val="single"/>
        </w:rPr>
        <w:t>.</w:t>
      </w:r>
    </w:p>
    <w:p w14:paraId="1F5E38D4" w14:textId="77777777" w:rsidR="00F2618E" w:rsidRPr="00B5461C" w:rsidRDefault="00F2618E" w:rsidP="00F2618E">
      <w:pPr>
        <w:pStyle w:val="Heading3"/>
        <w:rPr>
          <w:rFonts w:ascii="Times New Roman" w:hAnsi="Times New Roman" w:cs="Times New Roman"/>
        </w:rPr>
      </w:pPr>
      <w:bookmarkStart w:id="354" w:name="_Ref135916969"/>
      <w:bookmarkStart w:id="355" w:name="_Ref135916984"/>
      <w:bookmarkStart w:id="356" w:name="_Ref135921395"/>
      <w:bookmarkStart w:id="357" w:name="_Ref135921407"/>
      <w:bookmarkStart w:id="358" w:name="_Toc190955315"/>
      <w:r w:rsidRPr="00B5461C">
        <w:rPr>
          <w:rFonts w:ascii="Times New Roman" w:hAnsi="Times New Roman" w:cs="Times New Roman"/>
        </w:rPr>
        <w:t>Disease incidence</w:t>
      </w:r>
      <w:bookmarkEnd w:id="354"/>
      <w:bookmarkEnd w:id="355"/>
      <w:bookmarkEnd w:id="356"/>
      <w:bookmarkEnd w:id="357"/>
      <w:bookmarkEnd w:id="358"/>
    </w:p>
    <w:p w14:paraId="7CB6DFD9" w14:textId="2B36C584" w:rsidR="00F2618E" w:rsidRPr="00B5461C" w:rsidRDefault="00F2618E" w:rsidP="00F2618E">
      <w:pPr>
        <w:rPr>
          <w:rFonts w:ascii="Times New Roman" w:hAnsi="Times New Roman" w:cs="Times New Roman"/>
        </w:rPr>
      </w:pPr>
      <w:r w:rsidRPr="00B5461C">
        <w:rPr>
          <w:rFonts w:ascii="Times New Roman" w:hAnsi="Times New Roman" w:cs="Times New Roman"/>
        </w:rPr>
        <w:t xml:space="preserve">To estimate the </w:t>
      </w:r>
      <w:del w:id="359" w:author="Kypridemos, Christodoulos" w:date="2025-02-20T14:41:00Z" w16du:dateUtc="2025-02-20T14:41:00Z">
        <w:r w:rsidR="00B5461C" w:rsidRPr="00B5461C" w:rsidDel="00520F5D">
          <w:rPr>
            <w:rFonts w:ascii="Times New Roman" w:hAnsi="Times New Roman" w:cs="Times New Roman"/>
          </w:rPr>
          <w:delText>individualized</w:delText>
        </w:r>
        <w:r w:rsidRPr="00B5461C" w:rsidDel="00520F5D">
          <w:rPr>
            <w:rFonts w:ascii="Times New Roman" w:hAnsi="Times New Roman" w:cs="Times New Roman"/>
          </w:rPr>
          <w:delText xml:space="preserve"> </w:delText>
        </w:r>
      </w:del>
      <w:ins w:id="360" w:author="Kypridemos, Christodoulos" w:date="2025-02-20T14:41:00Z" w16du:dateUtc="2025-02-20T14:41:00Z">
        <w:r w:rsidR="00520F5D">
          <w:rPr>
            <w:rFonts w:ascii="Times New Roman" w:hAnsi="Times New Roman" w:cs="Times New Roman"/>
          </w:rPr>
          <w:t>individualised</w:t>
        </w:r>
        <w:r w:rsidR="00520F5D" w:rsidRPr="00B5461C">
          <w:rPr>
            <w:rFonts w:ascii="Times New Roman" w:hAnsi="Times New Roman" w:cs="Times New Roman"/>
          </w:rPr>
          <w:t xml:space="preserve"> </w:t>
        </w:r>
      </w:ins>
      <w:r w:rsidRPr="00B5461C">
        <w:rPr>
          <w:rFonts w:ascii="Times New Roman" w:hAnsi="Times New Roman" w:cs="Times New Roman"/>
        </w:rPr>
        <w:t>annual probability of a synthetic individual developing a specific disease conditional on their cumulative risk exposures, we follow a 3-step approach:</w:t>
      </w:r>
    </w:p>
    <w:p w14:paraId="2CBD68E6" w14:textId="7DB54407" w:rsidR="00F2618E" w:rsidRPr="00B5461C" w:rsidRDefault="00F2618E" w:rsidP="00B44E6D">
      <w:pPr>
        <w:rPr>
          <w:rFonts w:ascii="Times New Roman" w:hAnsi="Times New Roman" w:cs="Times New Roman"/>
        </w:rPr>
      </w:pPr>
      <w:r w:rsidRPr="00B5461C">
        <w:rPr>
          <w:rFonts w:ascii="Times New Roman" w:hAnsi="Times New Roman" w:cs="Times New Roman"/>
          <w:b/>
          <w:bCs/>
        </w:rPr>
        <w:t>Step 1</w:t>
      </w:r>
      <w:r w:rsidRPr="00B5461C">
        <w:rPr>
          <w:rFonts w:ascii="Times New Roman" w:hAnsi="Times New Roman" w:cs="Times New Roman"/>
        </w:rPr>
        <w:t xml:space="preserve">. The </w:t>
      </w:r>
      <w:r w:rsidR="00F14B2E" w:rsidRPr="00B5461C">
        <w:rPr>
          <w:rFonts w:ascii="Times New Roman" w:hAnsi="Times New Roman" w:cs="Times New Roman"/>
        </w:rPr>
        <w:t>incidence proportion</w:t>
      </w:r>
      <w:r w:rsidRPr="00B5461C">
        <w:rPr>
          <w:rFonts w:ascii="Times New Roman" w:hAnsi="Times New Roman" w:cs="Times New Roman"/>
        </w:rPr>
        <w:t xml:space="preserve"> attributable to each </w:t>
      </w:r>
      <w:del w:id="361" w:author="Kypridemos, Christodoulos" w:date="2025-02-20T14:41:00Z" w16du:dateUtc="2025-02-20T14:41:00Z">
        <w:r w:rsidR="005F0E6F" w:rsidDel="00520F5D">
          <w:rPr>
            <w:rFonts w:ascii="Times New Roman" w:hAnsi="Times New Roman" w:cs="Times New Roman"/>
          </w:rPr>
          <w:delText>model</w:delText>
        </w:r>
        <w:r w:rsidRPr="00B5461C" w:rsidDel="00520F5D">
          <w:rPr>
            <w:rFonts w:ascii="Times New Roman" w:hAnsi="Times New Roman" w:cs="Times New Roman"/>
          </w:rPr>
          <w:delText xml:space="preserve">ed </w:delText>
        </w:r>
      </w:del>
      <w:ins w:id="362" w:author="Kypridemos, Christodoulos" w:date="2025-02-20T14:41:00Z" w16du:dateUtc="2025-02-20T14:41:00Z">
        <w:r w:rsidR="00520F5D">
          <w:rPr>
            <w:rFonts w:ascii="Times New Roman" w:hAnsi="Times New Roman" w:cs="Times New Roman"/>
          </w:rPr>
          <w:t>modelled</w:t>
        </w:r>
        <w:r w:rsidR="00520F5D" w:rsidRPr="00B5461C">
          <w:rPr>
            <w:rFonts w:ascii="Times New Roman" w:hAnsi="Times New Roman" w:cs="Times New Roman"/>
          </w:rPr>
          <w:t xml:space="preserve"> </w:t>
        </w:r>
      </w:ins>
      <w:r w:rsidRPr="00B5461C">
        <w:rPr>
          <w:rFonts w:ascii="Times New Roman" w:hAnsi="Times New Roman" w:cs="Times New Roman"/>
        </w:rPr>
        <w:t>risk factor by age</w:t>
      </w:r>
      <w:r w:rsidR="00294F58" w:rsidRPr="00B5461C">
        <w:rPr>
          <w:rFonts w:ascii="Times New Roman" w:hAnsi="Times New Roman" w:cs="Times New Roman"/>
        </w:rPr>
        <w:t xml:space="preserve"> and</w:t>
      </w:r>
      <w:r w:rsidRPr="00B5461C">
        <w:rPr>
          <w:rFonts w:ascii="Times New Roman" w:hAnsi="Times New Roman" w:cs="Times New Roman"/>
        </w:rPr>
        <w:t xml:space="preserve"> sex is estimated, assuming a specific time lag between exposure and disease. The relationships between exposures and disease incidence included in the model are outlined in </w:t>
      </w:r>
      <w:r w:rsidRPr="00B5461C">
        <w:rPr>
          <w:rFonts w:ascii="Times New Roman" w:hAnsi="Times New Roman" w:cs="Times New Roman"/>
          <w:u w:val="single"/>
        </w:rPr>
        <w:fldChar w:fldCharType="begin"/>
      </w:r>
      <w:r w:rsidRPr="00B5461C">
        <w:rPr>
          <w:rFonts w:ascii="Times New Roman" w:hAnsi="Times New Roman" w:cs="Times New Roman"/>
          <w:u w:val="single"/>
        </w:rPr>
        <w:instrText xml:space="preserve"> REF _Ref129257823 \h  \* MERGEFORMAT </w:instrText>
      </w:r>
      <w:r w:rsidRPr="00B5461C">
        <w:rPr>
          <w:rFonts w:ascii="Times New Roman" w:hAnsi="Times New Roman" w:cs="Times New Roman"/>
          <w:u w:val="single"/>
        </w:rPr>
      </w:r>
      <w:r w:rsidRPr="00B5461C">
        <w:rPr>
          <w:rFonts w:ascii="Times New Roman" w:hAnsi="Times New Roman" w:cs="Times New Roman"/>
          <w:u w:val="single"/>
        </w:rPr>
        <w:fldChar w:fldCharType="separate"/>
      </w:r>
      <w:r w:rsidR="003D1493" w:rsidRPr="003D1493">
        <w:rPr>
          <w:rFonts w:ascii="Times New Roman" w:hAnsi="Times New Roman" w:cs="Times New Roman"/>
          <w:u w:val="single"/>
        </w:rPr>
        <w:t>Table 2</w:t>
      </w:r>
      <w:r w:rsidR="003D1493" w:rsidRPr="003D1493">
        <w:rPr>
          <w:rFonts w:ascii="Times New Roman" w:hAnsi="Times New Roman" w:cs="Times New Roman"/>
          <w:u w:val="single"/>
        </w:rPr>
        <w:noBreakHyphen/>
        <w:t>2</w:t>
      </w:r>
      <w:r w:rsidRPr="00B5461C">
        <w:rPr>
          <w:rFonts w:ascii="Times New Roman" w:hAnsi="Times New Roman" w:cs="Times New Roman"/>
          <w:u w:val="single"/>
        </w:rPr>
        <w:fldChar w:fldCharType="end"/>
      </w:r>
      <w:r w:rsidRPr="00B5461C">
        <w:rPr>
          <w:rFonts w:ascii="Times New Roman" w:hAnsi="Times New Roman" w:cs="Times New Roman"/>
        </w:rPr>
        <w:t xml:space="preserve">. The time lags in the model vary stochastically between 1 and 10 years following a shifted binomial distribution. We set the mean lag time for each pair of risk exposure and disease combination according to the best possible empirical data based on the observation period of cohort studies and time to risk reversal in </w:t>
      </w:r>
      <w:r w:rsidR="00B5461C" w:rsidRPr="00B5461C">
        <w:rPr>
          <w:rFonts w:ascii="Times New Roman" w:hAnsi="Times New Roman" w:cs="Times New Roman"/>
        </w:rPr>
        <w:t>randomized</w:t>
      </w:r>
      <w:r w:rsidRPr="00B5461C">
        <w:rPr>
          <w:rFonts w:ascii="Times New Roman" w:hAnsi="Times New Roman" w:cs="Times New Roman"/>
        </w:rPr>
        <w:t xml:space="preserve"> clinical trials (see </w:t>
      </w:r>
      <w:r w:rsidR="00D052ED" w:rsidRPr="00D052ED">
        <w:rPr>
          <w:rFonts w:ascii="Times New Roman" w:hAnsi="Times New Roman" w:cs="Times New Roman" w:hint="eastAsia"/>
          <w:u w:val="single"/>
          <w:lang w:eastAsia="ja-JP"/>
        </w:rPr>
        <w:t>Table 2-3</w:t>
      </w:r>
      <w:r w:rsidRPr="00B5461C">
        <w:rPr>
          <w:rFonts w:ascii="Times New Roman" w:hAnsi="Times New Roman" w:cs="Times New Roman"/>
        </w:rPr>
        <w:t xml:space="preserve"> and </w:t>
      </w:r>
      <w:r w:rsidRPr="00B5461C">
        <w:rPr>
          <w:rFonts w:ascii="Times New Roman" w:hAnsi="Times New Roman" w:cs="Times New Roman"/>
          <w:u w:val="single"/>
        </w:rPr>
        <w:fldChar w:fldCharType="begin"/>
      </w:r>
      <w:r w:rsidRPr="00B5461C">
        <w:rPr>
          <w:rFonts w:ascii="Times New Roman" w:hAnsi="Times New Roman" w:cs="Times New Roman"/>
          <w:u w:val="single"/>
        </w:rPr>
        <w:instrText xml:space="preserve"> REF _Ref129255777 \h  \* MERGEFORMAT </w:instrText>
      </w:r>
      <w:r w:rsidRPr="00B5461C">
        <w:rPr>
          <w:rFonts w:ascii="Times New Roman" w:hAnsi="Times New Roman" w:cs="Times New Roman"/>
          <w:u w:val="single"/>
        </w:rPr>
      </w:r>
      <w:r w:rsidRPr="00B5461C">
        <w:rPr>
          <w:rFonts w:ascii="Times New Roman" w:hAnsi="Times New Roman" w:cs="Times New Roman"/>
          <w:u w:val="single"/>
        </w:rPr>
        <w:fldChar w:fldCharType="separate"/>
      </w:r>
      <w:r w:rsidR="003D1493" w:rsidRPr="003D1493">
        <w:rPr>
          <w:rFonts w:ascii="Times New Roman" w:hAnsi="Times New Roman" w:cs="Times New Roman"/>
          <w:u w:val="single"/>
        </w:rPr>
        <w:t>Supplementary Materials A: Disease Module Details</w:t>
      </w:r>
      <w:r w:rsidRPr="00B5461C">
        <w:rPr>
          <w:rFonts w:ascii="Times New Roman" w:hAnsi="Times New Roman" w:cs="Times New Roman"/>
          <w:u w:val="single"/>
        </w:rPr>
        <w:fldChar w:fldCharType="end"/>
      </w:r>
      <w:r w:rsidRPr="00B5461C">
        <w:rPr>
          <w:rFonts w:ascii="Times New Roman" w:hAnsi="Times New Roman" w:cs="Times New Roman"/>
        </w:rPr>
        <w:t xml:space="preserve">). </w:t>
      </w:r>
      <w:r w:rsidR="22CA8B63" w:rsidRPr="00B5461C">
        <w:rPr>
          <w:rFonts w:ascii="Times New Roman" w:hAnsi="Times New Roman" w:cs="Times New Roman"/>
        </w:rPr>
        <w:t xml:space="preserve">For example, the mean lag time between </w:t>
      </w:r>
      <w:r w:rsidR="007B15A7" w:rsidRPr="00B5461C">
        <w:rPr>
          <w:rFonts w:ascii="Times New Roman" w:hAnsi="Times New Roman" w:cs="Times New Roman"/>
        </w:rPr>
        <w:t>SBP</w:t>
      </w:r>
      <w:r w:rsidR="22CA8B63" w:rsidRPr="00B5461C">
        <w:rPr>
          <w:rFonts w:ascii="Times New Roman" w:hAnsi="Times New Roman" w:cs="Times New Roman"/>
        </w:rPr>
        <w:t xml:space="preserve"> and</w:t>
      </w:r>
      <w:r w:rsidR="004C18BF" w:rsidRPr="00B5461C">
        <w:rPr>
          <w:rFonts w:ascii="Times New Roman" w:hAnsi="Times New Roman" w:cs="Times New Roman"/>
        </w:rPr>
        <w:t xml:space="preserve"> an increase in</w:t>
      </w:r>
      <w:r w:rsidR="22CA8B63" w:rsidRPr="00B5461C">
        <w:rPr>
          <w:rFonts w:ascii="Times New Roman" w:hAnsi="Times New Roman" w:cs="Times New Roman"/>
        </w:rPr>
        <w:t xml:space="preserve"> </w:t>
      </w:r>
      <w:r w:rsidR="007B15A7" w:rsidRPr="00B5461C">
        <w:rPr>
          <w:rFonts w:ascii="Times New Roman" w:hAnsi="Times New Roman" w:cs="Times New Roman"/>
        </w:rPr>
        <w:t>CHD</w:t>
      </w:r>
      <w:r w:rsidR="22CA8B63" w:rsidRPr="00B5461C">
        <w:rPr>
          <w:rFonts w:ascii="Times New Roman" w:hAnsi="Times New Roman" w:cs="Times New Roman"/>
        </w:rPr>
        <w:t xml:space="preserve"> </w:t>
      </w:r>
      <w:r w:rsidR="006A5AD5" w:rsidRPr="00B5461C">
        <w:rPr>
          <w:rFonts w:ascii="Times New Roman" w:hAnsi="Times New Roman" w:cs="Times New Roman"/>
        </w:rPr>
        <w:t>risk</w:t>
      </w:r>
      <w:r w:rsidR="22CA8B63" w:rsidRPr="00B5461C">
        <w:rPr>
          <w:rFonts w:ascii="Times New Roman" w:hAnsi="Times New Roman" w:cs="Times New Roman"/>
        </w:rPr>
        <w:t xml:space="preserve"> is </w:t>
      </w:r>
      <w:r w:rsidR="006961ED" w:rsidRPr="00B5461C">
        <w:rPr>
          <w:rFonts w:ascii="Times New Roman" w:hAnsi="Times New Roman" w:cs="Times New Roman"/>
        </w:rPr>
        <w:t>4</w:t>
      </w:r>
      <w:r w:rsidR="22CA8B63" w:rsidRPr="00B5461C">
        <w:rPr>
          <w:rFonts w:ascii="Times New Roman" w:hAnsi="Times New Roman" w:cs="Times New Roman"/>
        </w:rPr>
        <w:t xml:space="preserve"> years.</w:t>
      </w:r>
      <w:r w:rsidR="006A5AD5" w:rsidRPr="00B5461C">
        <w:rPr>
          <w:rFonts w:ascii="Times New Roman" w:hAnsi="Times New Roman" w:cs="Times New Roman"/>
        </w:rPr>
        <w:t xml:space="preserve"> That means that a change in </w:t>
      </w:r>
      <w:r w:rsidR="006961ED" w:rsidRPr="00B5461C">
        <w:rPr>
          <w:rFonts w:ascii="Times New Roman" w:hAnsi="Times New Roman" w:cs="Times New Roman"/>
        </w:rPr>
        <w:t>SBP</w:t>
      </w:r>
      <w:r w:rsidR="006A5AD5" w:rsidRPr="00B5461C">
        <w:rPr>
          <w:rFonts w:ascii="Times New Roman" w:hAnsi="Times New Roman" w:cs="Times New Roman"/>
        </w:rPr>
        <w:t xml:space="preserve"> will take </w:t>
      </w:r>
      <w:r w:rsidR="00943074" w:rsidRPr="00B5461C">
        <w:rPr>
          <w:rFonts w:ascii="Times New Roman" w:hAnsi="Times New Roman" w:cs="Times New Roman"/>
        </w:rPr>
        <w:t>4</w:t>
      </w:r>
      <w:r w:rsidR="006A5AD5" w:rsidRPr="00B5461C">
        <w:rPr>
          <w:rFonts w:ascii="Times New Roman" w:hAnsi="Times New Roman" w:cs="Times New Roman"/>
        </w:rPr>
        <w:t xml:space="preserve"> years on average to be translated to a change in </w:t>
      </w:r>
      <w:r w:rsidR="00943074" w:rsidRPr="00B5461C">
        <w:rPr>
          <w:rFonts w:ascii="Times New Roman" w:hAnsi="Times New Roman" w:cs="Times New Roman"/>
        </w:rPr>
        <w:t>CHD risk</w:t>
      </w:r>
      <w:r w:rsidR="006A5AD5" w:rsidRPr="00B5461C">
        <w:rPr>
          <w:rFonts w:ascii="Times New Roman" w:hAnsi="Times New Roman" w:cs="Times New Roman"/>
        </w:rPr>
        <w:t>.</w:t>
      </w:r>
    </w:p>
    <w:p w14:paraId="796E0C47" w14:textId="650BEA39" w:rsidR="00B44E6D" w:rsidRPr="00B5461C" w:rsidRDefault="00B44E6D" w:rsidP="00B44E6D">
      <w:pPr>
        <w:rPr>
          <w:rFonts w:ascii="Times New Roman" w:hAnsi="Times New Roman" w:cs="Times New Roman"/>
        </w:rPr>
      </w:pPr>
      <w:r w:rsidRPr="00B5461C">
        <w:rPr>
          <w:rFonts w:ascii="Times New Roman" w:hAnsi="Times New Roman" w:cs="Times New Roman"/>
          <w:b/>
          <w:bCs/>
        </w:rPr>
        <w:lastRenderedPageBreak/>
        <w:t>Step 2</w:t>
      </w:r>
      <w:r w:rsidRPr="00B5461C">
        <w:rPr>
          <w:rFonts w:ascii="Times New Roman" w:hAnsi="Times New Roman" w:cs="Times New Roman"/>
        </w:rPr>
        <w:t xml:space="preserve">. The portion of the disease incidence attributable to all the </w:t>
      </w:r>
      <w:del w:id="363" w:author="Kypridemos, Christodoulos" w:date="2025-02-20T14:41:00Z" w16du:dateUtc="2025-02-20T14:41:00Z">
        <w:r w:rsidR="005F0E6F" w:rsidDel="00520F5D">
          <w:rPr>
            <w:rFonts w:ascii="Times New Roman" w:hAnsi="Times New Roman" w:cs="Times New Roman"/>
          </w:rPr>
          <w:delText>model</w:delText>
        </w:r>
        <w:r w:rsidRPr="00B5461C" w:rsidDel="00520F5D">
          <w:rPr>
            <w:rFonts w:ascii="Times New Roman" w:hAnsi="Times New Roman" w:cs="Times New Roman"/>
          </w:rPr>
          <w:delText xml:space="preserve">ed </w:delText>
        </w:r>
      </w:del>
      <w:ins w:id="364" w:author="Kypridemos, Christodoulos" w:date="2025-02-20T14:41:00Z" w16du:dateUtc="2025-02-20T14:41:00Z">
        <w:r w:rsidR="00520F5D">
          <w:rPr>
            <w:rFonts w:ascii="Times New Roman" w:hAnsi="Times New Roman" w:cs="Times New Roman"/>
          </w:rPr>
          <w:t>modelled</w:t>
        </w:r>
        <w:r w:rsidR="00520F5D" w:rsidRPr="00B5461C">
          <w:rPr>
            <w:rFonts w:ascii="Times New Roman" w:hAnsi="Times New Roman" w:cs="Times New Roman"/>
          </w:rPr>
          <w:t xml:space="preserve"> </w:t>
        </w:r>
      </w:ins>
      <w:r w:rsidRPr="00B5461C">
        <w:rPr>
          <w:rFonts w:ascii="Times New Roman" w:hAnsi="Times New Roman" w:cs="Times New Roman"/>
        </w:rPr>
        <w:t>risk factors is estimated and subtracted from the total incidence for 20</w:t>
      </w:r>
      <w:r w:rsidR="002E0F29" w:rsidRPr="00B5461C">
        <w:rPr>
          <w:rFonts w:ascii="Times New Roman" w:hAnsi="Times New Roman" w:cs="Times New Roman"/>
        </w:rPr>
        <w:t>01</w:t>
      </w:r>
      <w:r w:rsidRPr="00B5461C">
        <w:rPr>
          <w:rFonts w:ascii="Times New Roman" w:hAnsi="Times New Roman" w:cs="Times New Roman"/>
        </w:rPr>
        <w:t>, assuming multiplicative risks.</w:t>
      </w:r>
      <w:r w:rsidR="006348EB" w:rsidRPr="00B5461C">
        <w:rPr>
          <w:rFonts w:ascii="Times New Roman" w:hAnsi="Times New Roman" w:cs="Times New Roman"/>
        </w:rPr>
        <w:t xml:space="preserve"> </w:t>
      </w:r>
      <w:r w:rsidR="00166E34" w:rsidRPr="00B5461C">
        <w:rPr>
          <w:rFonts w:ascii="Times New Roman" w:hAnsi="Times New Roman" w:cs="Times New Roman"/>
        </w:rPr>
        <w:t>By multiplicative risk</w:t>
      </w:r>
      <w:r w:rsidR="001A7498">
        <w:rPr>
          <w:rFonts w:ascii="Times New Roman" w:hAnsi="Times New Roman" w:cs="Times New Roman"/>
        </w:rPr>
        <w:t>,</w:t>
      </w:r>
      <w:r w:rsidR="00166E34" w:rsidRPr="00B5461C">
        <w:rPr>
          <w:rFonts w:ascii="Times New Roman" w:hAnsi="Times New Roman" w:cs="Times New Roman"/>
        </w:rPr>
        <w:t xml:space="preserve"> we mean</w:t>
      </w:r>
      <w:r w:rsidR="002610B2" w:rsidRPr="00B5461C">
        <w:rPr>
          <w:rFonts w:ascii="Times New Roman" w:hAnsi="Times New Roman" w:cs="Times New Roman"/>
        </w:rPr>
        <w:t>,</w:t>
      </w:r>
      <w:r w:rsidR="00166E34" w:rsidRPr="00B5461C">
        <w:rPr>
          <w:rFonts w:ascii="Times New Roman" w:hAnsi="Times New Roman" w:cs="Times New Roman"/>
        </w:rPr>
        <w:t xml:space="preserve"> for example, that if the </w:t>
      </w:r>
      <w:r w:rsidR="00B44439" w:rsidRPr="00B5461C">
        <w:rPr>
          <w:rFonts w:ascii="Times New Roman" w:hAnsi="Times New Roman" w:cs="Times New Roman"/>
        </w:rPr>
        <w:t>re</w:t>
      </w:r>
      <w:r w:rsidR="0034293C" w:rsidRPr="00B5461C">
        <w:rPr>
          <w:rFonts w:ascii="Times New Roman" w:hAnsi="Times New Roman" w:cs="Times New Roman"/>
        </w:rPr>
        <w:t>lative risk (</w:t>
      </w:r>
      <w:r w:rsidR="00166E34" w:rsidRPr="00B5461C">
        <w:rPr>
          <w:rFonts w:ascii="Times New Roman" w:hAnsi="Times New Roman" w:cs="Times New Roman"/>
        </w:rPr>
        <w:t>RR</w:t>
      </w:r>
      <w:r w:rsidR="0034293C" w:rsidRPr="00B5461C">
        <w:rPr>
          <w:rFonts w:ascii="Times New Roman" w:hAnsi="Times New Roman" w:cs="Times New Roman"/>
        </w:rPr>
        <w:t>)</w:t>
      </w:r>
      <w:r w:rsidR="00166E34" w:rsidRPr="00B5461C">
        <w:rPr>
          <w:rFonts w:ascii="Times New Roman" w:hAnsi="Times New Roman" w:cs="Times New Roman"/>
        </w:rPr>
        <w:t xml:space="preserve"> of obesity on CHD is 2 and the RR of smoking on CHD is 3, then the RR of an obese smoker is assumed to be </w:t>
      </w:r>
      <m:oMath>
        <m:r>
          <w:rPr>
            <w:rFonts w:ascii="Cambria Math" w:hAnsi="Cambria Math" w:cs="Times New Roman"/>
          </w:rPr>
          <m:t>2*3=6</m:t>
        </m:r>
      </m:oMath>
      <w:r w:rsidR="00166E34" w:rsidRPr="00B5461C">
        <w:rPr>
          <w:rFonts w:ascii="Times New Roman" w:hAnsi="Times New Roman" w:cs="Times New Roman"/>
        </w:rPr>
        <w:t>.</w:t>
      </w:r>
      <w:r w:rsidR="00166E34" w:rsidRPr="00B5461C">
        <w:rPr>
          <w:rStyle w:val="FootnoteReference"/>
          <w:rFonts w:ascii="Times New Roman" w:hAnsi="Times New Roman" w:cs="Times New Roman"/>
        </w:rPr>
        <w:footnoteReference w:id="2"/>
      </w:r>
    </w:p>
    <w:p w14:paraId="10E2910E" w14:textId="04458B16" w:rsidR="00B44E6D" w:rsidRPr="00B5461C" w:rsidRDefault="00B44E6D" w:rsidP="00AD50C7">
      <w:pPr>
        <w:pStyle w:val="Tabletext"/>
        <w:rPr>
          <w:rFonts w:ascii="Times New Roman" w:hAnsi="Times New Roman" w:cs="Times New Roman"/>
        </w:rPr>
        <w:sectPr w:rsidR="00B44E6D" w:rsidRPr="00B5461C" w:rsidSect="00D15A23">
          <w:footerReference w:type="default" r:id="rId16"/>
          <w:pgSz w:w="11906" w:h="16838"/>
          <w:pgMar w:top="1440" w:right="1440" w:bottom="1440" w:left="1440" w:header="708" w:footer="708" w:gutter="0"/>
          <w:cols w:space="708"/>
          <w:docGrid w:linePitch="360"/>
        </w:sectPr>
      </w:pPr>
    </w:p>
    <w:p w14:paraId="017B9CEC" w14:textId="6E3B7245" w:rsidR="0007052D" w:rsidRPr="00B5461C" w:rsidRDefault="0007052D" w:rsidP="00AD50C7">
      <w:pPr>
        <w:pStyle w:val="Tabletext"/>
        <w:rPr>
          <w:rFonts w:ascii="Times New Roman" w:hAnsi="Times New Roman" w:cs="Times New Roman"/>
        </w:rPr>
      </w:pPr>
      <w:bookmarkStart w:id="365" w:name="_Ref129257823"/>
      <w:r w:rsidRPr="00B5461C">
        <w:rPr>
          <w:rFonts w:ascii="Times New Roman" w:hAnsi="Times New Roman" w:cs="Times New Roman"/>
        </w:rPr>
        <w:lastRenderedPageBreak/>
        <w:t xml:space="preserve">Table </w:t>
      </w:r>
      <w:r w:rsidR="0026264C" w:rsidRPr="00B5461C">
        <w:rPr>
          <w:rFonts w:ascii="Times New Roman" w:hAnsi="Times New Roman" w:cs="Times New Roman"/>
        </w:rPr>
        <w:fldChar w:fldCharType="begin"/>
      </w:r>
      <w:r w:rsidR="0026264C" w:rsidRPr="00B5461C">
        <w:rPr>
          <w:rFonts w:ascii="Times New Roman" w:hAnsi="Times New Roman" w:cs="Times New Roman"/>
        </w:rPr>
        <w:instrText xml:space="preserve"> STYLEREF 1 \s </w:instrText>
      </w:r>
      <w:r w:rsidR="0026264C" w:rsidRPr="00B5461C">
        <w:rPr>
          <w:rFonts w:ascii="Times New Roman" w:hAnsi="Times New Roman" w:cs="Times New Roman"/>
        </w:rPr>
        <w:fldChar w:fldCharType="separate"/>
      </w:r>
      <w:r w:rsidR="003D1493">
        <w:rPr>
          <w:rFonts w:ascii="Times New Roman" w:hAnsi="Times New Roman" w:cs="Times New Roman"/>
          <w:noProof/>
        </w:rPr>
        <w:t>2</w:t>
      </w:r>
      <w:r w:rsidR="0026264C" w:rsidRPr="00B5461C">
        <w:rPr>
          <w:rFonts w:ascii="Times New Roman" w:hAnsi="Times New Roman" w:cs="Times New Roman"/>
        </w:rPr>
        <w:fldChar w:fldCharType="end"/>
      </w:r>
      <w:r w:rsidR="000577B8" w:rsidRPr="00B5461C">
        <w:rPr>
          <w:rFonts w:ascii="Times New Roman" w:hAnsi="Times New Roman" w:cs="Times New Roman"/>
        </w:rPr>
        <w:noBreakHyphen/>
      </w:r>
      <w:r w:rsidR="0026264C" w:rsidRPr="00B5461C">
        <w:rPr>
          <w:rFonts w:ascii="Times New Roman" w:hAnsi="Times New Roman" w:cs="Times New Roman"/>
        </w:rPr>
        <w:fldChar w:fldCharType="begin"/>
      </w:r>
      <w:r w:rsidR="0026264C" w:rsidRPr="00B5461C">
        <w:rPr>
          <w:rFonts w:ascii="Times New Roman" w:hAnsi="Times New Roman" w:cs="Times New Roman"/>
        </w:rPr>
        <w:instrText xml:space="preserve"> SEQ Table \* ARABIC \s 1 </w:instrText>
      </w:r>
      <w:r w:rsidR="0026264C" w:rsidRPr="00B5461C">
        <w:rPr>
          <w:rFonts w:ascii="Times New Roman" w:hAnsi="Times New Roman" w:cs="Times New Roman"/>
        </w:rPr>
        <w:fldChar w:fldCharType="separate"/>
      </w:r>
      <w:r w:rsidR="003D1493">
        <w:rPr>
          <w:rFonts w:ascii="Times New Roman" w:hAnsi="Times New Roman" w:cs="Times New Roman"/>
          <w:noProof/>
        </w:rPr>
        <w:t>2</w:t>
      </w:r>
      <w:r w:rsidR="0026264C" w:rsidRPr="00B5461C">
        <w:rPr>
          <w:rFonts w:ascii="Times New Roman" w:hAnsi="Times New Roman" w:cs="Times New Roman"/>
        </w:rPr>
        <w:fldChar w:fldCharType="end"/>
      </w:r>
      <w:bookmarkEnd w:id="365"/>
      <w:r w:rsidRPr="00B5461C">
        <w:rPr>
          <w:rFonts w:ascii="Times New Roman" w:hAnsi="Times New Roman" w:cs="Times New Roman"/>
        </w:rPr>
        <w:t xml:space="preserve">: Overview of how individual conditions are </w:t>
      </w:r>
      <w:del w:id="366" w:author="Kypridemos, Christodoulos" w:date="2025-02-20T14:41:00Z" w16du:dateUtc="2025-02-20T14:41:00Z">
        <w:r w:rsidR="005F0E6F" w:rsidDel="00520F5D">
          <w:rPr>
            <w:rFonts w:ascii="Times New Roman" w:hAnsi="Times New Roman" w:cs="Times New Roman"/>
          </w:rPr>
          <w:delText>model</w:delText>
        </w:r>
        <w:r w:rsidRPr="00B5461C" w:rsidDel="00520F5D">
          <w:rPr>
            <w:rFonts w:ascii="Times New Roman" w:hAnsi="Times New Roman" w:cs="Times New Roman"/>
          </w:rPr>
          <w:delText>ed</w:delText>
        </w:r>
      </w:del>
      <w:ins w:id="367" w:author="Kypridemos, Christodoulos" w:date="2025-02-20T14:41:00Z" w16du:dateUtc="2025-02-20T14:41:00Z">
        <w:r w:rsidR="00520F5D">
          <w:rPr>
            <w:rFonts w:ascii="Times New Roman" w:hAnsi="Times New Roman" w:cs="Times New Roman"/>
          </w:rPr>
          <w:t>modelled</w:t>
        </w:r>
      </w:ins>
    </w:p>
    <w:tbl>
      <w:tblPr>
        <w:tblStyle w:val="ListTable2-Accent1"/>
        <w:tblW w:w="9781" w:type="dxa"/>
        <w:tblLayout w:type="fixed"/>
        <w:tblLook w:val="06A0" w:firstRow="1" w:lastRow="0" w:firstColumn="1" w:lastColumn="0" w:noHBand="1" w:noVBand="1"/>
      </w:tblPr>
      <w:tblGrid>
        <w:gridCol w:w="2238"/>
        <w:gridCol w:w="2122"/>
        <w:gridCol w:w="2317"/>
        <w:gridCol w:w="3104"/>
      </w:tblGrid>
      <w:tr w:rsidR="00AD5132" w:rsidRPr="00B5461C" w14:paraId="63B90553" w14:textId="77777777" w:rsidTr="21B0C1E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38" w:type="dxa"/>
            <w:vMerge w:val="restart"/>
          </w:tcPr>
          <w:p w14:paraId="755093A2" w14:textId="05FCF012" w:rsidR="00AF2BEC" w:rsidRPr="00B5461C" w:rsidRDefault="319616F3" w:rsidP="00A722F2">
            <w:pPr>
              <w:spacing w:after="0" w:line="276" w:lineRule="auto"/>
              <w:jc w:val="left"/>
              <w:rPr>
                <w:rFonts w:ascii="Times New Roman" w:hAnsi="Times New Roman" w:cs="Times New Roman"/>
                <w:sz w:val="20"/>
                <w:szCs w:val="20"/>
              </w:rPr>
            </w:pPr>
            <w:r w:rsidRPr="00B5461C">
              <w:rPr>
                <w:rFonts w:ascii="Times New Roman" w:hAnsi="Times New Roman" w:cs="Times New Roman"/>
                <w:sz w:val="20"/>
                <w:szCs w:val="20"/>
              </w:rPr>
              <w:t>C</w:t>
            </w:r>
            <w:r w:rsidR="6D426AD5" w:rsidRPr="00B5461C">
              <w:rPr>
                <w:rFonts w:ascii="Times New Roman" w:hAnsi="Times New Roman" w:cs="Times New Roman"/>
                <w:sz w:val="20"/>
                <w:szCs w:val="20"/>
              </w:rPr>
              <w:t>ondition</w:t>
            </w:r>
          </w:p>
        </w:tc>
        <w:tc>
          <w:tcPr>
            <w:tcW w:w="2122" w:type="dxa"/>
            <w:vMerge w:val="restart"/>
          </w:tcPr>
          <w:p w14:paraId="2F3CB459" w14:textId="1635F18F" w:rsidR="00AF2BEC" w:rsidRPr="00B5461C" w:rsidRDefault="005F0E6F" w:rsidP="00A722F2">
            <w:pPr>
              <w:spacing w:after="0" w:line="276"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Model</w:t>
            </w:r>
            <w:ins w:id="368" w:author="Kypridemos, Christodoulos" w:date="2025-02-20T14:47:00Z" w16du:dateUtc="2025-02-20T14:47:00Z">
              <w:r w:rsidR="00520F5D">
                <w:rPr>
                  <w:rFonts w:ascii="Times New Roman" w:hAnsi="Times New Roman" w:cs="Times New Roman"/>
                  <w:sz w:val="20"/>
                  <w:szCs w:val="20"/>
                </w:rPr>
                <w:t>l</w:t>
              </w:r>
            </w:ins>
            <w:r w:rsidR="12F5CA4F" w:rsidRPr="00B5461C">
              <w:rPr>
                <w:rFonts w:ascii="Times New Roman" w:hAnsi="Times New Roman" w:cs="Times New Roman"/>
                <w:sz w:val="20"/>
                <w:szCs w:val="20"/>
              </w:rPr>
              <w:t>ed condition</w:t>
            </w:r>
          </w:p>
        </w:tc>
        <w:tc>
          <w:tcPr>
            <w:tcW w:w="2317" w:type="dxa"/>
            <w:vMerge w:val="restart"/>
          </w:tcPr>
          <w:p w14:paraId="46DF95F8" w14:textId="13F34628" w:rsidR="00AF2BEC" w:rsidRPr="00CE74EA" w:rsidRDefault="12F5CA4F" w:rsidP="00A722F2">
            <w:pPr>
              <w:spacing w:after="0" w:line="276"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CE74EA">
              <w:rPr>
                <w:rFonts w:ascii="Times New Roman" w:hAnsi="Times New Roman" w:cs="Times New Roman"/>
                <w:sz w:val="20"/>
                <w:szCs w:val="20"/>
              </w:rPr>
              <w:t xml:space="preserve">Recovery </w:t>
            </w:r>
            <w:r w:rsidR="003C0A08" w:rsidRPr="00CE74EA">
              <w:rPr>
                <w:rFonts w:ascii="Times New Roman" w:hAnsi="Times New Roman" w:cs="Times New Roman"/>
                <w:sz w:val="20"/>
                <w:szCs w:val="20"/>
              </w:rPr>
              <w:t>and</w:t>
            </w:r>
            <w:r w:rsidRPr="00CE74EA">
              <w:rPr>
                <w:rFonts w:ascii="Times New Roman" w:hAnsi="Times New Roman" w:cs="Times New Roman"/>
                <w:sz w:val="20"/>
                <w:szCs w:val="20"/>
              </w:rPr>
              <w:t xml:space="preserve"> recurrence </w:t>
            </w:r>
          </w:p>
        </w:tc>
        <w:tc>
          <w:tcPr>
            <w:tcW w:w="3104" w:type="dxa"/>
          </w:tcPr>
          <w:p w14:paraId="0A892A8E" w14:textId="74133C7E" w:rsidR="00AF2BEC" w:rsidRPr="00CE74EA" w:rsidRDefault="12F5CA4F" w:rsidP="00A722F2">
            <w:pPr>
              <w:spacing w:after="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CE74EA">
              <w:rPr>
                <w:rFonts w:ascii="Times New Roman" w:hAnsi="Times New Roman" w:cs="Times New Roman"/>
                <w:sz w:val="20"/>
                <w:szCs w:val="20"/>
              </w:rPr>
              <w:t xml:space="preserve">Causal relationships </w:t>
            </w:r>
          </w:p>
        </w:tc>
      </w:tr>
      <w:tr w:rsidR="009574A6" w:rsidRPr="00B5461C" w14:paraId="3A18A4C9" w14:textId="77777777" w:rsidTr="00751261">
        <w:trPr>
          <w:trHeight w:val="300"/>
        </w:trPr>
        <w:tc>
          <w:tcPr>
            <w:cnfStyle w:val="001000000000" w:firstRow="0" w:lastRow="0" w:firstColumn="1" w:lastColumn="0" w:oddVBand="0" w:evenVBand="0" w:oddHBand="0" w:evenHBand="0" w:firstRowFirstColumn="0" w:firstRowLastColumn="0" w:lastRowFirstColumn="0" w:lastRowLastColumn="0"/>
            <w:tcW w:w="2238" w:type="dxa"/>
            <w:vMerge/>
          </w:tcPr>
          <w:p w14:paraId="0624FCCB" w14:textId="77777777" w:rsidR="009574A6" w:rsidRPr="00B5461C" w:rsidRDefault="009574A6" w:rsidP="00A722F2">
            <w:pPr>
              <w:spacing w:after="0" w:line="276" w:lineRule="auto"/>
              <w:rPr>
                <w:rFonts w:ascii="Times New Roman" w:hAnsi="Times New Roman" w:cs="Times New Roman"/>
                <w:sz w:val="20"/>
                <w:szCs w:val="20"/>
              </w:rPr>
            </w:pPr>
          </w:p>
        </w:tc>
        <w:tc>
          <w:tcPr>
            <w:tcW w:w="2122" w:type="dxa"/>
            <w:vMerge/>
          </w:tcPr>
          <w:p w14:paraId="6D645E27" w14:textId="77777777" w:rsidR="009574A6" w:rsidRPr="00B5461C" w:rsidRDefault="009574A6" w:rsidP="00A722F2">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2317" w:type="dxa"/>
            <w:vMerge/>
          </w:tcPr>
          <w:p w14:paraId="306408EC" w14:textId="77777777" w:rsidR="009574A6" w:rsidRPr="00CE74EA" w:rsidRDefault="009574A6" w:rsidP="00A722F2">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104" w:type="dxa"/>
          </w:tcPr>
          <w:p w14:paraId="5FE1D5E3" w14:textId="77777777" w:rsidR="009574A6" w:rsidRPr="001A7498" w:rsidRDefault="009574A6" w:rsidP="001A749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CE74EA">
              <w:rPr>
                <w:rFonts w:ascii="Times New Roman" w:hAnsi="Times New Roman" w:cs="Times New Roman"/>
                <w:b/>
                <w:bCs/>
                <w:sz w:val="20"/>
                <w:szCs w:val="20"/>
              </w:rPr>
              <w:t>Risk factors</w:t>
            </w:r>
          </w:p>
          <w:p w14:paraId="63D248F1" w14:textId="5FD8E715" w:rsidR="009574A6" w:rsidRPr="001A7498" w:rsidRDefault="009574A6" w:rsidP="001A749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p>
        </w:tc>
      </w:tr>
      <w:tr w:rsidR="009574A6" w:rsidRPr="00B5461C" w14:paraId="537B6771" w14:textId="77777777" w:rsidTr="00A13A75">
        <w:trPr>
          <w:trHeight w:val="300"/>
        </w:trPr>
        <w:tc>
          <w:tcPr>
            <w:cnfStyle w:val="001000000000" w:firstRow="0" w:lastRow="0" w:firstColumn="1" w:lastColumn="0" w:oddVBand="0" w:evenVBand="0" w:oddHBand="0" w:evenHBand="0" w:firstRowFirstColumn="0" w:firstRowLastColumn="0" w:lastRowFirstColumn="0" w:lastRowLastColumn="0"/>
            <w:tcW w:w="2238" w:type="dxa"/>
          </w:tcPr>
          <w:p w14:paraId="5358C403" w14:textId="0BB86071" w:rsidR="009574A6" w:rsidRPr="00B5461C" w:rsidRDefault="009574A6" w:rsidP="00A722F2">
            <w:pPr>
              <w:spacing w:after="0" w:line="276" w:lineRule="auto"/>
              <w:jc w:val="left"/>
              <w:rPr>
                <w:rFonts w:ascii="Times New Roman" w:hAnsi="Times New Roman" w:cs="Times New Roman"/>
                <w:sz w:val="20"/>
                <w:szCs w:val="20"/>
              </w:rPr>
            </w:pPr>
            <w:r w:rsidRPr="00B5461C">
              <w:rPr>
                <w:rFonts w:ascii="Times New Roman" w:hAnsi="Times New Roman" w:cs="Times New Roman"/>
                <w:sz w:val="20"/>
                <w:szCs w:val="20"/>
              </w:rPr>
              <w:t>Stroke</w:t>
            </w:r>
          </w:p>
        </w:tc>
        <w:tc>
          <w:tcPr>
            <w:tcW w:w="2122" w:type="dxa"/>
          </w:tcPr>
          <w:p w14:paraId="0F648341" w14:textId="40961BB9" w:rsidR="009574A6" w:rsidRPr="00B5461C" w:rsidRDefault="009574A6" w:rsidP="00A722F2">
            <w:pPr>
              <w:spacing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5461C">
              <w:rPr>
                <w:rFonts w:ascii="Times New Roman" w:hAnsi="Times New Roman" w:cs="Times New Roman"/>
                <w:sz w:val="20"/>
                <w:szCs w:val="20"/>
              </w:rPr>
              <w:t>Stroke including ischemic stroke</w:t>
            </w:r>
            <w:r w:rsidRPr="00B5461C">
              <w:rPr>
                <w:rFonts w:ascii="Times New Roman" w:hAnsi="Times New Roman" w:cs="Times New Roman"/>
                <w:sz w:val="20"/>
                <w:szCs w:val="20"/>
                <w:lang w:eastAsia="ja-JP"/>
              </w:rPr>
              <w:t xml:space="preserve"> and</w:t>
            </w:r>
            <w:r w:rsidRPr="00B5461C">
              <w:rPr>
                <w:rFonts w:ascii="Times New Roman" w:hAnsi="Times New Roman" w:cs="Times New Roman"/>
                <w:sz w:val="20"/>
                <w:szCs w:val="20"/>
              </w:rPr>
              <w:t xml:space="preserve"> hemorrhagic stroke </w:t>
            </w:r>
            <w:r w:rsidRPr="00B5461C">
              <w:rPr>
                <w:rFonts w:ascii="Times New Roman" w:hAnsi="Times New Roman" w:cs="Times New Roman"/>
                <w:sz w:val="20"/>
                <w:szCs w:val="20"/>
                <w:lang w:eastAsia="ja-JP"/>
              </w:rPr>
              <w:t xml:space="preserve">including </w:t>
            </w:r>
            <w:r w:rsidRPr="00B5461C">
              <w:rPr>
                <w:rFonts w:ascii="Times New Roman" w:hAnsi="Times New Roman" w:cs="Times New Roman"/>
                <w:sz w:val="20"/>
                <w:szCs w:val="20"/>
              </w:rPr>
              <w:t xml:space="preserve">subarachnoid hemorrhage </w:t>
            </w:r>
          </w:p>
        </w:tc>
        <w:tc>
          <w:tcPr>
            <w:tcW w:w="2317" w:type="dxa"/>
          </w:tcPr>
          <w:p w14:paraId="1E0C1820" w14:textId="58340D69" w:rsidR="009574A6" w:rsidRPr="00CE74EA" w:rsidRDefault="009574A6" w:rsidP="00A722F2">
            <w:pPr>
              <w:spacing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CE74EA">
              <w:rPr>
                <w:rFonts w:ascii="Times New Roman" w:hAnsi="Times New Roman" w:cs="Times New Roman"/>
                <w:sz w:val="20"/>
                <w:szCs w:val="20"/>
              </w:rPr>
              <w:t>No recovery</w:t>
            </w:r>
          </w:p>
        </w:tc>
        <w:tc>
          <w:tcPr>
            <w:tcW w:w="3104" w:type="dxa"/>
          </w:tcPr>
          <w:p w14:paraId="29F2CC7F" w14:textId="77777777" w:rsidR="009574A6" w:rsidRPr="001A7498" w:rsidRDefault="009574A6" w:rsidP="001A749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CE74EA">
              <w:rPr>
                <w:rFonts w:ascii="Times New Roman" w:hAnsi="Times New Roman" w:cs="Times New Roman"/>
                <w:sz w:val="20"/>
                <w:szCs w:val="20"/>
              </w:rPr>
              <w:t>Y</w:t>
            </w:r>
          </w:p>
          <w:p w14:paraId="7A456688" w14:textId="45A6EE2E" w:rsidR="009574A6" w:rsidRPr="001A7498" w:rsidRDefault="009574A6" w:rsidP="001A749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ja-JP"/>
              </w:rPr>
            </w:pPr>
          </w:p>
        </w:tc>
      </w:tr>
      <w:tr w:rsidR="009574A6" w:rsidRPr="00B5461C" w14:paraId="4A263C84" w14:textId="77777777" w:rsidTr="00713639">
        <w:trPr>
          <w:trHeight w:val="300"/>
        </w:trPr>
        <w:tc>
          <w:tcPr>
            <w:cnfStyle w:val="001000000000" w:firstRow="0" w:lastRow="0" w:firstColumn="1" w:lastColumn="0" w:oddVBand="0" w:evenVBand="0" w:oddHBand="0" w:evenHBand="0" w:firstRowFirstColumn="0" w:firstRowLastColumn="0" w:lastRowFirstColumn="0" w:lastRowLastColumn="0"/>
            <w:tcW w:w="2238" w:type="dxa"/>
          </w:tcPr>
          <w:p w14:paraId="6F91064E" w14:textId="77777777" w:rsidR="009574A6" w:rsidRPr="00B5461C" w:rsidRDefault="009574A6" w:rsidP="00A722F2">
            <w:pPr>
              <w:spacing w:after="0" w:line="276" w:lineRule="auto"/>
              <w:jc w:val="left"/>
              <w:rPr>
                <w:rFonts w:ascii="Times New Roman" w:hAnsi="Times New Roman" w:cs="Times New Roman"/>
                <w:sz w:val="20"/>
                <w:szCs w:val="20"/>
              </w:rPr>
            </w:pPr>
            <w:r w:rsidRPr="00B5461C">
              <w:rPr>
                <w:rFonts w:ascii="Times New Roman" w:hAnsi="Times New Roman" w:cs="Times New Roman"/>
                <w:sz w:val="20"/>
                <w:szCs w:val="20"/>
              </w:rPr>
              <w:t>Coronary heart disease</w:t>
            </w:r>
          </w:p>
        </w:tc>
        <w:tc>
          <w:tcPr>
            <w:tcW w:w="2122" w:type="dxa"/>
          </w:tcPr>
          <w:p w14:paraId="29ABE429" w14:textId="77777777" w:rsidR="009574A6" w:rsidRPr="00B5461C" w:rsidRDefault="009574A6" w:rsidP="00A722F2">
            <w:pPr>
              <w:spacing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5461C">
              <w:rPr>
                <w:rFonts w:ascii="Times New Roman" w:hAnsi="Times New Roman" w:cs="Times New Roman"/>
                <w:sz w:val="20"/>
                <w:szCs w:val="20"/>
              </w:rPr>
              <w:t>Coronary heart disease</w:t>
            </w:r>
          </w:p>
        </w:tc>
        <w:tc>
          <w:tcPr>
            <w:tcW w:w="2317" w:type="dxa"/>
          </w:tcPr>
          <w:p w14:paraId="425CBC41" w14:textId="7041BED2" w:rsidR="009574A6" w:rsidRPr="00CE74EA" w:rsidRDefault="009574A6" w:rsidP="00A722F2">
            <w:pPr>
              <w:spacing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CE74EA">
              <w:rPr>
                <w:rFonts w:ascii="Times New Roman" w:hAnsi="Times New Roman" w:cs="Times New Roman"/>
                <w:sz w:val="20"/>
                <w:szCs w:val="20"/>
              </w:rPr>
              <w:t>No recovery</w:t>
            </w:r>
          </w:p>
        </w:tc>
        <w:tc>
          <w:tcPr>
            <w:tcW w:w="3104" w:type="dxa"/>
          </w:tcPr>
          <w:p w14:paraId="25A85A28" w14:textId="77777777" w:rsidR="009574A6" w:rsidRPr="001A7498" w:rsidRDefault="009574A6" w:rsidP="001A749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CE74EA">
              <w:rPr>
                <w:rFonts w:ascii="Times New Roman" w:hAnsi="Times New Roman" w:cs="Times New Roman"/>
                <w:sz w:val="20"/>
                <w:szCs w:val="20"/>
              </w:rPr>
              <w:t>Y</w:t>
            </w:r>
          </w:p>
          <w:p w14:paraId="240AB749" w14:textId="1DDFD2DB" w:rsidR="009574A6" w:rsidRPr="00622CF2" w:rsidRDefault="009574A6" w:rsidP="001A7498">
            <w:pPr>
              <w:spacing w:after="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eastAsia="ja-JP"/>
              </w:rPr>
            </w:pPr>
          </w:p>
        </w:tc>
      </w:tr>
    </w:tbl>
    <w:p w14:paraId="206F0C47" w14:textId="11ED683E" w:rsidR="00AF2BEC" w:rsidRPr="00B5461C" w:rsidRDefault="00AF2BEC" w:rsidP="00B17C1B">
      <w:pPr>
        <w:rPr>
          <w:rFonts w:ascii="Times New Roman" w:hAnsi="Times New Roman" w:cs="Times New Roman"/>
        </w:rPr>
      </w:pPr>
    </w:p>
    <w:p w14:paraId="5BC4C001" w14:textId="4A085C5B" w:rsidR="00A722F2" w:rsidRPr="00B5461C" w:rsidRDefault="00807E77" w:rsidP="00B17C1B">
      <w:pPr>
        <w:rPr>
          <w:rFonts w:ascii="Times New Roman" w:hAnsi="Times New Roman" w:cs="Times New Roman"/>
        </w:rPr>
      </w:pPr>
      <w:r w:rsidRPr="00B5461C">
        <w:rPr>
          <w:rFonts w:ascii="Times New Roman" w:hAnsi="Times New Roman" w:cs="Times New Roman"/>
          <w:b/>
          <w:bCs/>
        </w:rPr>
        <w:t>Step 3</w:t>
      </w:r>
      <w:r w:rsidRPr="00B5461C">
        <w:rPr>
          <w:rFonts w:ascii="Times New Roman" w:hAnsi="Times New Roman" w:cs="Times New Roman"/>
        </w:rPr>
        <w:t>. The probability of developing the disease is estimated for each individual in the synthetic population</w:t>
      </w:r>
      <w:r w:rsidR="00622CF2">
        <w:rPr>
          <w:rFonts w:ascii="Times New Roman" w:hAnsi="Times New Roman" w:cs="Times New Roman"/>
        </w:rPr>
        <w:t>,</w:t>
      </w:r>
      <w:r w:rsidRPr="00B5461C">
        <w:rPr>
          <w:rFonts w:ascii="Times New Roman" w:hAnsi="Times New Roman" w:cs="Times New Roman"/>
        </w:rPr>
        <w:t xml:space="preserve"> and </w:t>
      </w:r>
      <w:r w:rsidR="00622CF2">
        <w:rPr>
          <w:rFonts w:ascii="Times New Roman" w:hAnsi="Times New Roman" w:cs="Times New Roman"/>
        </w:rPr>
        <w:t>the results are</w:t>
      </w:r>
      <w:r w:rsidRPr="00B5461C">
        <w:rPr>
          <w:rFonts w:ascii="Times New Roman" w:hAnsi="Times New Roman" w:cs="Times New Roman"/>
        </w:rPr>
        <w:t xml:space="preserve"> used in an independent Bernoulli trial to select those who finally develop the disease.</w:t>
      </w:r>
    </w:p>
    <w:p w14:paraId="43D4969A" w14:textId="77777777" w:rsidR="001262C1" w:rsidRPr="00B5461C" w:rsidRDefault="001262C1" w:rsidP="001262C1">
      <w:pPr>
        <w:rPr>
          <w:rFonts w:ascii="Times New Roman" w:hAnsi="Times New Roman" w:cs="Times New Roman"/>
        </w:rPr>
      </w:pPr>
    </w:p>
    <w:p w14:paraId="4DA261F8" w14:textId="7D61C5C1" w:rsidR="001262C1" w:rsidRPr="00B5461C" w:rsidRDefault="001262C1" w:rsidP="001262C1">
      <w:pPr>
        <w:pStyle w:val="Tabletext"/>
        <w:rPr>
          <w:rFonts w:ascii="Times New Roman" w:hAnsi="Times New Roman" w:cs="Times New Roman"/>
        </w:rPr>
      </w:pPr>
      <w:r w:rsidRPr="00B5461C">
        <w:rPr>
          <w:rFonts w:ascii="Times New Roman" w:hAnsi="Times New Roman" w:cs="Times New Roman"/>
        </w:rPr>
        <w:t xml:space="preserve">Table </w:t>
      </w:r>
      <w:r w:rsidRPr="00B5461C">
        <w:rPr>
          <w:rFonts w:ascii="Times New Roman" w:hAnsi="Times New Roman" w:cs="Times New Roman"/>
        </w:rPr>
        <w:fldChar w:fldCharType="begin"/>
      </w:r>
      <w:r w:rsidRPr="00B5461C">
        <w:rPr>
          <w:rFonts w:ascii="Times New Roman" w:hAnsi="Times New Roman" w:cs="Times New Roman"/>
        </w:rPr>
        <w:instrText xml:space="preserve"> STYLEREF 1 \s </w:instrText>
      </w:r>
      <w:r w:rsidRPr="00B5461C">
        <w:rPr>
          <w:rFonts w:ascii="Times New Roman" w:hAnsi="Times New Roman" w:cs="Times New Roman"/>
        </w:rPr>
        <w:fldChar w:fldCharType="separate"/>
      </w:r>
      <w:r w:rsidR="003D1493">
        <w:rPr>
          <w:rFonts w:ascii="Times New Roman" w:hAnsi="Times New Roman" w:cs="Times New Roman"/>
          <w:noProof/>
        </w:rPr>
        <w:t>2</w:t>
      </w:r>
      <w:r w:rsidRPr="00B5461C">
        <w:rPr>
          <w:rFonts w:ascii="Times New Roman" w:hAnsi="Times New Roman" w:cs="Times New Roman"/>
        </w:rPr>
        <w:fldChar w:fldCharType="end"/>
      </w:r>
      <w:r w:rsidRPr="00B5461C">
        <w:rPr>
          <w:rFonts w:ascii="Times New Roman" w:hAnsi="Times New Roman" w:cs="Times New Roman"/>
        </w:rPr>
        <w:noBreakHyphen/>
      </w:r>
      <w:r w:rsidRPr="00B5461C">
        <w:rPr>
          <w:rFonts w:ascii="Times New Roman" w:hAnsi="Times New Roman" w:cs="Times New Roman"/>
        </w:rPr>
        <w:fldChar w:fldCharType="begin"/>
      </w:r>
      <w:r w:rsidRPr="00B5461C">
        <w:rPr>
          <w:rFonts w:ascii="Times New Roman" w:hAnsi="Times New Roman" w:cs="Times New Roman"/>
        </w:rPr>
        <w:instrText xml:space="preserve"> SEQ Table \* ARABIC \s 1 </w:instrText>
      </w:r>
      <w:r w:rsidRPr="00B5461C">
        <w:rPr>
          <w:rFonts w:ascii="Times New Roman" w:hAnsi="Times New Roman" w:cs="Times New Roman"/>
        </w:rPr>
        <w:fldChar w:fldCharType="separate"/>
      </w:r>
      <w:r w:rsidR="003D1493">
        <w:rPr>
          <w:rFonts w:ascii="Times New Roman" w:hAnsi="Times New Roman" w:cs="Times New Roman"/>
          <w:noProof/>
        </w:rPr>
        <w:t>3</w:t>
      </w:r>
      <w:r w:rsidRPr="00B5461C">
        <w:rPr>
          <w:rFonts w:ascii="Times New Roman" w:hAnsi="Times New Roman" w:cs="Times New Roman"/>
        </w:rPr>
        <w:fldChar w:fldCharType="end"/>
      </w:r>
      <w:r w:rsidRPr="00B5461C">
        <w:rPr>
          <w:rFonts w:ascii="Times New Roman" w:hAnsi="Times New Roman" w:cs="Times New Roman"/>
        </w:rPr>
        <w:t xml:space="preserve"> Causal relationships included in the model between risk factors and disease incidence; the number corresponds to the</w:t>
      </w:r>
      <w:r w:rsidR="00622CF2">
        <w:rPr>
          <w:rFonts w:ascii="Times New Roman" w:hAnsi="Times New Roman" w:cs="Times New Roman"/>
        </w:rPr>
        <w:t xml:space="preserve"> mean</w:t>
      </w:r>
      <w:r w:rsidRPr="00B5461C">
        <w:rPr>
          <w:rFonts w:ascii="Times New Roman" w:hAnsi="Times New Roman" w:cs="Times New Roman"/>
        </w:rPr>
        <w:t xml:space="preserve"> time lag (in years) between exposure and outcome.</w:t>
      </w:r>
    </w:p>
    <w:tbl>
      <w:tblPr>
        <w:tblW w:w="8789" w:type="dxa"/>
        <w:jc w:val="center"/>
        <w:tblLayout w:type="fixed"/>
        <w:tblCellMar>
          <w:left w:w="99" w:type="dxa"/>
          <w:right w:w="99" w:type="dxa"/>
        </w:tblCellMar>
        <w:tblLook w:val="04A0" w:firstRow="1" w:lastRow="0" w:firstColumn="1" w:lastColumn="0" w:noHBand="0" w:noVBand="1"/>
      </w:tblPr>
      <w:tblGrid>
        <w:gridCol w:w="1276"/>
        <w:gridCol w:w="992"/>
        <w:gridCol w:w="709"/>
        <w:gridCol w:w="1985"/>
        <w:gridCol w:w="992"/>
        <w:gridCol w:w="1134"/>
        <w:gridCol w:w="850"/>
        <w:gridCol w:w="851"/>
      </w:tblGrid>
      <w:tr w:rsidR="002B0260" w:rsidRPr="00B5461C" w14:paraId="7FA2BF78" w14:textId="77777777" w:rsidTr="00340E85">
        <w:trPr>
          <w:trHeight w:val="900"/>
          <w:jc w:val="center"/>
        </w:trPr>
        <w:tc>
          <w:tcPr>
            <w:tcW w:w="1276" w:type="dxa"/>
            <w:tcBorders>
              <w:top w:val="single" w:sz="4" w:space="0" w:color="auto"/>
              <w:bottom w:val="single" w:sz="4" w:space="0" w:color="auto"/>
            </w:tcBorders>
            <w:shd w:val="clear" w:color="auto" w:fill="auto"/>
            <w:vAlign w:val="center"/>
            <w:hideMark/>
          </w:tcPr>
          <w:p w14:paraId="699540A1" w14:textId="77777777" w:rsidR="005F6851" w:rsidRPr="00B5461C" w:rsidRDefault="005F6851" w:rsidP="005F6851">
            <w:pPr>
              <w:spacing w:after="0" w:line="240" w:lineRule="auto"/>
              <w:jc w:val="left"/>
              <w:rPr>
                <w:rFonts w:ascii="Times New Roman" w:eastAsia="Yu Gothic" w:hAnsi="Times New Roman" w:cs="Times New Roman"/>
                <w:color w:val="000000"/>
                <w:sz w:val="24"/>
                <w:szCs w:val="24"/>
                <w:lang w:eastAsia="ja-JP"/>
              </w:rPr>
            </w:pPr>
            <w:r w:rsidRPr="00B5461C">
              <w:rPr>
                <w:rFonts w:ascii="Times New Roman" w:eastAsia="Yu Gothic" w:hAnsi="Times New Roman" w:cs="Times New Roman"/>
                <w:color w:val="000000"/>
                <w:sz w:val="24"/>
                <w:szCs w:val="24"/>
                <w:lang w:eastAsia="ja-JP"/>
              </w:rPr>
              <w:t xml:space="preserve">　</w:t>
            </w:r>
          </w:p>
        </w:tc>
        <w:tc>
          <w:tcPr>
            <w:tcW w:w="992" w:type="dxa"/>
            <w:tcBorders>
              <w:top w:val="single" w:sz="4" w:space="0" w:color="auto"/>
              <w:bottom w:val="single" w:sz="4" w:space="0" w:color="auto"/>
            </w:tcBorders>
            <w:shd w:val="clear" w:color="auto" w:fill="auto"/>
            <w:vAlign w:val="center"/>
            <w:hideMark/>
          </w:tcPr>
          <w:p w14:paraId="1DDD6304" w14:textId="77777777" w:rsidR="005F6851" w:rsidRPr="00B5461C" w:rsidRDefault="005F6851" w:rsidP="005F6851">
            <w:pPr>
              <w:spacing w:after="0" w:line="240" w:lineRule="auto"/>
              <w:jc w:val="center"/>
              <w:rPr>
                <w:rFonts w:ascii="Times New Roman" w:eastAsia="Yu Gothic" w:hAnsi="Times New Roman" w:cs="Times New Roman"/>
                <w:color w:val="000000"/>
                <w:sz w:val="20"/>
                <w:szCs w:val="20"/>
                <w:lang w:eastAsia="ja-JP"/>
              </w:rPr>
            </w:pPr>
            <w:r w:rsidRPr="00B5461C">
              <w:rPr>
                <w:rFonts w:ascii="Times New Roman" w:eastAsia="Yu Gothic" w:hAnsi="Times New Roman" w:cs="Times New Roman"/>
                <w:color w:val="000000"/>
                <w:sz w:val="20"/>
                <w:szCs w:val="20"/>
                <w:lang w:eastAsia="ja-JP"/>
              </w:rPr>
              <w:t>Physical activity</w:t>
            </w:r>
          </w:p>
        </w:tc>
        <w:tc>
          <w:tcPr>
            <w:tcW w:w="709" w:type="dxa"/>
            <w:tcBorders>
              <w:top w:val="single" w:sz="4" w:space="0" w:color="auto"/>
              <w:bottom w:val="single" w:sz="4" w:space="0" w:color="auto"/>
            </w:tcBorders>
            <w:shd w:val="clear" w:color="auto" w:fill="auto"/>
            <w:vAlign w:val="center"/>
            <w:hideMark/>
          </w:tcPr>
          <w:p w14:paraId="512C53F6" w14:textId="77777777" w:rsidR="005F6851" w:rsidRPr="00B5461C" w:rsidRDefault="005F6851" w:rsidP="005F6851">
            <w:pPr>
              <w:spacing w:after="0" w:line="240" w:lineRule="auto"/>
              <w:jc w:val="center"/>
              <w:rPr>
                <w:rFonts w:ascii="Times New Roman" w:eastAsia="Yu Gothic" w:hAnsi="Times New Roman" w:cs="Times New Roman"/>
                <w:color w:val="000000"/>
                <w:sz w:val="20"/>
                <w:szCs w:val="20"/>
                <w:lang w:eastAsia="ja-JP"/>
              </w:rPr>
            </w:pPr>
            <w:r w:rsidRPr="00B5461C">
              <w:rPr>
                <w:rFonts w:ascii="Times New Roman" w:eastAsia="Yu Gothic" w:hAnsi="Times New Roman" w:cs="Times New Roman"/>
                <w:color w:val="000000"/>
                <w:sz w:val="20"/>
                <w:szCs w:val="20"/>
                <w:lang w:eastAsia="ja-JP"/>
              </w:rPr>
              <w:t>BMI</w:t>
            </w:r>
          </w:p>
        </w:tc>
        <w:tc>
          <w:tcPr>
            <w:tcW w:w="1985" w:type="dxa"/>
            <w:tcBorders>
              <w:top w:val="single" w:sz="4" w:space="0" w:color="auto"/>
              <w:bottom w:val="single" w:sz="4" w:space="0" w:color="auto"/>
            </w:tcBorders>
            <w:shd w:val="clear" w:color="auto" w:fill="auto"/>
            <w:vAlign w:val="center"/>
            <w:hideMark/>
          </w:tcPr>
          <w:p w14:paraId="2C9DF775" w14:textId="27DAF56D" w:rsidR="005F6851" w:rsidRPr="00B5461C" w:rsidRDefault="005F6851" w:rsidP="005F6851">
            <w:pPr>
              <w:spacing w:after="0" w:line="240" w:lineRule="auto"/>
              <w:jc w:val="center"/>
              <w:rPr>
                <w:rFonts w:ascii="Times New Roman" w:eastAsia="Yu Gothic" w:hAnsi="Times New Roman" w:cs="Times New Roman"/>
                <w:color w:val="000000"/>
                <w:sz w:val="20"/>
                <w:szCs w:val="20"/>
                <w:lang w:eastAsia="ja-JP"/>
              </w:rPr>
            </w:pPr>
            <w:r w:rsidRPr="00B5461C">
              <w:rPr>
                <w:rFonts w:ascii="Times New Roman" w:eastAsia="Yu Gothic" w:hAnsi="Times New Roman" w:cs="Times New Roman"/>
                <w:color w:val="000000"/>
                <w:sz w:val="20"/>
                <w:szCs w:val="20"/>
                <w:lang w:eastAsia="ja-JP"/>
              </w:rPr>
              <w:t xml:space="preserve">Fruit and </w:t>
            </w:r>
            <w:r w:rsidR="002B0260" w:rsidRPr="00B5461C">
              <w:rPr>
                <w:rFonts w:ascii="Times New Roman" w:eastAsia="Yu Gothic" w:hAnsi="Times New Roman" w:cs="Times New Roman"/>
                <w:color w:val="000000"/>
                <w:sz w:val="20"/>
                <w:szCs w:val="20"/>
                <w:lang w:eastAsia="ja-JP"/>
              </w:rPr>
              <w:t>v</w:t>
            </w:r>
            <w:r w:rsidRPr="00B5461C">
              <w:rPr>
                <w:rFonts w:ascii="Times New Roman" w:eastAsia="Yu Gothic" w:hAnsi="Times New Roman" w:cs="Times New Roman"/>
                <w:color w:val="000000"/>
                <w:sz w:val="20"/>
                <w:szCs w:val="20"/>
                <w:lang w:eastAsia="ja-JP"/>
              </w:rPr>
              <w:t>egetable</w:t>
            </w:r>
            <w:r w:rsidR="004F0510" w:rsidRPr="00B5461C">
              <w:rPr>
                <w:rFonts w:ascii="Times New Roman" w:eastAsia="Yu Gothic" w:hAnsi="Times New Roman" w:cs="Times New Roman"/>
                <w:color w:val="000000"/>
                <w:sz w:val="20"/>
                <w:szCs w:val="20"/>
                <w:lang w:eastAsia="ja-JP"/>
              </w:rPr>
              <w:t xml:space="preserve"> </w:t>
            </w:r>
            <w:r w:rsidR="00B5461C" w:rsidRPr="00B5461C">
              <w:rPr>
                <w:rFonts w:ascii="Times New Roman" w:eastAsia="Yu Gothic" w:hAnsi="Times New Roman" w:cs="Times New Roman"/>
                <w:color w:val="000000"/>
                <w:sz w:val="20"/>
                <w:szCs w:val="20"/>
                <w:lang w:eastAsia="ja-JP"/>
              </w:rPr>
              <w:t>consumption</w:t>
            </w:r>
          </w:p>
        </w:tc>
        <w:tc>
          <w:tcPr>
            <w:tcW w:w="992" w:type="dxa"/>
            <w:tcBorders>
              <w:top w:val="single" w:sz="4" w:space="0" w:color="auto"/>
              <w:bottom w:val="single" w:sz="4" w:space="0" w:color="auto"/>
            </w:tcBorders>
            <w:shd w:val="clear" w:color="auto" w:fill="auto"/>
            <w:vAlign w:val="center"/>
            <w:hideMark/>
          </w:tcPr>
          <w:p w14:paraId="432B1D58" w14:textId="77777777" w:rsidR="005F6851" w:rsidRPr="00B5461C" w:rsidRDefault="005F6851" w:rsidP="005F6851">
            <w:pPr>
              <w:spacing w:after="0" w:line="240" w:lineRule="auto"/>
              <w:jc w:val="center"/>
              <w:rPr>
                <w:rFonts w:ascii="Times New Roman" w:eastAsia="Yu Gothic" w:hAnsi="Times New Roman" w:cs="Times New Roman"/>
                <w:color w:val="000000"/>
                <w:sz w:val="20"/>
                <w:szCs w:val="20"/>
                <w:lang w:eastAsia="ja-JP"/>
              </w:rPr>
            </w:pPr>
            <w:r w:rsidRPr="00B5461C">
              <w:rPr>
                <w:rFonts w:ascii="Times New Roman" w:eastAsia="Yu Gothic" w:hAnsi="Times New Roman" w:cs="Times New Roman"/>
                <w:color w:val="000000"/>
                <w:sz w:val="20"/>
                <w:szCs w:val="20"/>
                <w:lang w:eastAsia="ja-JP"/>
              </w:rPr>
              <w:t>SBP</w:t>
            </w:r>
          </w:p>
        </w:tc>
        <w:tc>
          <w:tcPr>
            <w:tcW w:w="1134" w:type="dxa"/>
            <w:tcBorders>
              <w:top w:val="single" w:sz="4" w:space="0" w:color="auto"/>
              <w:bottom w:val="single" w:sz="4" w:space="0" w:color="auto"/>
            </w:tcBorders>
            <w:shd w:val="clear" w:color="auto" w:fill="auto"/>
            <w:vAlign w:val="center"/>
            <w:hideMark/>
          </w:tcPr>
          <w:p w14:paraId="68118AA3" w14:textId="77777777" w:rsidR="005F6851" w:rsidRPr="00B5461C" w:rsidRDefault="005F6851" w:rsidP="005F6851">
            <w:pPr>
              <w:spacing w:after="0" w:line="240" w:lineRule="auto"/>
              <w:jc w:val="center"/>
              <w:rPr>
                <w:rFonts w:ascii="Times New Roman" w:eastAsia="Yu Gothic" w:hAnsi="Times New Roman" w:cs="Times New Roman"/>
                <w:color w:val="000000"/>
                <w:sz w:val="20"/>
                <w:szCs w:val="20"/>
                <w:lang w:eastAsia="ja-JP"/>
              </w:rPr>
            </w:pPr>
            <w:r w:rsidRPr="00B5461C">
              <w:rPr>
                <w:rFonts w:ascii="Times New Roman" w:eastAsia="Yu Gothic" w:hAnsi="Times New Roman" w:cs="Times New Roman"/>
                <w:color w:val="000000"/>
                <w:sz w:val="20"/>
                <w:szCs w:val="20"/>
                <w:lang w:eastAsia="ja-JP"/>
              </w:rPr>
              <w:t>Smoking</w:t>
            </w:r>
          </w:p>
        </w:tc>
        <w:tc>
          <w:tcPr>
            <w:tcW w:w="850" w:type="dxa"/>
            <w:tcBorders>
              <w:top w:val="single" w:sz="4" w:space="0" w:color="auto"/>
              <w:bottom w:val="single" w:sz="4" w:space="0" w:color="auto"/>
            </w:tcBorders>
            <w:shd w:val="clear" w:color="auto" w:fill="auto"/>
            <w:vAlign w:val="center"/>
            <w:hideMark/>
          </w:tcPr>
          <w:p w14:paraId="04008EF9" w14:textId="77777777" w:rsidR="005F6851" w:rsidRPr="00B5461C" w:rsidRDefault="005F6851" w:rsidP="005F6851">
            <w:pPr>
              <w:spacing w:after="0" w:line="240" w:lineRule="auto"/>
              <w:jc w:val="center"/>
              <w:rPr>
                <w:rFonts w:ascii="Times New Roman" w:eastAsia="Yu Gothic" w:hAnsi="Times New Roman" w:cs="Times New Roman"/>
                <w:color w:val="000000"/>
                <w:sz w:val="20"/>
                <w:szCs w:val="20"/>
                <w:lang w:eastAsia="ja-JP"/>
              </w:rPr>
            </w:pPr>
            <w:r w:rsidRPr="00B5461C">
              <w:rPr>
                <w:rFonts w:ascii="Times New Roman" w:eastAsia="Yu Gothic" w:hAnsi="Times New Roman" w:cs="Times New Roman"/>
                <w:color w:val="000000" w:themeColor="text1"/>
                <w:sz w:val="20"/>
                <w:szCs w:val="20"/>
                <w:lang w:eastAsia="ja-JP"/>
              </w:rPr>
              <w:t>LDL-c</w:t>
            </w:r>
          </w:p>
        </w:tc>
        <w:tc>
          <w:tcPr>
            <w:tcW w:w="851" w:type="dxa"/>
            <w:tcBorders>
              <w:top w:val="single" w:sz="4" w:space="0" w:color="auto"/>
              <w:bottom w:val="single" w:sz="4" w:space="0" w:color="auto"/>
            </w:tcBorders>
            <w:vAlign w:val="center"/>
          </w:tcPr>
          <w:p w14:paraId="6655AB8A" w14:textId="77777777" w:rsidR="005F6851" w:rsidRPr="00B5461C" w:rsidRDefault="005F6851" w:rsidP="005F6851">
            <w:pPr>
              <w:spacing w:after="0" w:line="240" w:lineRule="auto"/>
              <w:jc w:val="center"/>
              <w:rPr>
                <w:rFonts w:ascii="Times New Roman" w:eastAsia="Yu Gothic" w:hAnsi="Times New Roman" w:cs="Times New Roman"/>
                <w:color w:val="000000"/>
                <w:sz w:val="20"/>
                <w:szCs w:val="20"/>
                <w:lang w:eastAsia="ja-JP"/>
              </w:rPr>
            </w:pPr>
            <w:r w:rsidRPr="00B5461C">
              <w:rPr>
                <w:rFonts w:ascii="Times New Roman" w:eastAsia="Yu Gothic" w:hAnsi="Times New Roman" w:cs="Times New Roman"/>
                <w:color w:val="000000"/>
                <w:sz w:val="20"/>
                <w:szCs w:val="20"/>
                <w:lang w:eastAsia="ja-JP"/>
              </w:rPr>
              <w:t>HbA1c</w:t>
            </w:r>
          </w:p>
        </w:tc>
      </w:tr>
      <w:tr w:rsidR="00340E85" w:rsidRPr="00B5461C" w14:paraId="68A3B8C5" w14:textId="77777777" w:rsidTr="00340E85">
        <w:trPr>
          <w:trHeight w:val="504"/>
          <w:jc w:val="center"/>
        </w:trPr>
        <w:tc>
          <w:tcPr>
            <w:tcW w:w="1276" w:type="dxa"/>
            <w:tcBorders>
              <w:top w:val="single" w:sz="4" w:space="0" w:color="auto"/>
            </w:tcBorders>
            <w:shd w:val="clear" w:color="auto" w:fill="auto"/>
            <w:vAlign w:val="center"/>
            <w:hideMark/>
          </w:tcPr>
          <w:p w14:paraId="219865D7" w14:textId="77777777" w:rsidR="005F6851" w:rsidRPr="00B5461C" w:rsidRDefault="005F6851" w:rsidP="005F6851">
            <w:pPr>
              <w:spacing w:after="0" w:line="240" w:lineRule="auto"/>
              <w:jc w:val="center"/>
              <w:rPr>
                <w:rFonts w:ascii="Times New Roman" w:eastAsia="Yu Gothic" w:hAnsi="Times New Roman" w:cs="Times New Roman"/>
                <w:color w:val="000000"/>
                <w:sz w:val="20"/>
                <w:szCs w:val="20"/>
                <w:lang w:eastAsia="ja-JP"/>
              </w:rPr>
            </w:pPr>
            <w:r w:rsidRPr="00B5461C">
              <w:rPr>
                <w:rFonts w:ascii="Times New Roman" w:eastAsia="Yu Gothic" w:hAnsi="Times New Roman" w:cs="Times New Roman"/>
                <w:color w:val="000000"/>
                <w:sz w:val="20"/>
                <w:szCs w:val="20"/>
                <w:lang w:eastAsia="ja-JP"/>
              </w:rPr>
              <w:t>CHD</w:t>
            </w:r>
          </w:p>
        </w:tc>
        <w:tc>
          <w:tcPr>
            <w:tcW w:w="992" w:type="dxa"/>
            <w:tcBorders>
              <w:top w:val="single" w:sz="4" w:space="0" w:color="auto"/>
            </w:tcBorders>
            <w:shd w:val="clear" w:color="auto" w:fill="auto"/>
            <w:vAlign w:val="center"/>
            <w:hideMark/>
          </w:tcPr>
          <w:p w14:paraId="6E87BDB2" w14:textId="77777777" w:rsidR="005F6851" w:rsidRPr="00B5461C" w:rsidRDefault="005F6851" w:rsidP="005F6851">
            <w:pPr>
              <w:spacing w:after="0" w:line="240" w:lineRule="auto"/>
              <w:jc w:val="center"/>
              <w:rPr>
                <w:rFonts w:ascii="Times New Roman" w:eastAsia="Yu Gothic" w:hAnsi="Times New Roman" w:cs="Times New Roman"/>
                <w:color w:val="000000"/>
                <w:sz w:val="20"/>
                <w:szCs w:val="20"/>
                <w:lang w:eastAsia="ja-JP"/>
              </w:rPr>
            </w:pPr>
            <w:r w:rsidRPr="00B5461C">
              <w:rPr>
                <w:rFonts w:ascii="Times New Roman" w:eastAsia="Yu Gothic" w:hAnsi="Times New Roman" w:cs="Times New Roman"/>
                <w:color w:val="000000"/>
                <w:sz w:val="20"/>
                <w:szCs w:val="20"/>
                <w:lang w:eastAsia="ja-JP"/>
              </w:rPr>
              <w:t>4</w:t>
            </w:r>
          </w:p>
        </w:tc>
        <w:tc>
          <w:tcPr>
            <w:tcW w:w="709" w:type="dxa"/>
            <w:tcBorders>
              <w:top w:val="single" w:sz="4" w:space="0" w:color="auto"/>
            </w:tcBorders>
            <w:shd w:val="clear" w:color="auto" w:fill="auto"/>
            <w:vAlign w:val="center"/>
            <w:hideMark/>
          </w:tcPr>
          <w:p w14:paraId="688558A3" w14:textId="28435C3F" w:rsidR="005F6851" w:rsidRPr="00B5461C" w:rsidRDefault="00C127C5" w:rsidP="005F6851">
            <w:pPr>
              <w:spacing w:after="0" w:line="240" w:lineRule="auto"/>
              <w:jc w:val="center"/>
              <w:rPr>
                <w:rFonts w:ascii="Times New Roman" w:eastAsia="Yu Gothic" w:hAnsi="Times New Roman" w:cs="Times New Roman"/>
                <w:color w:val="000000"/>
                <w:sz w:val="20"/>
                <w:szCs w:val="20"/>
                <w:lang w:eastAsia="ja-JP"/>
              </w:rPr>
            </w:pPr>
            <w:r w:rsidRPr="00B5461C">
              <w:rPr>
                <w:rFonts w:ascii="Times New Roman" w:eastAsia="Yu Gothic" w:hAnsi="Times New Roman" w:cs="Times New Roman"/>
                <w:color w:val="000000"/>
                <w:sz w:val="20"/>
                <w:szCs w:val="20"/>
                <w:lang w:eastAsia="ja-JP"/>
              </w:rPr>
              <w:t>4</w:t>
            </w:r>
          </w:p>
        </w:tc>
        <w:tc>
          <w:tcPr>
            <w:tcW w:w="1985" w:type="dxa"/>
            <w:tcBorders>
              <w:top w:val="single" w:sz="4" w:space="0" w:color="auto"/>
            </w:tcBorders>
            <w:shd w:val="clear" w:color="auto" w:fill="auto"/>
            <w:vAlign w:val="center"/>
            <w:hideMark/>
          </w:tcPr>
          <w:p w14:paraId="5EA65289" w14:textId="77777777" w:rsidR="005F6851" w:rsidRPr="00B5461C" w:rsidRDefault="005F6851" w:rsidP="005F6851">
            <w:pPr>
              <w:spacing w:after="0" w:line="240" w:lineRule="auto"/>
              <w:jc w:val="center"/>
              <w:rPr>
                <w:rFonts w:ascii="Times New Roman" w:eastAsia="Yu Gothic" w:hAnsi="Times New Roman" w:cs="Times New Roman"/>
                <w:color w:val="000000"/>
                <w:sz w:val="20"/>
                <w:szCs w:val="20"/>
                <w:lang w:eastAsia="ja-JP"/>
              </w:rPr>
            </w:pPr>
            <w:r w:rsidRPr="00B5461C">
              <w:rPr>
                <w:rFonts w:ascii="Times New Roman" w:eastAsia="Yu Gothic" w:hAnsi="Times New Roman" w:cs="Times New Roman"/>
                <w:color w:val="000000"/>
                <w:sz w:val="20"/>
                <w:szCs w:val="20"/>
                <w:lang w:eastAsia="ja-JP"/>
              </w:rPr>
              <w:t>4</w:t>
            </w:r>
          </w:p>
        </w:tc>
        <w:tc>
          <w:tcPr>
            <w:tcW w:w="992" w:type="dxa"/>
            <w:tcBorders>
              <w:top w:val="single" w:sz="4" w:space="0" w:color="auto"/>
            </w:tcBorders>
            <w:shd w:val="clear" w:color="auto" w:fill="auto"/>
            <w:vAlign w:val="center"/>
            <w:hideMark/>
          </w:tcPr>
          <w:p w14:paraId="2DB92C22" w14:textId="77777777" w:rsidR="005F6851" w:rsidRPr="00B5461C" w:rsidRDefault="005F6851" w:rsidP="005F6851">
            <w:pPr>
              <w:spacing w:after="0" w:line="240" w:lineRule="auto"/>
              <w:jc w:val="center"/>
              <w:rPr>
                <w:rFonts w:ascii="Times New Roman" w:eastAsia="Yu Gothic" w:hAnsi="Times New Roman" w:cs="Times New Roman"/>
                <w:color w:val="000000"/>
                <w:sz w:val="20"/>
                <w:szCs w:val="20"/>
                <w:lang w:eastAsia="ja-JP"/>
              </w:rPr>
            </w:pPr>
            <w:r w:rsidRPr="00B5461C">
              <w:rPr>
                <w:rFonts w:ascii="Times New Roman" w:eastAsia="Yu Gothic" w:hAnsi="Times New Roman" w:cs="Times New Roman"/>
                <w:color w:val="000000"/>
                <w:sz w:val="20"/>
                <w:szCs w:val="20"/>
                <w:lang w:eastAsia="ja-JP"/>
              </w:rPr>
              <w:t>4</w:t>
            </w:r>
          </w:p>
        </w:tc>
        <w:tc>
          <w:tcPr>
            <w:tcW w:w="1134" w:type="dxa"/>
            <w:tcBorders>
              <w:top w:val="single" w:sz="4" w:space="0" w:color="auto"/>
            </w:tcBorders>
            <w:shd w:val="clear" w:color="auto" w:fill="auto"/>
            <w:vAlign w:val="center"/>
            <w:hideMark/>
          </w:tcPr>
          <w:p w14:paraId="33DEF071" w14:textId="77777777" w:rsidR="005F6851" w:rsidRPr="00B5461C" w:rsidRDefault="005F6851" w:rsidP="005F6851">
            <w:pPr>
              <w:spacing w:after="0" w:line="240" w:lineRule="auto"/>
              <w:jc w:val="center"/>
              <w:rPr>
                <w:rFonts w:ascii="Times New Roman" w:eastAsia="Yu Gothic" w:hAnsi="Times New Roman" w:cs="Times New Roman"/>
                <w:color w:val="000000"/>
                <w:sz w:val="20"/>
                <w:szCs w:val="20"/>
                <w:lang w:eastAsia="ja-JP"/>
              </w:rPr>
            </w:pPr>
            <w:r w:rsidRPr="00B5461C">
              <w:rPr>
                <w:rFonts w:ascii="Times New Roman" w:eastAsia="Yu Gothic" w:hAnsi="Times New Roman" w:cs="Times New Roman"/>
                <w:color w:val="000000"/>
                <w:sz w:val="20"/>
                <w:szCs w:val="20"/>
                <w:lang w:eastAsia="ja-JP"/>
              </w:rPr>
              <w:t>4</w:t>
            </w:r>
          </w:p>
        </w:tc>
        <w:tc>
          <w:tcPr>
            <w:tcW w:w="850" w:type="dxa"/>
            <w:tcBorders>
              <w:top w:val="single" w:sz="4" w:space="0" w:color="auto"/>
            </w:tcBorders>
            <w:shd w:val="clear" w:color="auto" w:fill="auto"/>
            <w:vAlign w:val="center"/>
            <w:hideMark/>
          </w:tcPr>
          <w:p w14:paraId="0ABADB99" w14:textId="3B3692E9" w:rsidR="005F6851" w:rsidRPr="00B5461C" w:rsidRDefault="005F6851" w:rsidP="005F6851">
            <w:pPr>
              <w:spacing w:after="0" w:line="240" w:lineRule="auto"/>
              <w:jc w:val="center"/>
              <w:rPr>
                <w:rFonts w:ascii="Times New Roman" w:eastAsia="Yu Gothic" w:hAnsi="Times New Roman" w:cs="Times New Roman"/>
                <w:color w:val="000000"/>
                <w:sz w:val="20"/>
                <w:szCs w:val="20"/>
                <w:lang w:eastAsia="ja-JP"/>
              </w:rPr>
            </w:pPr>
            <w:r w:rsidRPr="00B5461C">
              <w:rPr>
                <w:rFonts w:ascii="Times New Roman" w:eastAsia="Yu Gothic" w:hAnsi="Times New Roman" w:cs="Times New Roman"/>
                <w:color w:val="000000"/>
                <w:sz w:val="20"/>
                <w:szCs w:val="20"/>
                <w:lang w:eastAsia="ja-JP"/>
              </w:rPr>
              <w:t>4</w:t>
            </w:r>
          </w:p>
        </w:tc>
        <w:tc>
          <w:tcPr>
            <w:tcW w:w="851" w:type="dxa"/>
            <w:tcBorders>
              <w:top w:val="single" w:sz="4" w:space="0" w:color="auto"/>
            </w:tcBorders>
            <w:shd w:val="clear" w:color="auto" w:fill="auto"/>
            <w:vAlign w:val="center"/>
          </w:tcPr>
          <w:p w14:paraId="04F290A5" w14:textId="37AECD10" w:rsidR="005F6851" w:rsidRPr="00B5461C" w:rsidRDefault="005F6851" w:rsidP="005F6851">
            <w:pPr>
              <w:spacing w:after="0" w:line="240" w:lineRule="auto"/>
              <w:jc w:val="center"/>
              <w:rPr>
                <w:rFonts w:ascii="Times New Roman" w:eastAsia="Yu Gothic" w:hAnsi="Times New Roman" w:cs="Times New Roman"/>
                <w:color w:val="000000"/>
                <w:sz w:val="20"/>
                <w:szCs w:val="20"/>
                <w:lang w:eastAsia="ja-JP"/>
              </w:rPr>
            </w:pPr>
            <w:r w:rsidRPr="00B5461C">
              <w:rPr>
                <w:rFonts w:ascii="Times New Roman" w:eastAsia="Yu Gothic" w:hAnsi="Times New Roman" w:cs="Times New Roman"/>
                <w:color w:val="000000"/>
                <w:sz w:val="20"/>
                <w:szCs w:val="20"/>
                <w:lang w:eastAsia="ja-JP"/>
              </w:rPr>
              <w:t>4</w:t>
            </w:r>
          </w:p>
        </w:tc>
      </w:tr>
      <w:tr w:rsidR="002B0260" w:rsidRPr="00B5461C" w14:paraId="75C0AB43" w14:textId="77777777" w:rsidTr="00340E85">
        <w:trPr>
          <w:trHeight w:val="360"/>
          <w:jc w:val="center"/>
        </w:trPr>
        <w:tc>
          <w:tcPr>
            <w:tcW w:w="1276" w:type="dxa"/>
            <w:shd w:val="clear" w:color="auto" w:fill="auto"/>
            <w:vAlign w:val="center"/>
            <w:hideMark/>
          </w:tcPr>
          <w:p w14:paraId="6BF44B8F" w14:textId="77777777" w:rsidR="005F6851" w:rsidRPr="00B5461C" w:rsidRDefault="005F6851" w:rsidP="005F6851">
            <w:pPr>
              <w:spacing w:after="0" w:line="240" w:lineRule="auto"/>
              <w:jc w:val="center"/>
              <w:rPr>
                <w:rFonts w:ascii="Times New Roman" w:eastAsia="Yu Gothic" w:hAnsi="Times New Roman" w:cs="Times New Roman"/>
                <w:color w:val="000000"/>
                <w:sz w:val="20"/>
                <w:szCs w:val="20"/>
                <w:lang w:eastAsia="ja-JP"/>
              </w:rPr>
            </w:pPr>
            <w:r w:rsidRPr="00B5461C">
              <w:rPr>
                <w:rFonts w:ascii="Times New Roman" w:eastAsia="Yu Gothic" w:hAnsi="Times New Roman" w:cs="Times New Roman"/>
                <w:color w:val="000000"/>
                <w:sz w:val="20"/>
                <w:szCs w:val="20"/>
                <w:lang w:eastAsia="ja-JP"/>
              </w:rPr>
              <w:t>Stroke</w:t>
            </w:r>
          </w:p>
        </w:tc>
        <w:tc>
          <w:tcPr>
            <w:tcW w:w="992" w:type="dxa"/>
            <w:shd w:val="clear" w:color="auto" w:fill="auto"/>
            <w:vAlign w:val="center"/>
            <w:hideMark/>
          </w:tcPr>
          <w:p w14:paraId="16039FAB" w14:textId="77777777" w:rsidR="005F6851" w:rsidRPr="00B5461C" w:rsidRDefault="005F6851" w:rsidP="005F6851">
            <w:pPr>
              <w:spacing w:after="0" w:line="240" w:lineRule="auto"/>
              <w:jc w:val="center"/>
              <w:rPr>
                <w:rFonts w:ascii="Times New Roman" w:eastAsia="Yu Gothic" w:hAnsi="Times New Roman" w:cs="Times New Roman"/>
                <w:color w:val="000000"/>
                <w:sz w:val="20"/>
                <w:szCs w:val="20"/>
                <w:lang w:eastAsia="ja-JP"/>
              </w:rPr>
            </w:pPr>
            <w:r w:rsidRPr="00B5461C">
              <w:rPr>
                <w:rFonts w:ascii="Times New Roman" w:eastAsia="Yu Gothic" w:hAnsi="Times New Roman" w:cs="Times New Roman"/>
                <w:color w:val="000000"/>
                <w:sz w:val="20"/>
                <w:szCs w:val="20"/>
                <w:lang w:eastAsia="ja-JP"/>
              </w:rPr>
              <w:t>4</w:t>
            </w:r>
          </w:p>
        </w:tc>
        <w:tc>
          <w:tcPr>
            <w:tcW w:w="709" w:type="dxa"/>
            <w:shd w:val="clear" w:color="auto" w:fill="auto"/>
            <w:vAlign w:val="center"/>
            <w:hideMark/>
          </w:tcPr>
          <w:p w14:paraId="24111A32" w14:textId="47FD9F2D" w:rsidR="005F6851" w:rsidRPr="00B5461C" w:rsidRDefault="00C127C5" w:rsidP="005F6851">
            <w:pPr>
              <w:spacing w:after="0" w:line="240" w:lineRule="auto"/>
              <w:jc w:val="center"/>
              <w:rPr>
                <w:rFonts w:ascii="Times New Roman" w:eastAsia="Yu Gothic" w:hAnsi="Times New Roman" w:cs="Times New Roman"/>
                <w:color w:val="000000"/>
                <w:sz w:val="20"/>
                <w:szCs w:val="20"/>
                <w:lang w:eastAsia="ja-JP"/>
              </w:rPr>
            </w:pPr>
            <w:r w:rsidRPr="00B5461C">
              <w:rPr>
                <w:rFonts w:ascii="Times New Roman" w:eastAsia="Yu Gothic" w:hAnsi="Times New Roman" w:cs="Times New Roman"/>
                <w:color w:val="000000"/>
                <w:sz w:val="20"/>
                <w:szCs w:val="20"/>
                <w:lang w:eastAsia="ja-JP"/>
              </w:rPr>
              <w:t>3</w:t>
            </w:r>
          </w:p>
        </w:tc>
        <w:tc>
          <w:tcPr>
            <w:tcW w:w="1985" w:type="dxa"/>
            <w:shd w:val="clear" w:color="auto" w:fill="auto"/>
            <w:vAlign w:val="center"/>
            <w:hideMark/>
          </w:tcPr>
          <w:p w14:paraId="3F26B70C" w14:textId="77777777" w:rsidR="005F6851" w:rsidRPr="00B5461C" w:rsidRDefault="005F6851" w:rsidP="005F6851">
            <w:pPr>
              <w:spacing w:after="0" w:line="240" w:lineRule="auto"/>
              <w:jc w:val="center"/>
              <w:rPr>
                <w:rFonts w:ascii="Times New Roman" w:eastAsia="Yu Gothic" w:hAnsi="Times New Roman" w:cs="Times New Roman"/>
                <w:color w:val="000000"/>
                <w:sz w:val="20"/>
                <w:szCs w:val="20"/>
                <w:lang w:eastAsia="ja-JP"/>
              </w:rPr>
            </w:pPr>
            <w:r w:rsidRPr="00B5461C">
              <w:rPr>
                <w:rFonts w:ascii="Times New Roman" w:eastAsia="Yu Gothic" w:hAnsi="Times New Roman" w:cs="Times New Roman"/>
                <w:color w:val="000000"/>
                <w:sz w:val="20"/>
                <w:szCs w:val="20"/>
                <w:lang w:eastAsia="ja-JP"/>
              </w:rPr>
              <w:t>4</w:t>
            </w:r>
          </w:p>
        </w:tc>
        <w:tc>
          <w:tcPr>
            <w:tcW w:w="992" w:type="dxa"/>
            <w:shd w:val="clear" w:color="auto" w:fill="auto"/>
            <w:vAlign w:val="center"/>
            <w:hideMark/>
          </w:tcPr>
          <w:p w14:paraId="4B491AC1" w14:textId="77777777" w:rsidR="005F6851" w:rsidRPr="00B5461C" w:rsidRDefault="005F6851" w:rsidP="005F6851">
            <w:pPr>
              <w:spacing w:after="0" w:line="240" w:lineRule="auto"/>
              <w:jc w:val="center"/>
              <w:rPr>
                <w:rFonts w:ascii="Times New Roman" w:eastAsia="Yu Gothic" w:hAnsi="Times New Roman" w:cs="Times New Roman"/>
                <w:color w:val="000000"/>
                <w:sz w:val="20"/>
                <w:szCs w:val="20"/>
                <w:lang w:eastAsia="ja-JP"/>
              </w:rPr>
            </w:pPr>
            <w:r w:rsidRPr="00B5461C">
              <w:rPr>
                <w:rFonts w:ascii="Times New Roman" w:eastAsia="Yu Gothic" w:hAnsi="Times New Roman" w:cs="Times New Roman"/>
                <w:color w:val="000000"/>
                <w:sz w:val="20"/>
                <w:szCs w:val="20"/>
                <w:lang w:eastAsia="ja-JP"/>
              </w:rPr>
              <w:t>4</w:t>
            </w:r>
          </w:p>
        </w:tc>
        <w:tc>
          <w:tcPr>
            <w:tcW w:w="1134" w:type="dxa"/>
            <w:shd w:val="clear" w:color="auto" w:fill="auto"/>
            <w:vAlign w:val="center"/>
            <w:hideMark/>
          </w:tcPr>
          <w:p w14:paraId="4E943E52" w14:textId="77777777" w:rsidR="005F6851" w:rsidRPr="00B5461C" w:rsidRDefault="005F6851" w:rsidP="005F6851">
            <w:pPr>
              <w:spacing w:after="0" w:line="240" w:lineRule="auto"/>
              <w:jc w:val="center"/>
              <w:rPr>
                <w:rFonts w:ascii="Times New Roman" w:eastAsia="Yu Gothic" w:hAnsi="Times New Roman" w:cs="Times New Roman"/>
                <w:color w:val="000000"/>
                <w:sz w:val="20"/>
                <w:szCs w:val="20"/>
                <w:lang w:eastAsia="ja-JP"/>
              </w:rPr>
            </w:pPr>
            <w:r w:rsidRPr="00B5461C">
              <w:rPr>
                <w:rFonts w:ascii="Times New Roman" w:eastAsia="Yu Gothic" w:hAnsi="Times New Roman" w:cs="Times New Roman"/>
                <w:color w:val="000000"/>
                <w:sz w:val="20"/>
                <w:szCs w:val="20"/>
                <w:lang w:eastAsia="ja-JP"/>
              </w:rPr>
              <w:t>4</w:t>
            </w:r>
          </w:p>
        </w:tc>
        <w:tc>
          <w:tcPr>
            <w:tcW w:w="850" w:type="dxa"/>
            <w:shd w:val="clear" w:color="auto" w:fill="auto"/>
            <w:vAlign w:val="center"/>
            <w:hideMark/>
          </w:tcPr>
          <w:p w14:paraId="2827B252" w14:textId="67D05C4F" w:rsidR="005F6851" w:rsidRPr="00B5461C" w:rsidRDefault="005F6851" w:rsidP="005F6851">
            <w:pPr>
              <w:spacing w:after="0" w:line="240" w:lineRule="auto"/>
              <w:jc w:val="center"/>
              <w:rPr>
                <w:rFonts w:ascii="Times New Roman" w:eastAsia="Yu Gothic" w:hAnsi="Times New Roman" w:cs="Times New Roman"/>
                <w:color w:val="000000"/>
                <w:sz w:val="20"/>
                <w:szCs w:val="20"/>
                <w:lang w:eastAsia="ja-JP"/>
              </w:rPr>
            </w:pPr>
            <w:r w:rsidRPr="00B5461C">
              <w:rPr>
                <w:rFonts w:ascii="Times New Roman" w:eastAsia="Yu Gothic" w:hAnsi="Times New Roman" w:cs="Times New Roman"/>
                <w:color w:val="000000"/>
                <w:sz w:val="20"/>
                <w:szCs w:val="20"/>
                <w:lang w:eastAsia="ja-JP"/>
              </w:rPr>
              <w:t>4</w:t>
            </w:r>
          </w:p>
        </w:tc>
        <w:tc>
          <w:tcPr>
            <w:tcW w:w="851" w:type="dxa"/>
            <w:shd w:val="clear" w:color="auto" w:fill="auto"/>
            <w:vAlign w:val="center"/>
          </w:tcPr>
          <w:p w14:paraId="513B949A" w14:textId="3F72302B" w:rsidR="005F6851" w:rsidRPr="00B5461C" w:rsidRDefault="005F6851" w:rsidP="005F6851">
            <w:pPr>
              <w:spacing w:after="0" w:line="240" w:lineRule="auto"/>
              <w:jc w:val="center"/>
              <w:rPr>
                <w:rFonts w:ascii="Times New Roman" w:eastAsia="Yu Gothic" w:hAnsi="Times New Roman" w:cs="Times New Roman"/>
                <w:color w:val="000000"/>
                <w:sz w:val="20"/>
                <w:szCs w:val="20"/>
                <w:lang w:eastAsia="ja-JP"/>
              </w:rPr>
            </w:pPr>
            <w:r w:rsidRPr="00B5461C">
              <w:rPr>
                <w:rFonts w:ascii="Times New Roman" w:eastAsia="Yu Gothic" w:hAnsi="Times New Roman" w:cs="Times New Roman"/>
                <w:color w:val="000000"/>
                <w:sz w:val="20"/>
                <w:szCs w:val="20"/>
                <w:lang w:eastAsia="ja-JP"/>
              </w:rPr>
              <w:t>4</w:t>
            </w:r>
          </w:p>
        </w:tc>
      </w:tr>
      <w:tr w:rsidR="002B0260" w:rsidRPr="00B5461C" w14:paraId="56BEAA26" w14:textId="77777777" w:rsidTr="00340E85">
        <w:trPr>
          <w:trHeight w:val="900"/>
          <w:jc w:val="center"/>
        </w:trPr>
        <w:tc>
          <w:tcPr>
            <w:tcW w:w="1276" w:type="dxa"/>
            <w:tcBorders>
              <w:bottom w:val="single" w:sz="4" w:space="0" w:color="auto"/>
            </w:tcBorders>
            <w:shd w:val="clear" w:color="auto" w:fill="auto"/>
            <w:vAlign w:val="center"/>
            <w:hideMark/>
          </w:tcPr>
          <w:p w14:paraId="6F7E730D" w14:textId="4FEB7228" w:rsidR="005F6851" w:rsidRPr="00B5461C" w:rsidRDefault="005F6851" w:rsidP="005F6851">
            <w:pPr>
              <w:spacing w:after="0" w:line="240" w:lineRule="auto"/>
              <w:jc w:val="center"/>
              <w:rPr>
                <w:rFonts w:ascii="Times New Roman" w:eastAsia="Yu Gothic" w:hAnsi="Times New Roman" w:cs="Times New Roman"/>
                <w:color w:val="000000"/>
                <w:sz w:val="20"/>
                <w:szCs w:val="20"/>
                <w:lang w:eastAsia="ja-JP"/>
              </w:rPr>
            </w:pPr>
            <w:r w:rsidRPr="00B5461C">
              <w:rPr>
                <w:rFonts w:ascii="Times New Roman" w:eastAsia="Yu Gothic" w:hAnsi="Times New Roman" w:cs="Times New Roman"/>
                <w:color w:val="000000"/>
                <w:sz w:val="20"/>
                <w:szCs w:val="20"/>
                <w:lang w:eastAsia="ja-JP"/>
              </w:rPr>
              <w:t>Mortality from non-</w:t>
            </w:r>
            <w:del w:id="369" w:author="Kypridemos, Christodoulos" w:date="2025-02-20T14:47:00Z" w16du:dateUtc="2025-02-20T14:47:00Z">
              <w:r w:rsidR="005F0E6F" w:rsidDel="00520F5D">
                <w:rPr>
                  <w:rFonts w:ascii="Times New Roman" w:eastAsia="Yu Gothic" w:hAnsi="Times New Roman" w:cs="Times New Roman"/>
                  <w:color w:val="000000"/>
                  <w:sz w:val="20"/>
                  <w:szCs w:val="20"/>
                  <w:lang w:eastAsia="ja-JP"/>
                </w:rPr>
                <w:delText>model</w:delText>
              </w:r>
              <w:r w:rsidRPr="00B5461C" w:rsidDel="00520F5D">
                <w:rPr>
                  <w:rFonts w:ascii="Times New Roman" w:eastAsia="Yu Gothic" w:hAnsi="Times New Roman" w:cs="Times New Roman"/>
                  <w:color w:val="000000"/>
                  <w:sz w:val="20"/>
                  <w:szCs w:val="20"/>
                  <w:lang w:eastAsia="ja-JP"/>
                </w:rPr>
                <w:delText>e</w:delText>
              </w:r>
            </w:del>
            <w:ins w:id="370" w:author="Kypridemos, Christodoulos" w:date="2025-02-20T14:47:00Z" w16du:dateUtc="2025-02-20T14:47:00Z">
              <w:r w:rsidR="00520F5D">
                <w:rPr>
                  <w:rFonts w:ascii="Times New Roman" w:eastAsia="Yu Gothic" w:hAnsi="Times New Roman" w:cs="Times New Roman"/>
                  <w:color w:val="000000"/>
                  <w:sz w:val="20"/>
                  <w:szCs w:val="20"/>
                  <w:lang w:eastAsia="ja-JP"/>
                </w:rPr>
                <w:t>modelle</w:t>
              </w:r>
            </w:ins>
            <w:r w:rsidRPr="00B5461C">
              <w:rPr>
                <w:rFonts w:ascii="Times New Roman" w:eastAsia="Yu Gothic" w:hAnsi="Times New Roman" w:cs="Times New Roman"/>
                <w:color w:val="000000"/>
                <w:sz w:val="20"/>
                <w:szCs w:val="20"/>
                <w:lang w:eastAsia="ja-JP"/>
              </w:rPr>
              <w:t>d diseases</w:t>
            </w:r>
          </w:p>
        </w:tc>
        <w:tc>
          <w:tcPr>
            <w:tcW w:w="992" w:type="dxa"/>
            <w:tcBorders>
              <w:bottom w:val="single" w:sz="4" w:space="0" w:color="auto"/>
            </w:tcBorders>
            <w:shd w:val="clear" w:color="auto" w:fill="auto"/>
            <w:vAlign w:val="center"/>
            <w:hideMark/>
          </w:tcPr>
          <w:p w14:paraId="6110B068" w14:textId="77777777" w:rsidR="005F6851" w:rsidRPr="00B5461C" w:rsidRDefault="005F6851" w:rsidP="005F6851">
            <w:pPr>
              <w:spacing w:after="0" w:line="240" w:lineRule="auto"/>
              <w:jc w:val="center"/>
              <w:rPr>
                <w:rFonts w:ascii="Times New Roman" w:eastAsia="Yu Gothic" w:hAnsi="Times New Roman" w:cs="Times New Roman"/>
                <w:color w:val="000000"/>
                <w:sz w:val="20"/>
                <w:szCs w:val="20"/>
                <w:lang w:eastAsia="ja-JP"/>
              </w:rPr>
            </w:pPr>
            <w:r w:rsidRPr="00B5461C">
              <w:rPr>
                <w:rFonts w:ascii="Times New Roman" w:eastAsia="Yu Gothic" w:hAnsi="Times New Roman" w:cs="Times New Roman"/>
                <w:color w:val="000000"/>
                <w:sz w:val="20"/>
                <w:szCs w:val="20"/>
                <w:lang w:eastAsia="ja-JP"/>
              </w:rPr>
              <w:t>5</w:t>
            </w:r>
          </w:p>
        </w:tc>
        <w:tc>
          <w:tcPr>
            <w:tcW w:w="709" w:type="dxa"/>
            <w:tcBorders>
              <w:bottom w:val="single" w:sz="4" w:space="0" w:color="auto"/>
            </w:tcBorders>
            <w:shd w:val="clear" w:color="auto" w:fill="auto"/>
            <w:vAlign w:val="center"/>
            <w:hideMark/>
          </w:tcPr>
          <w:p w14:paraId="584C7B31" w14:textId="77777777" w:rsidR="005F6851" w:rsidRPr="00B5461C" w:rsidRDefault="005F6851" w:rsidP="005F6851">
            <w:pPr>
              <w:spacing w:after="0" w:line="240" w:lineRule="auto"/>
              <w:jc w:val="center"/>
              <w:rPr>
                <w:rFonts w:ascii="Times New Roman" w:eastAsia="Yu Gothic" w:hAnsi="Times New Roman" w:cs="Times New Roman"/>
                <w:color w:val="000000"/>
                <w:sz w:val="20"/>
                <w:szCs w:val="20"/>
                <w:lang w:eastAsia="ja-JP"/>
              </w:rPr>
            </w:pPr>
            <w:r w:rsidRPr="00B5461C">
              <w:rPr>
                <w:rFonts w:ascii="Times New Roman" w:eastAsia="Yu Gothic" w:hAnsi="Times New Roman" w:cs="Times New Roman"/>
                <w:color w:val="000000"/>
                <w:sz w:val="20"/>
                <w:szCs w:val="20"/>
                <w:lang w:eastAsia="ja-JP"/>
              </w:rPr>
              <w:t xml:space="preserve">　</w:t>
            </w:r>
          </w:p>
        </w:tc>
        <w:tc>
          <w:tcPr>
            <w:tcW w:w="1985" w:type="dxa"/>
            <w:tcBorders>
              <w:bottom w:val="single" w:sz="4" w:space="0" w:color="auto"/>
            </w:tcBorders>
            <w:shd w:val="clear" w:color="auto" w:fill="auto"/>
            <w:vAlign w:val="center"/>
            <w:hideMark/>
          </w:tcPr>
          <w:p w14:paraId="091EF8D8" w14:textId="77777777" w:rsidR="005F6851" w:rsidRPr="00B5461C" w:rsidRDefault="005F6851" w:rsidP="005F6851">
            <w:pPr>
              <w:spacing w:after="0" w:line="240" w:lineRule="auto"/>
              <w:jc w:val="center"/>
              <w:rPr>
                <w:rFonts w:ascii="Times New Roman" w:eastAsia="Yu Gothic" w:hAnsi="Times New Roman" w:cs="Times New Roman"/>
                <w:color w:val="000000"/>
                <w:sz w:val="20"/>
                <w:szCs w:val="20"/>
                <w:lang w:eastAsia="ja-JP"/>
              </w:rPr>
            </w:pPr>
            <w:r w:rsidRPr="00B5461C">
              <w:rPr>
                <w:rFonts w:ascii="Times New Roman" w:eastAsia="Yu Gothic" w:hAnsi="Times New Roman" w:cs="Times New Roman"/>
                <w:color w:val="000000"/>
                <w:sz w:val="20"/>
                <w:szCs w:val="20"/>
                <w:lang w:eastAsia="ja-JP"/>
              </w:rPr>
              <w:t xml:space="preserve">　</w:t>
            </w:r>
          </w:p>
        </w:tc>
        <w:tc>
          <w:tcPr>
            <w:tcW w:w="992" w:type="dxa"/>
            <w:tcBorders>
              <w:bottom w:val="single" w:sz="4" w:space="0" w:color="auto"/>
            </w:tcBorders>
            <w:shd w:val="clear" w:color="auto" w:fill="auto"/>
            <w:vAlign w:val="center"/>
            <w:hideMark/>
          </w:tcPr>
          <w:p w14:paraId="043D3B7B" w14:textId="77777777" w:rsidR="005F6851" w:rsidRPr="00B5461C" w:rsidRDefault="005F6851" w:rsidP="005F6851">
            <w:pPr>
              <w:spacing w:after="0" w:line="240" w:lineRule="auto"/>
              <w:jc w:val="center"/>
              <w:rPr>
                <w:rFonts w:ascii="Times New Roman" w:eastAsia="Yu Gothic" w:hAnsi="Times New Roman" w:cs="Times New Roman"/>
                <w:color w:val="000000"/>
                <w:sz w:val="20"/>
                <w:szCs w:val="20"/>
                <w:lang w:eastAsia="ja-JP"/>
              </w:rPr>
            </w:pPr>
            <w:r w:rsidRPr="00B5461C">
              <w:rPr>
                <w:rFonts w:ascii="Times New Roman" w:eastAsia="Yu Gothic" w:hAnsi="Times New Roman" w:cs="Times New Roman"/>
                <w:color w:val="000000"/>
                <w:sz w:val="20"/>
                <w:szCs w:val="20"/>
                <w:lang w:eastAsia="ja-JP"/>
              </w:rPr>
              <w:t>5</w:t>
            </w:r>
          </w:p>
        </w:tc>
        <w:tc>
          <w:tcPr>
            <w:tcW w:w="1134" w:type="dxa"/>
            <w:tcBorders>
              <w:bottom w:val="single" w:sz="4" w:space="0" w:color="auto"/>
            </w:tcBorders>
            <w:shd w:val="clear" w:color="auto" w:fill="auto"/>
            <w:vAlign w:val="center"/>
            <w:hideMark/>
          </w:tcPr>
          <w:p w14:paraId="3C1F9C53" w14:textId="77777777" w:rsidR="005F6851" w:rsidRPr="00B5461C" w:rsidRDefault="005F6851" w:rsidP="005F6851">
            <w:pPr>
              <w:spacing w:after="0" w:line="240" w:lineRule="auto"/>
              <w:jc w:val="center"/>
              <w:rPr>
                <w:rFonts w:ascii="Times New Roman" w:eastAsia="Yu Gothic" w:hAnsi="Times New Roman" w:cs="Times New Roman"/>
                <w:color w:val="000000"/>
                <w:sz w:val="20"/>
                <w:szCs w:val="20"/>
                <w:lang w:eastAsia="ja-JP"/>
              </w:rPr>
            </w:pPr>
            <w:r w:rsidRPr="00B5461C">
              <w:rPr>
                <w:rFonts w:ascii="Times New Roman" w:eastAsia="Yu Gothic" w:hAnsi="Times New Roman" w:cs="Times New Roman"/>
                <w:color w:val="000000"/>
                <w:sz w:val="20"/>
                <w:szCs w:val="20"/>
                <w:lang w:eastAsia="ja-JP"/>
              </w:rPr>
              <w:t>5</w:t>
            </w:r>
          </w:p>
        </w:tc>
        <w:tc>
          <w:tcPr>
            <w:tcW w:w="850" w:type="dxa"/>
            <w:tcBorders>
              <w:bottom w:val="single" w:sz="4" w:space="0" w:color="auto"/>
            </w:tcBorders>
            <w:shd w:val="clear" w:color="auto" w:fill="auto"/>
            <w:vAlign w:val="center"/>
            <w:hideMark/>
          </w:tcPr>
          <w:p w14:paraId="23BCF04D" w14:textId="77777777" w:rsidR="005F6851" w:rsidRPr="00B5461C" w:rsidRDefault="005F6851" w:rsidP="005F6851">
            <w:pPr>
              <w:spacing w:after="0" w:line="240" w:lineRule="auto"/>
              <w:jc w:val="center"/>
              <w:rPr>
                <w:rFonts w:ascii="Times New Roman" w:eastAsia="Yu Gothic" w:hAnsi="Times New Roman" w:cs="Times New Roman"/>
                <w:color w:val="000000"/>
                <w:sz w:val="20"/>
                <w:szCs w:val="20"/>
                <w:lang w:eastAsia="ja-JP"/>
              </w:rPr>
            </w:pPr>
            <w:r w:rsidRPr="00B5461C">
              <w:rPr>
                <w:rFonts w:ascii="Times New Roman" w:eastAsia="Yu Gothic" w:hAnsi="Times New Roman" w:cs="Times New Roman"/>
                <w:color w:val="000000"/>
                <w:sz w:val="20"/>
                <w:szCs w:val="20"/>
                <w:lang w:eastAsia="ja-JP"/>
              </w:rPr>
              <w:t xml:space="preserve">　</w:t>
            </w:r>
          </w:p>
        </w:tc>
        <w:tc>
          <w:tcPr>
            <w:tcW w:w="851" w:type="dxa"/>
            <w:tcBorders>
              <w:bottom w:val="single" w:sz="4" w:space="0" w:color="auto"/>
            </w:tcBorders>
            <w:shd w:val="clear" w:color="auto" w:fill="auto"/>
            <w:vAlign w:val="center"/>
          </w:tcPr>
          <w:p w14:paraId="2868C79D" w14:textId="77777777" w:rsidR="005F6851" w:rsidRPr="00B5461C" w:rsidRDefault="005F6851" w:rsidP="005F6851">
            <w:pPr>
              <w:spacing w:after="0" w:line="240" w:lineRule="auto"/>
              <w:jc w:val="center"/>
              <w:rPr>
                <w:rFonts w:ascii="Times New Roman" w:eastAsia="Yu Gothic" w:hAnsi="Times New Roman" w:cs="Times New Roman"/>
                <w:color w:val="000000"/>
                <w:sz w:val="20"/>
                <w:szCs w:val="20"/>
                <w:lang w:eastAsia="ja-JP"/>
              </w:rPr>
            </w:pPr>
          </w:p>
        </w:tc>
      </w:tr>
      <w:tr w:rsidR="00A71A5B" w:rsidRPr="00B5461C" w14:paraId="3EC42A33" w14:textId="77777777" w:rsidTr="00563AE4">
        <w:trPr>
          <w:trHeight w:val="604"/>
          <w:jc w:val="center"/>
        </w:trPr>
        <w:tc>
          <w:tcPr>
            <w:tcW w:w="8789" w:type="dxa"/>
            <w:gridSpan w:val="8"/>
            <w:tcBorders>
              <w:top w:val="single" w:sz="4" w:space="0" w:color="auto"/>
            </w:tcBorders>
            <w:shd w:val="clear" w:color="auto" w:fill="auto"/>
            <w:vAlign w:val="center"/>
          </w:tcPr>
          <w:p w14:paraId="461C17A7" w14:textId="65F4E7BA" w:rsidR="00A71A5B" w:rsidRPr="00B5461C" w:rsidRDefault="00A71A5B" w:rsidP="00563AE4">
            <w:pPr>
              <w:spacing w:after="0" w:line="240" w:lineRule="auto"/>
              <w:jc w:val="left"/>
              <w:rPr>
                <w:rFonts w:ascii="Times New Roman" w:eastAsia="Yu Gothic" w:hAnsi="Times New Roman" w:cs="Times New Roman"/>
                <w:color w:val="000000"/>
                <w:sz w:val="20"/>
                <w:szCs w:val="20"/>
                <w:lang w:eastAsia="ja-JP"/>
              </w:rPr>
            </w:pPr>
            <w:r w:rsidRPr="00B5461C">
              <w:rPr>
                <w:rFonts w:ascii="Times New Roman" w:eastAsia="Yu Gothic" w:hAnsi="Times New Roman" w:cs="Times New Roman"/>
                <w:color w:val="000000"/>
                <w:sz w:val="20"/>
                <w:szCs w:val="20"/>
                <w:lang w:eastAsia="ja-JP"/>
              </w:rPr>
              <w:t xml:space="preserve">BMI = body mass index; SBP = systolic blood pressure; HbA1c = </w:t>
            </w:r>
            <w:del w:id="371" w:author="Kypridemos, Christodoulos" w:date="2025-02-20T14:41:00Z" w16du:dateUtc="2025-02-20T14:41:00Z">
              <w:r w:rsidRPr="00B5461C" w:rsidDel="00520F5D">
                <w:rPr>
                  <w:rFonts w:ascii="Times New Roman" w:eastAsia="Yu Gothic" w:hAnsi="Times New Roman" w:cs="Times New Roman"/>
                  <w:color w:val="000000"/>
                  <w:sz w:val="20"/>
                  <w:szCs w:val="20"/>
                  <w:lang w:eastAsia="ja-JP"/>
                </w:rPr>
                <w:delText xml:space="preserve">hemoglobin </w:delText>
              </w:r>
            </w:del>
            <w:ins w:id="372" w:author="Kypridemos, Christodoulos" w:date="2025-02-20T14:41:00Z" w16du:dateUtc="2025-02-20T14:41:00Z">
              <w:r w:rsidR="00520F5D">
                <w:rPr>
                  <w:rFonts w:ascii="Times New Roman" w:eastAsia="Yu Gothic" w:hAnsi="Times New Roman" w:cs="Times New Roman"/>
                  <w:color w:val="000000"/>
                  <w:sz w:val="20"/>
                  <w:szCs w:val="20"/>
                  <w:lang w:eastAsia="ja-JP"/>
                </w:rPr>
                <w:t>haemoglobin</w:t>
              </w:r>
              <w:r w:rsidR="00520F5D" w:rsidRPr="00B5461C">
                <w:rPr>
                  <w:rFonts w:ascii="Times New Roman" w:eastAsia="Yu Gothic" w:hAnsi="Times New Roman" w:cs="Times New Roman"/>
                  <w:color w:val="000000"/>
                  <w:sz w:val="20"/>
                  <w:szCs w:val="20"/>
                  <w:lang w:eastAsia="ja-JP"/>
                </w:rPr>
                <w:t xml:space="preserve"> </w:t>
              </w:r>
            </w:ins>
            <w:r w:rsidRPr="00B5461C">
              <w:rPr>
                <w:rFonts w:ascii="Times New Roman" w:eastAsia="Yu Gothic" w:hAnsi="Times New Roman" w:cs="Times New Roman"/>
                <w:color w:val="000000"/>
                <w:sz w:val="20"/>
                <w:szCs w:val="20"/>
                <w:lang w:eastAsia="ja-JP"/>
              </w:rPr>
              <w:t>A1c; LDL-c = low-density lipoprotein cholesterol.</w:t>
            </w:r>
          </w:p>
        </w:tc>
      </w:tr>
    </w:tbl>
    <w:p w14:paraId="47C08883" w14:textId="77777777" w:rsidR="00A71A5B" w:rsidRPr="00B5461C" w:rsidRDefault="00A71A5B" w:rsidP="001262C1">
      <w:pPr>
        <w:rPr>
          <w:rFonts w:ascii="Times New Roman" w:hAnsi="Times New Roman" w:cs="Times New Roman"/>
          <w:sz w:val="16"/>
          <w:szCs w:val="16"/>
        </w:rPr>
      </w:pPr>
    </w:p>
    <w:p w14:paraId="0EABA629" w14:textId="77777777" w:rsidR="0019504B" w:rsidRPr="00B5461C" w:rsidRDefault="0019504B" w:rsidP="00B17C1B">
      <w:pPr>
        <w:rPr>
          <w:rFonts w:ascii="Times New Roman" w:hAnsi="Times New Roman" w:cs="Times New Roman"/>
        </w:rPr>
      </w:pPr>
    </w:p>
    <w:p w14:paraId="4D0FBFCC" w14:textId="5D5427E4" w:rsidR="00C35D76" w:rsidRPr="00B5461C" w:rsidRDefault="00C35D76" w:rsidP="00B17C1B">
      <w:pPr>
        <w:rPr>
          <w:rFonts w:ascii="Times New Roman" w:hAnsi="Times New Roman" w:cs="Times New Roman"/>
        </w:rPr>
      </w:pPr>
      <w:r w:rsidRPr="00B5461C">
        <w:rPr>
          <w:rFonts w:ascii="Times New Roman" w:hAnsi="Times New Roman" w:cs="Times New Roman"/>
        </w:rPr>
        <w:t xml:space="preserve">The implementation of the above method is described in more detail using CHD as an example. The same process is used for all </w:t>
      </w:r>
      <w:del w:id="373" w:author="Kypridemos, Christodoulos" w:date="2025-02-20T14:41:00Z" w16du:dateUtc="2025-02-20T14:41:00Z">
        <w:r w:rsidR="005F0E6F" w:rsidDel="00520F5D">
          <w:rPr>
            <w:rFonts w:ascii="Times New Roman" w:hAnsi="Times New Roman" w:cs="Times New Roman"/>
          </w:rPr>
          <w:delText>model</w:delText>
        </w:r>
        <w:r w:rsidRPr="00B5461C" w:rsidDel="00520F5D">
          <w:rPr>
            <w:rFonts w:ascii="Times New Roman" w:hAnsi="Times New Roman" w:cs="Times New Roman"/>
          </w:rPr>
          <w:delText xml:space="preserve">ed </w:delText>
        </w:r>
      </w:del>
      <w:ins w:id="374" w:author="Kypridemos, Christodoulos" w:date="2025-02-20T14:41:00Z" w16du:dateUtc="2025-02-20T14:41:00Z">
        <w:r w:rsidR="00520F5D">
          <w:rPr>
            <w:rFonts w:ascii="Times New Roman" w:hAnsi="Times New Roman" w:cs="Times New Roman"/>
          </w:rPr>
          <w:t>modelled</w:t>
        </w:r>
        <w:r w:rsidR="00520F5D" w:rsidRPr="00B5461C">
          <w:rPr>
            <w:rFonts w:ascii="Times New Roman" w:hAnsi="Times New Roman" w:cs="Times New Roman"/>
          </w:rPr>
          <w:t xml:space="preserve"> </w:t>
        </w:r>
      </w:ins>
      <w:r w:rsidRPr="00B5461C">
        <w:rPr>
          <w:rFonts w:ascii="Times New Roman" w:hAnsi="Times New Roman" w:cs="Times New Roman"/>
        </w:rPr>
        <w:t xml:space="preserve">diseases. </w:t>
      </w:r>
    </w:p>
    <w:p w14:paraId="703DC2F5" w14:textId="77777777" w:rsidR="00C35D76" w:rsidRPr="00B5461C" w:rsidRDefault="00C35D76" w:rsidP="00B17C1B">
      <w:pPr>
        <w:rPr>
          <w:rFonts w:ascii="Times New Roman" w:hAnsi="Times New Roman" w:cs="Times New Roman"/>
          <w:b/>
          <w:bCs/>
        </w:rPr>
      </w:pPr>
      <w:bookmarkStart w:id="375" w:name="_Toc520800492"/>
      <w:r w:rsidRPr="00B5461C">
        <w:rPr>
          <w:rFonts w:ascii="Times New Roman" w:hAnsi="Times New Roman" w:cs="Times New Roman"/>
          <w:b/>
          <w:bCs/>
        </w:rPr>
        <w:t>Step 1</w:t>
      </w:r>
      <w:bookmarkEnd w:id="375"/>
    </w:p>
    <w:p w14:paraId="0C6D26A5" w14:textId="441F86A3" w:rsidR="00C35D76" w:rsidRPr="00B5461C" w:rsidRDefault="00B949A1" w:rsidP="00B17C1B">
      <w:pPr>
        <w:rPr>
          <w:rFonts w:ascii="Times New Roman" w:hAnsi="Times New Roman" w:cs="Times New Roman"/>
        </w:rPr>
      </w:pPr>
      <w:r w:rsidRPr="00B5461C">
        <w:rPr>
          <w:rFonts w:ascii="Times New Roman" w:hAnsi="Times New Roman" w:cs="Times New Roman"/>
        </w:rPr>
        <w:t>The p</w:t>
      </w:r>
      <w:r w:rsidR="00807E77" w:rsidRPr="00B5461C">
        <w:rPr>
          <w:rFonts w:ascii="Times New Roman" w:hAnsi="Times New Roman" w:cs="Times New Roman"/>
        </w:rPr>
        <w:t>opulation-attributable risk fraction (</w:t>
      </w:r>
      <w:r w:rsidR="00C35D76" w:rsidRPr="00B5461C">
        <w:rPr>
          <w:rFonts w:ascii="Times New Roman" w:hAnsi="Times New Roman" w:cs="Times New Roman"/>
        </w:rPr>
        <w:t>PA</w:t>
      </w:r>
      <w:r w:rsidR="00F14B2E" w:rsidRPr="00B5461C">
        <w:rPr>
          <w:rFonts w:ascii="Times New Roman" w:hAnsi="Times New Roman" w:cs="Times New Roman"/>
        </w:rPr>
        <w:t>R</w:t>
      </w:r>
      <w:r w:rsidR="00C35D76" w:rsidRPr="00B5461C">
        <w:rPr>
          <w:rFonts w:ascii="Times New Roman" w:hAnsi="Times New Roman" w:cs="Times New Roman"/>
        </w:rPr>
        <w:t>F</w:t>
      </w:r>
      <w:r w:rsidR="00807E77" w:rsidRPr="00B5461C">
        <w:rPr>
          <w:rFonts w:ascii="Times New Roman" w:hAnsi="Times New Roman" w:cs="Times New Roman"/>
        </w:rPr>
        <w:t>)</w:t>
      </w:r>
      <w:r w:rsidR="00C35D76" w:rsidRPr="00B5461C">
        <w:rPr>
          <w:rFonts w:ascii="Times New Roman" w:hAnsi="Times New Roman" w:cs="Times New Roman"/>
        </w:rPr>
        <w:t xml:space="preserve"> is an epidemiological measure that estimates the proportion of the disease attributable to an associated risk factor. It depends on the relative risk associated with the risk factor and the prevalence of the risk factor in the population. In a microsimulation context where exposure</w:t>
      </w:r>
      <w:r w:rsidR="000E1FD7" w:rsidRPr="00B5461C">
        <w:rPr>
          <w:rFonts w:ascii="Times New Roman" w:hAnsi="Times New Roman" w:cs="Times New Roman"/>
        </w:rPr>
        <w:t>s</w:t>
      </w:r>
      <w:r w:rsidR="00C35D76" w:rsidRPr="00B5461C">
        <w:rPr>
          <w:rFonts w:ascii="Times New Roman" w:hAnsi="Times New Roman" w:cs="Times New Roman"/>
        </w:rPr>
        <w:t xml:space="preserve"> to risk factors are known at the individual level and assuming multiplicative risk factors, </w:t>
      </w:r>
      <w:r w:rsidR="00C35D76" w:rsidRPr="00B5461C">
        <w:rPr>
          <w:rFonts w:ascii="Times New Roman" w:hAnsi="Times New Roman" w:cs="Times New Roman"/>
          <w:bCs/>
        </w:rPr>
        <w:t>PA</w:t>
      </w:r>
      <w:r w:rsidR="00F14B2E" w:rsidRPr="00B5461C">
        <w:rPr>
          <w:rFonts w:ascii="Times New Roman" w:hAnsi="Times New Roman" w:cs="Times New Roman"/>
          <w:bCs/>
        </w:rPr>
        <w:t>R</w:t>
      </w:r>
      <w:r w:rsidR="00C35D76" w:rsidRPr="00B5461C">
        <w:rPr>
          <w:rFonts w:ascii="Times New Roman" w:hAnsi="Times New Roman" w:cs="Times New Roman"/>
          <w:bCs/>
        </w:rPr>
        <w:t xml:space="preserve">F can be </w:t>
      </w:r>
      <w:r w:rsidR="000E1FD7" w:rsidRPr="00B5461C">
        <w:rPr>
          <w:rFonts w:ascii="Times New Roman" w:hAnsi="Times New Roman" w:cs="Times New Roman"/>
          <w:bCs/>
        </w:rPr>
        <w:t>estimated</w:t>
      </w:r>
      <w:r w:rsidR="00C35D76" w:rsidRPr="00B5461C">
        <w:rPr>
          <w:rFonts w:ascii="Times New Roman" w:hAnsi="Times New Roman" w:cs="Times New Roman"/>
          <w:bCs/>
        </w:rPr>
        <w:t xml:space="preserve"> using the formula:</w:t>
      </w:r>
    </w:p>
    <w:p w14:paraId="5270424F" w14:textId="0A1C32CD" w:rsidR="00C35D76" w:rsidRPr="00B5461C" w:rsidRDefault="00C35D76" w:rsidP="00B17C1B">
      <w:pPr>
        <w:rPr>
          <w:rFonts w:ascii="Times New Roman" w:hAnsi="Times New Roman" w:cs="Times New Roman"/>
        </w:rPr>
      </w:pPr>
      <m:oMathPara>
        <m:oMath>
          <m:r>
            <w:rPr>
              <w:rFonts w:ascii="Cambria Math" w:hAnsi="Cambria Math" w:cs="Times New Roman"/>
            </w:rPr>
            <w:lastRenderedPageBreak/>
            <m:t>PARF</m:t>
          </m:r>
          <m:r>
            <m:rPr>
              <m:sty m:val="p"/>
            </m:rPr>
            <w:rPr>
              <w:rFonts w:ascii="Cambria Math" w:hAnsi="Cambria Math" w:cs="Times New Roman"/>
            </w:rPr>
            <m:t>= 1-</m:t>
          </m:r>
          <m:f>
            <m:fPr>
              <m:ctrlPr>
                <w:rPr>
                  <w:rFonts w:ascii="Cambria Math" w:hAnsi="Cambria Math" w:cs="Times New Roman"/>
                </w:rPr>
              </m:ctrlPr>
            </m:fPr>
            <m:num>
              <m:r>
                <w:rPr>
                  <w:rFonts w:ascii="Cambria Math" w:hAnsi="Cambria Math" w:cs="Times New Roman"/>
                </w:rPr>
                <m:t>n</m:t>
              </m:r>
            </m:num>
            <m:den>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r>
                    <m:rPr>
                      <m:sty m:val="p"/>
                    </m:rPr>
                    <w:rPr>
                      <w:rFonts w:ascii="Cambria Math" w:hAnsi="Cambria Math" w:cs="Times New Roman"/>
                    </w:rPr>
                    <m:t>(</m:t>
                  </m:r>
                  <m:r>
                    <w:rPr>
                      <w:rFonts w:ascii="Cambria Math" w:hAnsi="Cambria Math" w:cs="Times New Roman"/>
                    </w:rPr>
                    <m:t>R</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i</m:t>
                      </m:r>
                      <m:r>
                        <m:rPr>
                          <m:sty m:val="p"/>
                        </m:rPr>
                        <w:rPr>
                          <w:rFonts w:ascii="Cambria Math" w:hAnsi="Cambria Math" w:cs="Times New Roman"/>
                        </w:rPr>
                        <m:t>1</m:t>
                      </m:r>
                    </m:sub>
                  </m:sSub>
                  <m:r>
                    <m:rPr>
                      <m:sty m:val="p"/>
                    </m:rPr>
                    <w:rPr>
                      <w:rFonts w:ascii="Cambria Math" w:hAnsi="Cambria Math" w:cs="Times New Roman"/>
                    </w:rPr>
                    <m:t xml:space="preserve">* </m:t>
                  </m:r>
                  <m:r>
                    <w:rPr>
                      <w:rFonts w:ascii="Cambria Math" w:hAnsi="Cambria Math" w:cs="Times New Roman"/>
                    </w:rPr>
                    <m:t>R</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i</m:t>
                      </m:r>
                      <m:r>
                        <m:rPr>
                          <m:sty m:val="p"/>
                        </m:rPr>
                        <w:rPr>
                          <w:rFonts w:ascii="Cambria Math" w:hAnsi="Cambria Math" w:cs="Times New Roman"/>
                        </w:rPr>
                        <m:t>2</m:t>
                      </m:r>
                    </m:sub>
                  </m:sSub>
                  <m:r>
                    <m:rPr>
                      <m:sty m:val="p"/>
                    </m:rPr>
                    <w:rPr>
                      <w:rFonts w:ascii="Cambria Math" w:hAnsi="Cambria Math" w:cs="Times New Roman"/>
                    </w:rPr>
                    <m:t xml:space="preserve">*…* </m:t>
                  </m:r>
                  <m:r>
                    <w:rPr>
                      <w:rFonts w:ascii="Cambria Math" w:hAnsi="Cambria Math" w:cs="Times New Roman"/>
                    </w:rPr>
                    <m:t>R</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ik</m:t>
                      </m:r>
                    </m:sub>
                  </m:sSub>
                  <m:r>
                    <m:rPr>
                      <m:sty m:val="p"/>
                    </m:rPr>
                    <w:rPr>
                      <w:rFonts w:ascii="Cambria Math" w:hAnsi="Cambria Math" w:cs="Times New Roman"/>
                    </w:rPr>
                    <m:t>)</m:t>
                  </m:r>
                </m:e>
              </m:nary>
            </m:den>
          </m:f>
        </m:oMath>
      </m:oMathPara>
    </w:p>
    <w:p w14:paraId="37ACBDA5" w14:textId="4A41A462" w:rsidR="00C35D76" w:rsidRPr="00B5461C" w:rsidRDefault="00C35D76" w:rsidP="00622CF2">
      <w:pPr>
        <w:rPr>
          <w:rFonts w:ascii="Times New Roman" w:hAnsi="Times New Roman" w:cs="Times New Roman"/>
          <w:lang w:eastAsia="ja-JP"/>
        </w:rPr>
      </w:pPr>
      <w:r w:rsidRPr="00B5461C">
        <w:rPr>
          <w:rFonts w:ascii="Times New Roman" w:hAnsi="Times New Roman" w:cs="Times New Roman"/>
        </w:rPr>
        <w:t xml:space="preserve">where </w:t>
      </w:r>
      <m:oMath>
        <m:r>
          <w:rPr>
            <w:rFonts w:ascii="Cambria Math" w:hAnsi="Cambria Math" w:cs="Times New Roman"/>
          </w:rPr>
          <m:t>n</m:t>
        </m:r>
      </m:oMath>
      <w:r w:rsidRPr="00B5461C">
        <w:rPr>
          <w:rFonts w:ascii="Times New Roman" w:hAnsi="Times New Roman" w:cs="Times New Roman"/>
        </w:rPr>
        <w:t xml:space="preserve"> is the number of synthetic individuals in the population, and </w:t>
      </w:r>
      <m:oMath>
        <m:sSub>
          <m:sSubPr>
            <m:ctrlPr>
              <w:rPr>
                <w:rFonts w:ascii="Cambria Math" w:hAnsi="Cambria Math" w:cs="Times New Roman"/>
                <w:i/>
              </w:rPr>
            </m:ctrlPr>
          </m:sSubPr>
          <m:e>
            <m:r>
              <w:rPr>
                <w:rFonts w:ascii="Cambria Math" w:hAnsi="Cambria Math" w:cs="Times New Roman"/>
              </w:rPr>
              <m:t>RR</m:t>
            </m:r>
          </m:e>
          <m:sub>
            <m:r>
              <w:rPr>
                <w:rFonts w:ascii="Cambria Math" w:hAnsi="Cambria Math" w:cs="Times New Roman"/>
              </w:rPr>
              <m:t>i1…ik</m:t>
            </m:r>
          </m:sub>
        </m:sSub>
      </m:oMath>
      <w:r w:rsidRPr="00B5461C">
        <w:rPr>
          <w:rFonts w:ascii="Times New Roman" w:hAnsi="Times New Roman" w:cs="Times New Roman"/>
        </w:rPr>
        <w:t xml:space="preserve"> are the relative risks of the risk factors associated with CHD for each individual </w:t>
      </w:r>
      <m:oMath>
        <m:r>
          <w:rPr>
            <w:rFonts w:ascii="Cambria Math" w:hAnsi="Cambria Math" w:cs="Times New Roman"/>
          </w:rPr>
          <m:t>i</m:t>
        </m:r>
      </m:oMath>
      <w:r w:rsidRPr="00B5461C">
        <w:rPr>
          <w:rFonts w:ascii="Times New Roman" w:hAnsi="Times New Roman" w:cs="Times New Roman"/>
        </w:rPr>
        <w:t>. We calculated PA</w:t>
      </w:r>
      <w:r w:rsidR="00760C4C" w:rsidRPr="00B5461C">
        <w:rPr>
          <w:rFonts w:ascii="Times New Roman" w:hAnsi="Times New Roman" w:cs="Times New Roman"/>
        </w:rPr>
        <w:t>R</w:t>
      </w:r>
      <w:r w:rsidRPr="00B5461C">
        <w:rPr>
          <w:rFonts w:ascii="Times New Roman" w:hAnsi="Times New Roman" w:cs="Times New Roman"/>
        </w:rPr>
        <w:t>F based on the above formula stratified by age</w:t>
      </w:r>
      <w:r w:rsidR="007048C6" w:rsidRPr="00B5461C">
        <w:rPr>
          <w:rFonts w:ascii="Times New Roman" w:hAnsi="Times New Roman" w:cs="Times New Roman"/>
        </w:rPr>
        <w:t xml:space="preserve"> and </w:t>
      </w:r>
      <w:r w:rsidRPr="00B5461C">
        <w:rPr>
          <w:rFonts w:ascii="Times New Roman" w:hAnsi="Times New Roman" w:cs="Times New Roman"/>
        </w:rPr>
        <w:t xml:space="preserve">sex. </w:t>
      </w:r>
      <w:r w:rsidRPr="00B5461C">
        <w:rPr>
          <w:rFonts w:ascii="Times New Roman" w:hAnsi="Times New Roman" w:cs="Times New Roman"/>
          <w:lang w:eastAsia="en-GB"/>
        </w:rPr>
        <w:t xml:space="preserve">Consistent with findings from the respective meta-analyses used for </w:t>
      </w:r>
      <w:r w:rsidR="001A1C7D" w:rsidRPr="00B5461C">
        <w:rPr>
          <w:rFonts w:ascii="Times New Roman" w:hAnsi="Times New Roman" w:cs="Times New Roman"/>
        </w:rPr>
        <w:t>IMPACT</w:t>
      </w:r>
      <w:r w:rsidR="001A1C7D" w:rsidRPr="00B5461C">
        <w:rPr>
          <w:rFonts w:ascii="Times New Roman" w:hAnsi="Times New Roman" w:cs="Times New Roman"/>
          <w:vertAlign w:val="subscript"/>
        </w:rPr>
        <w:t>NCD</w:t>
      </w:r>
      <w:r w:rsidR="003627DF">
        <w:rPr>
          <w:rFonts w:ascii="Times New Roman" w:hAnsi="Times New Roman" w:cs="Times New Roman"/>
          <w:vertAlign w:val="subscript"/>
          <w:lang w:val="en-GB"/>
        </w:rPr>
        <w:t>-JPN</w:t>
      </w:r>
      <w:r w:rsidRPr="00B5461C">
        <w:rPr>
          <w:rFonts w:ascii="Times New Roman" w:hAnsi="Times New Roman" w:cs="Times New Roman"/>
          <w:b/>
          <w:bCs/>
          <w:lang w:eastAsia="en-GB"/>
        </w:rPr>
        <w:t xml:space="preserve"> </w:t>
      </w:r>
      <w:r w:rsidRPr="00B5461C">
        <w:rPr>
          <w:rFonts w:ascii="Times New Roman" w:hAnsi="Times New Roman" w:cs="Times New Roman"/>
          <w:lang w:eastAsia="en-GB"/>
        </w:rPr>
        <w:t>(</w:t>
      </w:r>
      <w:r w:rsidR="002F34E7" w:rsidRPr="00B5461C">
        <w:rPr>
          <w:rFonts w:ascii="Times New Roman" w:hAnsi="Times New Roman" w:cs="Times New Roman"/>
          <w:lang w:eastAsia="en-GB"/>
        </w:rPr>
        <w:t xml:space="preserve">Supplementary materials </w:t>
      </w:r>
      <w:r w:rsidR="001C2F91" w:rsidRPr="00B5461C">
        <w:rPr>
          <w:rFonts w:ascii="Times New Roman" w:hAnsi="Times New Roman" w:cs="Times New Roman"/>
          <w:lang w:eastAsia="en-GB"/>
        </w:rPr>
        <w:t xml:space="preserve">A </w:t>
      </w:r>
      <w:r w:rsidR="001D3AFC" w:rsidRPr="00B5461C">
        <w:rPr>
          <w:rFonts w:ascii="Times New Roman" w:hAnsi="Times New Roman" w:cs="Times New Roman"/>
          <w:u w:val="single"/>
          <w:lang w:eastAsia="en-GB"/>
        </w:rPr>
        <w:fldChar w:fldCharType="begin"/>
      </w:r>
      <w:r w:rsidR="001D3AFC" w:rsidRPr="00B5461C">
        <w:rPr>
          <w:rFonts w:ascii="Times New Roman" w:hAnsi="Times New Roman" w:cs="Times New Roman"/>
          <w:u w:val="single"/>
          <w:lang w:eastAsia="en-GB"/>
        </w:rPr>
        <w:instrText xml:space="preserve"> REF _Ref129690450 \h  \* MERGEFORMAT </w:instrText>
      </w:r>
      <w:r w:rsidR="001D3AFC" w:rsidRPr="00B5461C">
        <w:rPr>
          <w:rFonts w:ascii="Times New Roman" w:hAnsi="Times New Roman" w:cs="Times New Roman"/>
          <w:u w:val="single"/>
          <w:lang w:eastAsia="en-GB"/>
        </w:rPr>
      </w:r>
      <w:r w:rsidR="001D3AFC" w:rsidRPr="00B5461C">
        <w:rPr>
          <w:rFonts w:ascii="Times New Roman" w:hAnsi="Times New Roman" w:cs="Times New Roman"/>
          <w:u w:val="single"/>
          <w:lang w:eastAsia="en-GB"/>
        </w:rPr>
        <w:fldChar w:fldCharType="separate"/>
      </w:r>
      <w:r w:rsidR="003D1493" w:rsidRPr="003D1493">
        <w:rPr>
          <w:rFonts w:ascii="Times New Roman" w:hAnsi="Times New Roman" w:cs="Times New Roman"/>
          <w:u w:val="single"/>
        </w:rPr>
        <w:t>Table A</w:t>
      </w:r>
      <w:r w:rsidR="003D1493" w:rsidRPr="003D1493">
        <w:rPr>
          <w:rFonts w:ascii="Times New Roman" w:hAnsi="Times New Roman" w:cs="Times New Roman"/>
          <w:u w:val="single"/>
        </w:rPr>
        <w:noBreakHyphen/>
        <w:t>2</w:t>
      </w:r>
      <w:r w:rsidR="001D3AFC" w:rsidRPr="00B5461C">
        <w:rPr>
          <w:rFonts w:ascii="Times New Roman" w:hAnsi="Times New Roman" w:cs="Times New Roman"/>
          <w:u w:val="single"/>
          <w:lang w:eastAsia="en-GB"/>
        </w:rPr>
        <w:fldChar w:fldCharType="end"/>
      </w:r>
      <w:r w:rsidR="001C2F91" w:rsidRPr="00B5461C">
        <w:rPr>
          <w:rFonts w:ascii="Times New Roman" w:hAnsi="Times New Roman" w:cs="Times New Roman"/>
          <w:lang w:eastAsia="en-GB"/>
        </w:rPr>
        <w:t>)</w:t>
      </w:r>
      <w:r w:rsidR="00F14B2E" w:rsidRPr="00B5461C">
        <w:rPr>
          <w:rFonts w:ascii="Times New Roman" w:hAnsi="Times New Roman" w:cs="Times New Roman"/>
          <w:lang w:eastAsia="en-GB"/>
        </w:rPr>
        <w:t>,</w:t>
      </w:r>
      <w:r w:rsidR="001C2F91" w:rsidRPr="00B5461C">
        <w:rPr>
          <w:rFonts w:ascii="Times New Roman" w:hAnsi="Times New Roman" w:cs="Times New Roman"/>
          <w:lang w:eastAsia="en-GB"/>
        </w:rPr>
        <w:t xml:space="preserve"> </w:t>
      </w:r>
      <w:r w:rsidRPr="00B5461C">
        <w:rPr>
          <w:rFonts w:ascii="Times New Roman" w:hAnsi="Times New Roman" w:cs="Times New Roman"/>
          <w:lang w:eastAsia="en-GB"/>
        </w:rPr>
        <w:t xml:space="preserve">SBP </w:t>
      </w:r>
      <w:r w:rsidR="00831A46" w:rsidRPr="00B5461C">
        <w:rPr>
          <w:rFonts w:ascii="Times New Roman" w:hAnsi="Times New Roman" w:cs="Times New Roman"/>
          <w:lang w:eastAsia="en-GB"/>
        </w:rPr>
        <w:t>below 112.5</w:t>
      </w:r>
      <w:r w:rsidR="00831A46" w:rsidRPr="00B5461C">
        <w:rPr>
          <w:rFonts w:ascii="Times New Roman" w:hAnsi="Times New Roman" w:cs="Times New Roman"/>
          <w:lang w:eastAsia="ja-JP"/>
        </w:rPr>
        <w:t xml:space="preserve"> mmHg</w:t>
      </w:r>
      <w:r w:rsidR="00831A46" w:rsidRPr="00B5461C">
        <w:rPr>
          <w:rFonts w:ascii="Times New Roman" w:hAnsi="Times New Roman" w:cs="Times New Roman"/>
          <w:lang w:eastAsia="en-GB"/>
        </w:rPr>
        <w:t xml:space="preserve"> on average</w:t>
      </w:r>
      <w:r w:rsidR="0028141B" w:rsidRPr="00B5461C">
        <w:rPr>
          <w:rFonts w:ascii="Times New Roman" w:hAnsi="Times New Roman" w:cs="Times New Roman"/>
          <w:lang w:eastAsia="ja-JP"/>
        </w:rPr>
        <w:t xml:space="preserve"> (</w:t>
      </w:r>
      <w:r w:rsidR="00831A46" w:rsidRPr="00B5461C">
        <w:rPr>
          <w:rFonts w:ascii="Times New Roman" w:hAnsi="Times New Roman" w:cs="Times New Roman"/>
          <w:lang w:eastAsia="en-GB"/>
        </w:rPr>
        <w:t>derived randomly from a uniform distribution between 110 and 115</w:t>
      </w:r>
      <w:r w:rsidR="0028141B" w:rsidRPr="00B5461C">
        <w:rPr>
          <w:rFonts w:ascii="Times New Roman" w:hAnsi="Times New Roman" w:cs="Times New Roman"/>
          <w:lang w:eastAsia="ja-JP"/>
        </w:rPr>
        <w:t>)</w:t>
      </w:r>
      <w:r w:rsidRPr="00B5461C">
        <w:rPr>
          <w:rFonts w:ascii="Times New Roman" w:hAnsi="Times New Roman" w:cs="Times New Roman"/>
          <w:lang w:eastAsia="en-GB"/>
        </w:rPr>
        <w:t xml:space="preserve">, </w:t>
      </w:r>
      <w:r w:rsidR="00215AF5" w:rsidRPr="00B5461C">
        <w:rPr>
          <w:rFonts w:ascii="Times New Roman" w:hAnsi="Times New Roman" w:cs="Times New Roman"/>
          <w:lang w:eastAsia="en-GB"/>
        </w:rPr>
        <w:t>LDL-c</w:t>
      </w:r>
      <w:r w:rsidRPr="00B5461C">
        <w:rPr>
          <w:rFonts w:ascii="Times New Roman" w:hAnsi="Times New Roman" w:cs="Times New Roman"/>
          <w:lang w:eastAsia="en-GB"/>
        </w:rPr>
        <w:t xml:space="preserve"> below </w:t>
      </w:r>
      <w:r w:rsidR="03561327" w:rsidRPr="00B5461C">
        <w:rPr>
          <w:rFonts w:ascii="Times New Roman" w:hAnsi="Times New Roman" w:cs="Times New Roman"/>
          <w:lang w:eastAsia="en-GB"/>
        </w:rPr>
        <w:t>85</w:t>
      </w:r>
      <w:r w:rsidR="00901A32" w:rsidRPr="00B5461C">
        <w:rPr>
          <w:rFonts w:ascii="Times New Roman" w:hAnsi="Times New Roman" w:cs="Times New Roman"/>
          <w:lang w:eastAsia="ja-JP"/>
        </w:rPr>
        <w:t xml:space="preserve"> mg/dL </w:t>
      </w:r>
      <w:r w:rsidR="0028141B" w:rsidRPr="00B5461C">
        <w:rPr>
          <w:rFonts w:ascii="Times New Roman" w:hAnsi="Times New Roman" w:cs="Times New Roman"/>
          <w:lang w:eastAsia="ja-JP"/>
        </w:rPr>
        <w:t xml:space="preserve">on </w:t>
      </w:r>
      <w:r w:rsidR="00D379F6" w:rsidRPr="00B5461C">
        <w:rPr>
          <w:rFonts w:ascii="Times New Roman" w:hAnsi="Times New Roman" w:cs="Times New Roman"/>
          <w:lang w:eastAsia="ja-JP"/>
        </w:rPr>
        <w:t>average</w:t>
      </w:r>
      <w:r w:rsidR="0028141B" w:rsidRPr="00B5461C">
        <w:rPr>
          <w:rFonts w:ascii="Times New Roman" w:hAnsi="Times New Roman" w:cs="Times New Roman"/>
          <w:lang w:eastAsia="ja-JP"/>
        </w:rPr>
        <w:t xml:space="preserve"> (derived randomly from a uniform </w:t>
      </w:r>
      <w:r w:rsidR="00BB34BE" w:rsidRPr="00B5461C">
        <w:rPr>
          <w:rFonts w:ascii="Times New Roman" w:hAnsi="Times New Roman" w:cs="Times New Roman"/>
          <w:lang w:eastAsia="ja-JP"/>
        </w:rPr>
        <w:t>distribution</w:t>
      </w:r>
      <w:r w:rsidR="0028141B" w:rsidRPr="00B5461C">
        <w:rPr>
          <w:rFonts w:ascii="Times New Roman" w:hAnsi="Times New Roman" w:cs="Times New Roman"/>
          <w:lang w:eastAsia="ja-JP"/>
        </w:rPr>
        <w:t xml:space="preserve"> between 70 and 100)</w:t>
      </w:r>
      <w:r w:rsidR="00FF0B75" w:rsidRPr="00B5461C">
        <w:rPr>
          <w:rFonts w:ascii="Times New Roman" w:hAnsi="Times New Roman" w:cs="Times New Roman"/>
          <w:lang w:eastAsia="ja-JP"/>
        </w:rPr>
        <w:t xml:space="preserve">, </w:t>
      </w:r>
      <w:r w:rsidR="37290FCF" w:rsidRPr="00B5461C">
        <w:rPr>
          <w:rFonts w:ascii="Times New Roman" w:hAnsi="Times New Roman" w:cs="Times New Roman"/>
          <w:lang w:eastAsia="en-GB"/>
        </w:rPr>
        <w:t xml:space="preserve">and BMI below </w:t>
      </w:r>
      <w:r w:rsidR="00D379F6" w:rsidRPr="00B5461C">
        <w:rPr>
          <w:rFonts w:ascii="Times New Roman" w:hAnsi="Times New Roman" w:cs="Times New Roman"/>
          <w:lang w:eastAsia="ja-JP"/>
        </w:rPr>
        <w:t>22</w:t>
      </w:r>
      <w:r w:rsidR="00D379F6" w:rsidRPr="00B5461C">
        <w:rPr>
          <w:rFonts w:ascii="Times New Roman" w:hAnsi="Times New Roman" w:cs="Times New Roman"/>
          <w:lang w:eastAsia="en-GB"/>
        </w:rPr>
        <w:t xml:space="preserve"> </w:t>
      </w:r>
      <w:r w:rsidR="00D379F6" w:rsidRPr="00B5461C">
        <w:rPr>
          <w:rFonts w:ascii="Times New Roman" w:hAnsi="Times New Roman" w:cs="Times New Roman"/>
          <w:lang w:eastAsia="ja-JP"/>
        </w:rPr>
        <w:t>k</w:t>
      </w:r>
      <w:r w:rsidRPr="00B5461C">
        <w:rPr>
          <w:rFonts w:ascii="Times New Roman" w:hAnsi="Times New Roman" w:cs="Times New Roman"/>
          <w:lang w:eastAsia="en-GB"/>
        </w:rPr>
        <w:t>g/m</w:t>
      </w:r>
      <w:r w:rsidRPr="00B5461C">
        <w:rPr>
          <w:rFonts w:ascii="Times New Roman" w:hAnsi="Times New Roman" w:cs="Times New Roman"/>
          <w:vertAlign w:val="superscript"/>
          <w:lang w:eastAsia="en-GB"/>
        </w:rPr>
        <w:t>2</w:t>
      </w:r>
      <w:r w:rsidRPr="00B5461C">
        <w:rPr>
          <w:rFonts w:ascii="Times New Roman" w:hAnsi="Times New Roman" w:cs="Times New Roman"/>
          <w:vertAlign w:val="superscript"/>
          <w:lang w:eastAsia="en-GB"/>
        </w:rPr>
        <w:softHyphen/>
      </w:r>
      <w:r w:rsidRPr="00B5461C">
        <w:rPr>
          <w:rFonts w:ascii="Times New Roman" w:hAnsi="Times New Roman" w:cs="Times New Roman"/>
          <w:lang w:eastAsia="en-GB"/>
        </w:rPr>
        <w:t xml:space="preserve"> </w:t>
      </w:r>
      <w:r w:rsidR="00D379F6" w:rsidRPr="00B5461C">
        <w:rPr>
          <w:rFonts w:ascii="Times New Roman" w:hAnsi="Times New Roman" w:cs="Times New Roman"/>
          <w:lang w:eastAsia="ja-JP"/>
        </w:rPr>
        <w:t xml:space="preserve">on average (derived randomly from a uniform distribution between </w:t>
      </w:r>
      <w:r w:rsidR="00DE13AE" w:rsidRPr="00B5461C">
        <w:rPr>
          <w:rFonts w:ascii="Times New Roman" w:hAnsi="Times New Roman" w:cs="Times New Roman"/>
          <w:lang w:eastAsia="ja-JP"/>
        </w:rPr>
        <w:t>21 and 23)</w:t>
      </w:r>
      <w:r w:rsidR="00047989" w:rsidRPr="00B5461C">
        <w:rPr>
          <w:rFonts w:ascii="Times New Roman" w:hAnsi="Times New Roman" w:cs="Times New Roman"/>
          <w:lang w:eastAsia="ja-JP"/>
        </w:rPr>
        <w:t>, HbA1c below 6.5%</w:t>
      </w:r>
      <w:r w:rsidR="002F725C" w:rsidRPr="00B5461C">
        <w:rPr>
          <w:rFonts w:ascii="Times New Roman" w:hAnsi="Times New Roman" w:cs="Times New Roman"/>
          <w:lang w:eastAsia="ja-JP"/>
        </w:rPr>
        <w:t xml:space="preserve"> on average (derived randomly from a uniform distribution between 6 and 7)</w:t>
      </w:r>
      <w:r w:rsidR="00DE13AE" w:rsidRPr="00B5461C">
        <w:rPr>
          <w:rFonts w:ascii="Times New Roman" w:hAnsi="Times New Roman" w:cs="Times New Roman"/>
          <w:lang w:eastAsia="ja-JP"/>
        </w:rPr>
        <w:t xml:space="preserve"> </w:t>
      </w:r>
      <w:r w:rsidRPr="00B5461C">
        <w:rPr>
          <w:rFonts w:ascii="Times New Roman" w:hAnsi="Times New Roman" w:cs="Times New Roman"/>
          <w:lang w:eastAsia="en-GB"/>
        </w:rPr>
        <w:t>were considered to have a relative risk of 1.</w:t>
      </w:r>
      <w:r w:rsidR="00FA66F1" w:rsidRPr="00B5461C">
        <w:rPr>
          <w:rFonts w:ascii="Times New Roman" w:hAnsi="Times New Roman" w:cs="Times New Roman"/>
          <w:lang w:eastAsia="en-GB"/>
        </w:rPr>
        <w:fldChar w:fldCharType="begin"/>
      </w:r>
      <w:r w:rsidR="004548B2">
        <w:rPr>
          <w:rFonts w:ascii="Times New Roman" w:hAnsi="Times New Roman" w:cs="Times New Roman"/>
          <w:lang w:eastAsia="en-GB"/>
        </w:rPr>
        <w:instrText xml:space="preserve"> ADDIN ZOTERO_ITEM CSL_CITATION {"citationID":"G11nM2ij","properties":{"formattedCitation":"\\super 28\\nosupersub{}","plainCitation":"28","noteIndex":0},"citationItems":[{"id":3242,"uris":["http://zotero.org/users/1282898/items/7WNXWFJG"],"itemData":{"id":3242,"type":"article-journal","abstract":"Background The effects of systolic blood pressure (SBP), serum total cholesterol (TC), fasting plasma glucose (FPG), and body mass index (BMI) on the risk of cardiovascular diseases (CVD) have been established in epidemiological studies, but consistent estimates of effect sizes by age and sex are not available.  Methods We reviewed large cohort pooling projects, evaluating effects of baseline or usual exposure to metabolic risks on ischemic heart disease (IHD), hypertensive heart disease (HHD), stroke, diabetes, and, as relevant selected other CVDs, after adjusting for important confounders. We pooled all data to estimate relative risks (RRs) for each risk factor and examined effect modification by age or other factors, using random effects models.  Results Across all risk factors, an average of 123 cohorts provided data on 1.4 million individuals and 52,000 CVD events. Each metabolic risk factor was robustly related to CVD. At the baseline age of 55–64 years, the RR for 10 mmHg higher SBP was largest for HHD (2.16; 95% CI 2.09–2.24), followed by effects on both stroke subtypes (1.66; 1.39–1.98 for hemorrhagic stroke and 1.63; 1.57–1.69 for ischemic stroke). In the same age group, RRs for 1 mmol/L higher TC were 1.44 (1.29–1.61) for IHD and 1.20 (1.15–1.25) for ischemic stroke. The RRs for 5 kg/m2 higher BMI for ages 55–64 ranged from 2.32 (2.04–2.63) for diabetes, to 1.44 (1.40–1.48) for IHD. For 1 mmol/L higher FPG, RRs in this age group were 1.18 (1.08–1.29) for IHD and 1.14 (1.01–1.29) for total stroke. For all risk factors, proportional effects declined with age, were generally consistent by sex, and differed by region in only a few age groups for certain risk factor-disease pairs.  Conclusion Our results provide robust, comparable and precise estimates of the effects of major metabolic risk factors on CVD and diabetes by age group.","container-title":"PLOS ONE","DOI":"10/f23vn5","ISSN":"1932-6203","issue":"7","journalAbbreviation":"PLOS ONE","note":"Citation Key: singh_agespecific_2013","page":"e65174","source":"PLoS Journals","title":"The age-specific quantitative effects of metabolic risk factors on cardiovascular diseases and diabetes: a pooled analysis","title-short":"The Age-Specific Quantitative Effects of Metabolic Risk Factors on Cardiovascular Diseases and Diabetes","volume":"8","author":[{"family":"Singh","given":"Gitanjali M."},{"family":"Danaei","given":"Goodarz"},{"family":"Farzadfar","given":"Farshad"},{"family":"Stevens","given":"Gretchen A."},{"family":"Woodward","given":"Mark"},{"family":"Wormser","given":"David"},{"family":"Kaptoge","given":"Stephen"},{"family":"Whitlock","given":"Gary"},{"family":"Qiao","given":"Qing"},{"family":"Lewington","given":"Sarah"},{"family":"Angelantonio","given":"Emanuele Di"},{"family":"Hoorn","given":"Stephen","dropping-particle":"vander"},{"family":"Lawes","given":"Carlene M. M."},{"family":"Ali","given":"Mohammed K."},{"family":"Mozaffarian","given":"Dariush"},{"family":"Ezzati","given":"Majid"},{"family":"Group","given":"Global Burden of Metabolic Risk Factors of Chronic Diseases Collaborating"},{"family":"(apcsc)","given":"Asia-Pacific Cohort Studies Collaboration"},{"family":"(decode)","given":"Diabetes Epidemiology: Collaborative analysis of Diagnostic criteria in Europe"},{"family":"(erfc)","given":"Emerging Risk Factor Collaboration"},{"family":"(psc)","given":"Prospective Studies Collaboration"}],"issued":{"date-parts":[["2013",7,30]]},"citation-key":"singh_agespecific_2013"}}],"schema":"https://github.com/citation-style-language/schema/raw/master/csl-citation.json"} </w:instrText>
      </w:r>
      <w:r w:rsidR="00FA66F1" w:rsidRPr="00B5461C">
        <w:rPr>
          <w:rFonts w:ascii="Times New Roman" w:hAnsi="Times New Roman" w:cs="Times New Roman"/>
          <w:lang w:eastAsia="en-GB"/>
        </w:rPr>
        <w:fldChar w:fldCharType="separate"/>
      </w:r>
      <w:r w:rsidR="004548B2" w:rsidRPr="004548B2">
        <w:rPr>
          <w:rFonts w:ascii="Times New Roman" w:hAnsi="Times New Roman" w:cs="Times New Roman"/>
          <w:szCs w:val="24"/>
          <w:vertAlign w:val="superscript"/>
          <w:lang w:val="en-GB"/>
        </w:rPr>
        <w:t>28</w:t>
      </w:r>
      <w:r w:rsidR="00FA66F1" w:rsidRPr="00B5461C">
        <w:rPr>
          <w:rFonts w:ascii="Times New Roman" w:hAnsi="Times New Roman" w:cs="Times New Roman"/>
          <w:lang w:eastAsia="en-GB"/>
        </w:rPr>
        <w:fldChar w:fldCharType="end"/>
      </w:r>
      <w:r w:rsidRPr="00B5461C">
        <w:rPr>
          <w:rFonts w:ascii="Times New Roman" w:hAnsi="Times New Roman" w:cs="Times New Roman"/>
          <w:lang w:eastAsia="en-GB"/>
        </w:rPr>
        <w:t xml:space="preserve"> Similarly, consumption of </w:t>
      </w:r>
      <w:r w:rsidR="00B60053" w:rsidRPr="00B5461C">
        <w:rPr>
          <w:rFonts w:ascii="Times New Roman" w:hAnsi="Times New Roman" w:cs="Times New Roman"/>
          <w:lang w:eastAsia="ja-JP"/>
        </w:rPr>
        <w:t>four</w:t>
      </w:r>
      <w:r w:rsidR="005F4B58" w:rsidRPr="00B5461C">
        <w:rPr>
          <w:rFonts w:ascii="Times New Roman" w:hAnsi="Times New Roman" w:cs="Times New Roman"/>
          <w:lang w:eastAsia="ja-JP"/>
        </w:rPr>
        <w:t xml:space="preserve"> </w:t>
      </w:r>
      <w:r w:rsidR="00B04A4D" w:rsidRPr="00B5461C">
        <w:rPr>
          <w:rFonts w:ascii="Times New Roman" w:hAnsi="Times New Roman" w:cs="Times New Roman"/>
          <w:lang w:eastAsia="ja-JP"/>
        </w:rPr>
        <w:t xml:space="preserve">on average (derived randomly from three, four, or five portions) or </w:t>
      </w:r>
      <w:r w:rsidRPr="00B5461C">
        <w:rPr>
          <w:rFonts w:ascii="Times New Roman" w:hAnsi="Times New Roman" w:cs="Times New Roman"/>
          <w:lang w:eastAsia="en-GB"/>
        </w:rPr>
        <w:t>more portions</w:t>
      </w:r>
      <w:r w:rsidR="00107FA6" w:rsidRPr="00B5461C">
        <w:rPr>
          <w:rFonts w:ascii="Times New Roman" w:hAnsi="Times New Roman" w:cs="Times New Roman"/>
          <w:lang w:eastAsia="ja-JP"/>
        </w:rPr>
        <w:t xml:space="preserve"> per </w:t>
      </w:r>
      <w:r w:rsidR="005F4B58" w:rsidRPr="00B5461C">
        <w:rPr>
          <w:rFonts w:ascii="Times New Roman" w:hAnsi="Times New Roman" w:cs="Times New Roman"/>
          <w:lang w:eastAsia="ja-JP"/>
        </w:rPr>
        <w:t>day</w:t>
      </w:r>
      <w:r w:rsidRPr="00B5461C">
        <w:rPr>
          <w:rFonts w:ascii="Times New Roman" w:hAnsi="Times New Roman" w:cs="Times New Roman"/>
          <w:lang w:eastAsia="en-GB"/>
        </w:rPr>
        <w:t xml:space="preserve"> of </w:t>
      </w:r>
      <w:r w:rsidR="00B949A1" w:rsidRPr="00B5461C">
        <w:rPr>
          <w:rFonts w:ascii="Times New Roman" w:hAnsi="Times New Roman" w:cs="Times New Roman"/>
          <w:lang w:eastAsia="en-GB"/>
        </w:rPr>
        <w:t xml:space="preserve">fruit and </w:t>
      </w:r>
      <w:r w:rsidR="00B949A1" w:rsidRPr="00622CF2">
        <w:rPr>
          <w:rFonts w:ascii="Times New Roman" w:hAnsi="Times New Roman" w:cs="Times New Roman"/>
          <w:lang w:eastAsia="en-GB"/>
        </w:rPr>
        <w:t>vegetables</w:t>
      </w:r>
      <w:r w:rsidR="00E74494" w:rsidRPr="00622CF2">
        <w:rPr>
          <w:rFonts w:ascii="Times New Roman" w:hAnsi="Times New Roman" w:cs="Times New Roman"/>
          <w:lang w:eastAsia="ja-JP"/>
        </w:rPr>
        <w:t xml:space="preserve"> </w:t>
      </w:r>
      <w:r w:rsidR="00243264" w:rsidRPr="00622CF2">
        <w:rPr>
          <w:rFonts w:ascii="Times New Roman" w:hAnsi="Times New Roman" w:cs="Times New Roman"/>
          <w:lang w:eastAsia="ja-JP"/>
        </w:rPr>
        <w:t>was considered to have a relative risk of 1. F</w:t>
      </w:r>
      <w:r w:rsidR="00243264" w:rsidRPr="00622CF2">
        <w:rPr>
          <w:rFonts w:ascii="Times New Roman" w:hAnsi="Times New Roman" w:cs="Times New Roman"/>
          <w:lang w:eastAsia="en-GB"/>
        </w:rPr>
        <w:t>ive or more active days (more than 30 minutes of moderate to vigorous activity) per week</w:t>
      </w:r>
      <w:r w:rsidR="00243264" w:rsidRPr="00622CF2">
        <w:rPr>
          <w:rFonts w:ascii="Times New Roman" w:hAnsi="Times New Roman" w:cs="Times New Roman"/>
          <w:lang w:eastAsia="ja-JP"/>
        </w:rPr>
        <w:t xml:space="preserve"> for CHD, </w:t>
      </w:r>
      <w:r w:rsidR="00870BF5" w:rsidRPr="00622CF2">
        <w:rPr>
          <w:rFonts w:ascii="Times New Roman" w:hAnsi="Times New Roman" w:cs="Times New Roman"/>
          <w:lang w:eastAsia="ja-JP"/>
        </w:rPr>
        <w:t>one</w:t>
      </w:r>
      <w:r w:rsidR="00A96017" w:rsidRPr="00622CF2">
        <w:rPr>
          <w:rFonts w:ascii="Times New Roman" w:hAnsi="Times New Roman" w:cs="Times New Roman"/>
          <w:lang w:eastAsia="ja-JP"/>
        </w:rPr>
        <w:t xml:space="preserve"> or more days per week for stroke, and </w:t>
      </w:r>
      <w:r w:rsidR="00064A74" w:rsidRPr="00622CF2">
        <w:rPr>
          <w:rFonts w:ascii="Times New Roman" w:hAnsi="Times New Roman" w:cs="Times New Roman"/>
          <w:lang w:eastAsia="ja-JP"/>
        </w:rPr>
        <w:t>two</w:t>
      </w:r>
      <w:r w:rsidR="00A96017" w:rsidRPr="00622CF2">
        <w:rPr>
          <w:rFonts w:ascii="Times New Roman" w:hAnsi="Times New Roman" w:cs="Times New Roman"/>
          <w:lang w:eastAsia="ja-JP"/>
        </w:rPr>
        <w:t xml:space="preserve"> or more days per week</w:t>
      </w:r>
      <w:r w:rsidR="00C571FD" w:rsidRPr="00622CF2">
        <w:rPr>
          <w:rFonts w:ascii="Times New Roman" w:hAnsi="Times New Roman" w:cs="Times New Roman"/>
          <w:lang w:eastAsia="ja-JP"/>
        </w:rPr>
        <w:t xml:space="preserve"> </w:t>
      </w:r>
      <w:r w:rsidR="00870BF5" w:rsidRPr="00622CF2">
        <w:rPr>
          <w:rFonts w:ascii="Times New Roman" w:hAnsi="Times New Roman" w:cs="Times New Roman"/>
          <w:lang w:eastAsia="ja-JP"/>
        </w:rPr>
        <w:t xml:space="preserve">for </w:t>
      </w:r>
      <w:del w:id="376" w:author="Kypridemos, Christodoulos" w:date="2025-02-20T14:41:00Z" w16du:dateUtc="2025-02-20T14:41:00Z">
        <w:r w:rsidR="00870BF5" w:rsidRPr="00622CF2" w:rsidDel="00520F5D">
          <w:rPr>
            <w:rFonts w:ascii="Times New Roman" w:hAnsi="Times New Roman" w:cs="Times New Roman"/>
            <w:lang w:eastAsia="ja-JP"/>
          </w:rPr>
          <w:delText>non-</w:delText>
        </w:r>
        <w:r w:rsidR="005F0E6F" w:rsidRPr="00622CF2" w:rsidDel="00520F5D">
          <w:rPr>
            <w:rFonts w:ascii="Times New Roman" w:hAnsi="Times New Roman" w:cs="Times New Roman"/>
            <w:lang w:eastAsia="ja-JP"/>
          </w:rPr>
          <w:delText>model</w:delText>
        </w:r>
        <w:r w:rsidR="00870BF5" w:rsidRPr="00622CF2" w:rsidDel="00520F5D">
          <w:rPr>
            <w:rFonts w:ascii="Times New Roman" w:hAnsi="Times New Roman" w:cs="Times New Roman"/>
            <w:lang w:eastAsia="ja-JP"/>
          </w:rPr>
          <w:delText>ed</w:delText>
        </w:r>
      </w:del>
      <w:ins w:id="377" w:author="Kypridemos, Christodoulos" w:date="2025-02-20T14:41:00Z" w16du:dateUtc="2025-02-20T14:41:00Z">
        <w:r w:rsidR="00520F5D">
          <w:rPr>
            <w:rFonts w:ascii="Times New Roman" w:hAnsi="Times New Roman" w:cs="Times New Roman"/>
            <w:lang w:eastAsia="ja-JP"/>
          </w:rPr>
          <w:t>non-modelled</w:t>
        </w:r>
      </w:ins>
      <w:r w:rsidR="00870BF5" w:rsidRPr="00622CF2">
        <w:rPr>
          <w:rFonts w:ascii="Times New Roman" w:hAnsi="Times New Roman" w:cs="Times New Roman"/>
          <w:lang w:eastAsia="ja-JP"/>
        </w:rPr>
        <w:t xml:space="preserve"> </w:t>
      </w:r>
      <w:r w:rsidR="00A83496" w:rsidRPr="00622CF2">
        <w:rPr>
          <w:rFonts w:ascii="Times New Roman" w:hAnsi="Times New Roman" w:cs="Times New Roman"/>
          <w:lang w:eastAsia="ja-JP"/>
        </w:rPr>
        <w:t>cause mortality</w:t>
      </w:r>
      <w:r w:rsidR="00870BF5" w:rsidRPr="00622CF2">
        <w:rPr>
          <w:rFonts w:ascii="Times New Roman" w:hAnsi="Times New Roman" w:cs="Times New Roman"/>
          <w:lang w:eastAsia="ja-JP"/>
        </w:rPr>
        <w:t xml:space="preserve"> </w:t>
      </w:r>
      <w:r w:rsidRPr="00622CF2">
        <w:rPr>
          <w:rFonts w:ascii="Times New Roman" w:hAnsi="Times New Roman" w:cs="Times New Roman"/>
          <w:lang w:eastAsia="en-GB"/>
        </w:rPr>
        <w:t>were also considered to have a relative risk of 1.</w:t>
      </w:r>
      <w:r w:rsidRPr="00622CF2">
        <w:rPr>
          <w:rFonts w:ascii="Times New Roman" w:hAnsi="Times New Roman" w:cs="Times New Roman"/>
        </w:rPr>
        <w:t xml:space="preserve"> All the relative risks </w:t>
      </w:r>
      <w:r w:rsidR="005F04EA" w:rsidRPr="00622CF2">
        <w:rPr>
          <w:rFonts w:ascii="Times New Roman" w:hAnsi="Times New Roman" w:cs="Times New Roman"/>
          <w:lang w:eastAsia="ja-JP"/>
        </w:rPr>
        <w:t>and the</w:t>
      </w:r>
      <w:r w:rsidR="004F4C59" w:rsidRPr="00622CF2">
        <w:rPr>
          <w:rFonts w:ascii="Times New Roman" w:hAnsi="Times New Roman" w:cs="Times New Roman"/>
          <w:lang w:eastAsia="ja-JP"/>
        </w:rPr>
        <w:t xml:space="preserve"> reference levels</w:t>
      </w:r>
      <w:r w:rsidR="004F4C59" w:rsidRPr="00B5461C">
        <w:rPr>
          <w:rFonts w:ascii="Times New Roman" w:hAnsi="Times New Roman" w:cs="Times New Roman"/>
          <w:lang w:eastAsia="ja-JP"/>
        </w:rPr>
        <w:t xml:space="preserve"> </w:t>
      </w:r>
      <w:r w:rsidRPr="00B5461C">
        <w:rPr>
          <w:rFonts w:ascii="Times New Roman" w:hAnsi="Times New Roman" w:cs="Times New Roman"/>
        </w:rPr>
        <w:t>were taken from published meta-analyses and empirical studies (</w:t>
      </w:r>
      <w:r w:rsidR="00453786" w:rsidRPr="00B5461C">
        <w:rPr>
          <w:rFonts w:ascii="Times New Roman" w:eastAsia="Arial" w:hAnsi="Times New Roman" w:cs="Times New Roman"/>
        </w:rPr>
        <w:t xml:space="preserve">for references, see </w:t>
      </w:r>
      <w:r w:rsidR="00424EB1" w:rsidRPr="00B5461C">
        <w:rPr>
          <w:rFonts w:ascii="Times New Roman" w:eastAsia="Arial" w:hAnsi="Times New Roman" w:cs="Times New Roman"/>
          <w:u w:val="single"/>
        </w:rPr>
        <w:fldChar w:fldCharType="begin"/>
      </w:r>
      <w:r w:rsidR="00424EB1" w:rsidRPr="00B5461C">
        <w:rPr>
          <w:rFonts w:ascii="Times New Roman" w:eastAsia="Arial" w:hAnsi="Times New Roman" w:cs="Times New Roman"/>
          <w:u w:val="single"/>
        </w:rPr>
        <w:instrText xml:space="preserve"> REF _Ref129255777 \h  \* MERGEFORMAT </w:instrText>
      </w:r>
      <w:r w:rsidR="00424EB1" w:rsidRPr="00B5461C">
        <w:rPr>
          <w:rFonts w:ascii="Times New Roman" w:eastAsia="Arial" w:hAnsi="Times New Roman" w:cs="Times New Roman"/>
          <w:u w:val="single"/>
        </w:rPr>
      </w:r>
      <w:r w:rsidR="00424EB1" w:rsidRPr="00B5461C">
        <w:rPr>
          <w:rFonts w:ascii="Times New Roman" w:eastAsia="Arial" w:hAnsi="Times New Roman" w:cs="Times New Roman"/>
          <w:u w:val="single"/>
        </w:rPr>
        <w:fldChar w:fldCharType="separate"/>
      </w:r>
      <w:r w:rsidR="003D1493" w:rsidRPr="003D1493">
        <w:rPr>
          <w:rFonts w:ascii="Times New Roman" w:hAnsi="Times New Roman" w:cs="Times New Roman"/>
          <w:u w:val="single"/>
        </w:rPr>
        <w:t>Supplementary Materials A: Disease Module Details</w:t>
      </w:r>
      <w:r w:rsidR="00424EB1" w:rsidRPr="00B5461C">
        <w:rPr>
          <w:rFonts w:ascii="Times New Roman" w:eastAsia="Arial" w:hAnsi="Times New Roman" w:cs="Times New Roman"/>
          <w:u w:val="single"/>
        </w:rPr>
        <w:fldChar w:fldCharType="end"/>
      </w:r>
      <w:r w:rsidR="00E91E7D" w:rsidRPr="00B5461C">
        <w:rPr>
          <w:rFonts w:ascii="Times New Roman" w:eastAsia="Arial" w:hAnsi="Times New Roman" w:cs="Times New Roman"/>
        </w:rPr>
        <w:t xml:space="preserve"> where we descr</w:t>
      </w:r>
      <w:r w:rsidR="00737BAA" w:rsidRPr="00B5461C">
        <w:rPr>
          <w:rFonts w:ascii="Times New Roman" w:eastAsia="Arial" w:hAnsi="Times New Roman" w:cs="Times New Roman"/>
        </w:rPr>
        <w:t>ibe each disease</w:t>
      </w:r>
      <w:r w:rsidR="00195465" w:rsidRPr="00B5461C">
        <w:rPr>
          <w:rFonts w:ascii="Times New Roman" w:eastAsia="Arial" w:hAnsi="Times New Roman" w:cs="Times New Roman"/>
        </w:rPr>
        <w:t>)</w:t>
      </w:r>
      <w:r w:rsidRPr="00B5461C">
        <w:rPr>
          <w:rFonts w:ascii="Times New Roman" w:hAnsi="Times New Roman" w:cs="Times New Roman"/>
        </w:rPr>
        <w:t>.</w:t>
      </w:r>
    </w:p>
    <w:p w14:paraId="78F440D3" w14:textId="77777777" w:rsidR="00C35D76" w:rsidRPr="00B5461C" w:rsidRDefault="00C35D76" w:rsidP="00B17C1B">
      <w:pPr>
        <w:rPr>
          <w:rFonts w:ascii="Times New Roman" w:hAnsi="Times New Roman" w:cs="Times New Roman"/>
          <w:b/>
          <w:bCs/>
        </w:rPr>
      </w:pPr>
      <w:bookmarkStart w:id="378" w:name="_Toc520800493"/>
      <w:r w:rsidRPr="00B5461C">
        <w:rPr>
          <w:rFonts w:ascii="Times New Roman" w:hAnsi="Times New Roman" w:cs="Times New Roman"/>
          <w:b/>
          <w:bCs/>
        </w:rPr>
        <w:t>Step 2</w:t>
      </w:r>
      <w:bookmarkEnd w:id="378"/>
    </w:p>
    <w:p w14:paraId="4D67CF58" w14:textId="20968000" w:rsidR="00C35D76" w:rsidRPr="00B5461C" w:rsidRDefault="00C35D76" w:rsidP="00B17C1B">
      <w:pPr>
        <w:rPr>
          <w:rFonts w:ascii="Times New Roman" w:hAnsi="Times New Roman" w:cs="Times New Roman"/>
        </w:rPr>
      </w:pPr>
      <w:r w:rsidRPr="00B5461C">
        <w:rPr>
          <w:rFonts w:ascii="Times New Roman" w:hAnsi="Times New Roman" w:cs="Times New Roman"/>
        </w:rPr>
        <w:t xml:space="preserve">The incidence of CHD not attributable to the </w:t>
      </w:r>
      <w:del w:id="379" w:author="Kypridemos, Christodoulos" w:date="2025-02-20T14:41:00Z" w16du:dateUtc="2025-02-20T14:41:00Z">
        <w:r w:rsidR="005F0E6F" w:rsidDel="00520F5D">
          <w:rPr>
            <w:rFonts w:ascii="Times New Roman" w:hAnsi="Times New Roman" w:cs="Times New Roman"/>
          </w:rPr>
          <w:delText>model</w:delText>
        </w:r>
        <w:r w:rsidRPr="00B5461C" w:rsidDel="00520F5D">
          <w:rPr>
            <w:rFonts w:ascii="Times New Roman" w:hAnsi="Times New Roman" w:cs="Times New Roman"/>
          </w:rPr>
          <w:delText xml:space="preserve">ed </w:delText>
        </w:r>
      </w:del>
      <w:ins w:id="380" w:author="Kypridemos, Christodoulos" w:date="2025-02-20T14:41:00Z" w16du:dateUtc="2025-02-20T14:41:00Z">
        <w:r w:rsidR="00520F5D">
          <w:rPr>
            <w:rFonts w:ascii="Times New Roman" w:hAnsi="Times New Roman" w:cs="Times New Roman"/>
          </w:rPr>
          <w:t>modelled</w:t>
        </w:r>
        <w:r w:rsidR="00520F5D" w:rsidRPr="00B5461C">
          <w:rPr>
            <w:rFonts w:ascii="Times New Roman" w:hAnsi="Times New Roman" w:cs="Times New Roman"/>
          </w:rPr>
          <w:t xml:space="preserve"> </w:t>
        </w:r>
      </w:ins>
      <w:r w:rsidRPr="00B5461C">
        <w:rPr>
          <w:rFonts w:ascii="Times New Roman" w:hAnsi="Times New Roman" w:cs="Times New Roman"/>
        </w:rPr>
        <w:t>risk factors can be estimated by the formula:</w:t>
      </w:r>
    </w:p>
    <w:p w14:paraId="228A4401" w14:textId="4DB6C47F" w:rsidR="00C35D76" w:rsidRPr="00B5461C" w:rsidRDefault="00520F5D" w:rsidP="00B17C1B">
      <w:pP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Theoretical</m:t>
              </m:r>
              <m:r>
                <m:rPr>
                  <m:sty m:val="p"/>
                </m:rPr>
                <w:rPr>
                  <w:rFonts w:ascii="Cambria Math" w:hAnsi="Cambria Math" w:cs="Times New Roman"/>
                </w:rPr>
                <m:t xml:space="preserve"> </m:t>
              </m:r>
              <m:r>
                <w:rPr>
                  <w:rFonts w:ascii="Cambria Math" w:hAnsi="Cambria Math" w:cs="Times New Roman"/>
                </w:rPr>
                <m:t>minimum</m:t>
              </m:r>
            </m:sub>
          </m:sSub>
          <m:r>
            <m:rPr>
              <m:sty m:val="p"/>
            </m:rP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Observed</m:t>
              </m:r>
            </m:sub>
          </m:sSub>
          <m:r>
            <m:rPr>
              <m:sty m:val="p"/>
            </m:rP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1-</m:t>
              </m:r>
              <m:r>
                <w:rPr>
                  <w:rFonts w:ascii="Cambria Math" w:hAnsi="Cambria Math" w:cs="Times New Roman"/>
                </w:rPr>
                <m:t>PARF</m:t>
              </m:r>
            </m:e>
          </m:d>
        </m:oMath>
      </m:oMathPara>
    </w:p>
    <w:p w14:paraId="2D5F9675" w14:textId="76C22644" w:rsidR="00C35D76" w:rsidRPr="00B5461C" w:rsidRDefault="5B4D7918" w:rsidP="00B17C1B">
      <w:pPr>
        <w:rPr>
          <w:rFonts w:ascii="Times New Roman" w:hAnsi="Times New Roman" w:cs="Times New Roman"/>
        </w:rPr>
      </w:pPr>
      <w:r w:rsidRPr="00B5461C">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Observed</m:t>
            </m:r>
          </m:sub>
        </m:sSub>
      </m:oMath>
      <w:r w:rsidRPr="00B5461C">
        <w:rPr>
          <w:rFonts w:ascii="Times New Roman" w:hAnsi="Times New Roman" w:cs="Times New Roman"/>
        </w:rPr>
        <w:t xml:space="preserve"> is the CHD incidence and </w:t>
      </w:r>
      <m:oMath>
        <m:r>
          <w:rPr>
            <w:rFonts w:ascii="Cambria Math" w:hAnsi="Cambria Math" w:cs="Times New Roman"/>
          </w:rPr>
          <m:t>PARF</m:t>
        </m:r>
      </m:oMath>
      <w:r w:rsidRPr="00B5461C">
        <w:rPr>
          <w:rFonts w:ascii="Times New Roman" w:hAnsi="Times New Roman" w:cs="Times New Roman"/>
        </w:rPr>
        <w:t xml:space="preserve"> is from Step 1.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Theoretical minimum</m:t>
            </m:r>
          </m:sub>
        </m:sSub>
      </m:oMath>
      <w:r w:rsidRPr="00B5461C">
        <w:rPr>
          <w:rFonts w:ascii="Times New Roman" w:hAnsi="Times New Roman" w:cs="Times New Roman"/>
        </w:rPr>
        <w:t xml:space="preserve"> represents CHD incidence if all the </w:t>
      </w:r>
      <w:del w:id="381" w:author="Kypridemos, Christodoulos" w:date="2025-02-20T14:41:00Z" w16du:dateUtc="2025-02-20T14:41:00Z">
        <w:r w:rsidR="005F0E6F" w:rsidDel="00520F5D">
          <w:rPr>
            <w:rFonts w:ascii="Times New Roman" w:hAnsi="Times New Roman" w:cs="Times New Roman"/>
          </w:rPr>
          <w:delText>model</w:delText>
        </w:r>
        <w:r w:rsidRPr="00B5461C" w:rsidDel="00520F5D">
          <w:rPr>
            <w:rFonts w:ascii="Times New Roman" w:hAnsi="Times New Roman" w:cs="Times New Roman"/>
          </w:rPr>
          <w:delText xml:space="preserve">ed </w:delText>
        </w:r>
      </w:del>
      <w:ins w:id="382" w:author="Kypridemos, Christodoulos" w:date="2025-02-20T14:41:00Z" w16du:dateUtc="2025-02-20T14:41:00Z">
        <w:r w:rsidR="00520F5D">
          <w:rPr>
            <w:rFonts w:ascii="Times New Roman" w:hAnsi="Times New Roman" w:cs="Times New Roman"/>
          </w:rPr>
          <w:t>modelled</w:t>
        </w:r>
        <w:r w:rsidR="00520F5D" w:rsidRPr="00B5461C">
          <w:rPr>
            <w:rFonts w:ascii="Times New Roman" w:hAnsi="Times New Roman" w:cs="Times New Roman"/>
          </w:rPr>
          <w:t xml:space="preserve"> </w:t>
        </w:r>
      </w:ins>
      <w:r w:rsidRPr="00B5461C">
        <w:rPr>
          <w:rFonts w:ascii="Times New Roman" w:hAnsi="Times New Roman" w:cs="Times New Roman"/>
        </w:rPr>
        <w:t>risk factors were at optimal levels. The theoretical minimum incidence is calculated by age</w:t>
      </w:r>
      <w:r w:rsidR="00C41078" w:rsidRPr="00B5461C">
        <w:rPr>
          <w:rFonts w:ascii="Times New Roman" w:hAnsi="Times New Roman" w:cs="Times New Roman"/>
        </w:rPr>
        <w:t xml:space="preserve"> and</w:t>
      </w:r>
      <w:r w:rsidRPr="00B5461C">
        <w:rPr>
          <w:rFonts w:ascii="Times New Roman" w:hAnsi="Times New Roman" w:cs="Times New Roman"/>
        </w:rPr>
        <w:t xml:space="preserve"> sex only in the initial year of the simulation, and it is assumed </w:t>
      </w:r>
      <w:r w:rsidR="00F14B2E" w:rsidRPr="00B5461C">
        <w:rPr>
          <w:rFonts w:ascii="Times New Roman" w:hAnsi="Times New Roman" w:cs="Times New Roman"/>
        </w:rPr>
        <w:t xml:space="preserve">to be </w:t>
      </w:r>
      <w:r w:rsidRPr="00B5461C">
        <w:rPr>
          <w:rFonts w:ascii="Times New Roman" w:hAnsi="Times New Roman" w:cs="Times New Roman"/>
        </w:rPr>
        <w:t xml:space="preserve">stable </w:t>
      </w:r>
      <w:r w:rsidR="00F14B2E" w:rsidRPr="00B5461C">
        <w:rPr>
          <w:rFonts w:ascii="Times New Roman" w:hAnsi="Times New Roman" w:cs="Times New Roman"/>
        </w:rPr>
        <w:t>after that</w:t>
      </w:r>
      <w:r w:rsidRPr="00B5461C">
        <w:rPr>
          <w:rFonts w:ascii="Times New Roman" w:hAnsi="Times New Roman" w:cs="Times New Roman"/>
        </w:rPr>
        <w:t xml:space="preserve">. </w:t>
      </w:r>
    </w:p>
    <w:p w14:paraId="471BD3E8" w14:textId="234FF673" w:rsidR="00C35D76" w:rsidRPr="00B5461C" w:rsidRDefault="00C35D76" w:rsidP="00B17C1B">
      <w:pPr>
        <w:rPr>
          <w:rFonts w:ascii="Times New Roman" w:hAnsi="Times New Roman" w:cs="Times New Roman"/>
          <w:b/>
          <w:bCs/>
        </w:rPr>
      </w:pPr>
      <w:bookmarkStart w:id="383" w:name="_Toc520800494"/>
      <w:r w:rsidRPr="00B5461C">
        <w:rPr>
          <w:rFonts w:ascii="Times New Roman" w:hAnsi="Times New Roman" w:cs="Times New Roman"/>
          <w:b/>
          <w:bCs/>
        </w:rPr>
        <w:t>St</w:t>
      </w:r>
      <w:r w:rsidR="009B2393" w:rsidRPr="00B5461C">
        <w:rPr>
          <w:rFonts w:ascii="Times New Roman" w:hAnsi="Times New Roman" w:cs="Times New Roman"/>
          <w:b/>
          <w:bCs/>
        </w:rPr>
        <w:t>ep</w:t>
      </w:r>
      <w:r w:rsidRPr="00B5461C">
        <w:rPr>
          <w:rFonts w:ascii="Times New Roman" w:hAnsi="Times New Roman" w:cs="Times New Roman"/>
          <w:b/>
          <w:bCs/>
        </w:rPr>
        <w:t xml:space="preserve"> 3</w:t>
      </w:r>
      <w:bookmarkEnd w:id="383"/>
    </w:p>
    <w:p w14:paraId="119D371D" w14:textId="1CC31C16" w:rsidR="00C35D76" w:rsidRPr="00B5461C" w:rsidRDefault="5B4D7918" w:rsidP="00B17C1B">
      <w:pPr>
        <w:rPr>
          <w:rFonts w:ascii="Times New Roman" w:hAnsi="Times New Roman" w:cs="Times New Roman"/>
        </w:rPr>
      </w:pPr>
      <w:r w:rsidRPr="00B5461C">
        <w:rPr>
          <w:rFonts w:ascii="Times New Roman" w:hAnsi="Times New Roman" w:cs="Times New Roman"/>
        </w:rPr>
        <w:t xml:space="preserve">Assuming that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Theoretical minimum</m:t>
            </m:r>
          </m:sub>
        </m:sSub>
      </m:oMath>
      <w:r w:rsidRPr="00B5461C">
        <w:rPr>
          <w:rFonts w:ascii="Times New Roman" w:hAnsi="Times New Roman" w:cs="Times New Roman"/>
        </w:rPr>
        <w:t xml:space="preserve"> is the annual baseline probability of a synthetic individual to develop CHD for a given </w:t>
      </w:r>
      <w:r w:rsidR="00E5173C" w:rsidRPr="00B5461C">
        <w:rPr>
          <w:rFonts w:ascii="Times New Roman" w:hAnsi="Times New Roman" w:cs="Times New Roman"/>
        </w:rPr>
        <w:t>age</w:t>
      </w:r>
      <w:r w:rsidR="009019BF" w:rsidRPr="00B5461C">
        <w:rPr>
          <w:rFonts w:ascii="Times New Roman" w:hAnsi="Times New Roman" w:cs="Times New Roman"/>
        </w:rPr>
        <w:t xml:space="preserve"> and</w:t>
      </w:r>
      <w:r w:rsidR="00E5173C" w:rsidRPr="00B5461C">
        <w:rPr>
          <w:rFonts w:ascii="Times New Roman" w:hAnsi="Times New Roman" w:cs="Times New Roman"/>
        </w:rPr>
        <w:t xml:space="preserve"> sex </w:t>
      </w:r>
      <w:r w:rsidRPr="00B5461C">
        <w:rPr>
          <w:rFonts w:ascii="Times New Roman" w:hAnsi="Times New Roman" w:cs="Times New Roman"/>
        </w:rPr>
        <w:t>due to risk factors not included in the model (i.e.</w:t>
      </w:r>
      <w:r w:rsidR="00622CF2">
        <w:rPr>
          <w:rFonts w:ascii="Times New Roman" w:hAnsi="Times New Roman" w:cs="Times New Roman"/>
        </w:rPr>
        <w:t>,</w:t>
      </w:r>
      <w:r w:rsidRPr="00B5461C">
        <w:rPr>
          <w:rFonts w:ascii="Times New Roman" w:hAnsi="Times New Roman" w:cs="Times New Roman"/>
        </w:rPr>
        <w:t xml:space="preserve"> geneti</w:t>
      </w:r>
      <w:r w:rsidR="005A1B2C" w:rsidRPr="00B5461C">
        <w:rPr>
          <w:rFonts w:ascii="Times New Roman" w:hAnsi="Times New Roman" w:cs="Times New Roman"/>
        </w:rPr>
        <w:t>c</w:t>
      </w:r>
      <w:r w:rsidRPr="00B5461C">
        <w:rPr>
          <w:rFonts w:ascii="Times New Roman" w:hAnsi="Times New Roman" w:cs="Times New Roman"/>
        </w:rPr>
        <w:t>s</w:t>
      </w:r>
      <w:r w:rsidR="00622A64" w:rsidRPr="00B5461C">
        <w:rPr>
          <w:rFonts w:ascii="Times New Roman" w:hAnsi="Times New Roman" w:cs="Times New Roman"/>
        </w:rPr>
        <w:t xml:space="preserve">, air pollution, </w:t>
      </w:r>
      <w:r w:rsidR="005A1B2C" w:rsidRPr="00B5461C">
        <w:rPr>
          <w:rFonts w:ascii="Times New Roman" w:hAnsi="Times New Roman" w:cs="Times New Roman"/>
        </w:rPr>
        <w:t>dietary exposures beyond</w:t>
      </w:r>
      <w:r w:rsidRPr="00B5461C">
        <w:rPr>
          <w:rFonts w:ascii="Times New Roman" w:hAnsi="Times New Roman" w:cs="Times New Roman"/>
        </w:rPr>
        <w:t xml:space="preserve"> </w:t>
      </w:r>
      <w:r w:rsidR="00855617" w:rsidRPr="00B5461C">
        <w:rPr>
          <w:rFonts w:ascii="Times New Roman" w:hAnsi="Times New Roman" w:cs="Times New Roman"/>
        </w:rPr>
        <w:t xml:space="preserve">fruit </w:t>
      </w:r>
      <w:r w:rsidR="003C0A08" w:rsidRPr="00B5461C">
        <w:rPr>
          <w:rFonts w:ascii="Times New Roman" w:hAnsi="Times New Roman" w:cs="Times New Roman"/>
        </w:rPr>
        <w:t>and</w:t>
      </w:r>
      <w:r w:rsidR="00855617" w:rsidRPr="00B5461C">
        <w:rPr>
          <w:rFonts w:ascii="Times New Roman" w:hAnsi="Times New Roman" w:cs="Times New Roman"/>
        </w:rPr>
        <w:t xml:space="preserve"> veg</w:t>
      </w:r>
      <w:r w:rsidR="00E555B2" w:rsidRPr="00B5461C">
        <w:rPr>
          <w:rFonts w:ascii="Times New Roman" w:hAnsi="Times New Roman" w:cs="Times New Roman"/>
        </w:rPr>
        <w:t>etables</w:t>
      </w:r>
      <w:r w:rsidR="00622CF2">
        <w:rPr>
          <w:rFonts w:ascii="Times New Roman" w:hAnsi="Times New Roman" w:cs="Times New Roman"/>
        </w:rPr>
        <w:t>,</w:t>
      </w:r>
      <w:r w:rsidR="00855617" w:rsidRPr="00B5461C">
        <w:rPr>
          <w:rFonts w:ascii="Times New Roman" w:hAnsi="Times New Roman" w:cs="Times New Roman"/>
        </w:rPr>
        <w:t xml:space="preserve"> </w:t>
      </w:r>
      <w:r w:rsidRPr="00B5461C">
        <w:rPr>
          <w:rFonts w:ascii="Times New Roman" w:hAnsi="Times New Roman" w:cs="Times New Roman"/>
        </w:rPr>
        <w:t xml:space="preserve">etc.), the </w:t>
      </w:r>
      <w:del w:id="384" w:author="Kypridemos, Christodoulos" w:date="2025-02-20T14:41:00Z" w16du:dateUtc="2025-02-20T14:41:00Z">
        <w:r w:rsidR="00B5461C" w:rsidRPr="00B5461C" w:rsidDel="00520F5D">
          <w:rPr>
            <w:rFonts w:ascii="Times New Roman" w:hAnsi="Times New Roman" w:cs="Times New Roman"/>
          </w:rPr>
          <w:delText>individualized</w:delText>
        </w:r>
        <w:r w:rsidRPr="00B5461C" w:rsidDel="00520F5D">
          <w:rPr>
            <w:rFonts w:ascii="Times New Roman" w:hAnsi="Times New Roman" w:cs="Times New Roman"/>
          </w:rPr>
          <w:delText xml:space="preserve"> </w:delText>
        </w:r>
      </w:del>
      <w:ins w:id="385" w:author="Kypridemos, Christodoulos" w:date="2025-02-20T14:41:00Z" w16du:dateUtc="2025-02-20T14:41:00Z">
        <w:r w:rsidR="00520F5D">
          <w:rPr>
            <w:rFonts w:ascii="Times New Roman" w:hAnsi="Times New Roman" w:cs="Times New Roman"/>
          </w:rPr>
          <w:t>individualised</w:t>
        </w:r>
        <w:r w:rsidR="00520F5D" w:rsidRPr="00B5461C">
          <w:rPr>
            <w:rFonts w:ascii="Times New Roman" w:hAnsi="Times New Roman" w:cs="Times New Roman"/>
          </w:rPr>
          <w:t xml:space="preserve"> </w:t>
        </w:r>
      </w:ins>
      <w:r w:rsidRPr="00B5461C">
        <w:rPr>
          <w:rFonts w:ascii="Times New Roman" w:hAnsi="Times New Roman" w:cs="Times New Roman"/>
        </w:rPr>
        <w:t xml:space="preserve">annual probability of developing CHD, </w:t>
      </w:r>
      <m:oMath>
        <m:r>
          <m:rPr>
            <m:scr m:val="double-struck"/>
          </m:rPr>
          <w:rPr>
            <w:rFonts w:ascii="Cambria Math" w:hAnsi="Cambria Math" w:cs="Times New Roman"/>
          </w:rPr>
          <m:t>P</m:t>
        </m:r>
        <m:d>
          <m:dPr>
            <m:ctrlPr>
              <w:rPr>
                <w:rFonts w:ascii="Cambria Math" w:hAnsi="Cambria Math" w:cs="Times New Roman"/>
                <w:i/>
              </w:rPr>
            </m:ctrlPr>
          </m:dPr>
          <m:e>
            <m:r>
              <m:rPr>
                <m:nor/>
              </m:rPr>
              <w:rPr>
                <w:rFonts w:ascii="Times New Roman" w:hAnsi="Times New Roman" w:cs="Times New Roman"/>
              </w:rPr>
              <m:t>CHD | age, sex, exposures</m:t>
            </m:r>
          </m:e>
        </m:d>
      </m:oMath>
      <w:r w:rsidRPr="00B5461C">
        <w:rPr>
          <w:rFonts w:ascii="Times New Roman" w:hAnsi="Times New Roman" w:cs="Times New Roman"/>
        </w:rPr>
        <w:t xml:space="preserve">, given </w:t>
      </w:r>
      <w:r w:rsidR="009B2393" w:rsidRPr="00B5461C">
        <w:rPr>
          <w:rFonts w:ascii="Times New Roman" w:hAnsi="Times New Roman" w:cs="Times New Roman"/>
        </w:rPr>
        <w:t>their</w:t>
      </w:r>
      <w:r w:rsidRPr="00B5461C">
        <w:rPr>
          <w:rFonts w:ascii="Times New Roman" w:hAnsi="Times New Roman" w:cs="Times New Roman"/>
        </w:rPr>
        <w:t xml:space="preserve"> risk factors were estimated by the formula:</w:t>
      </w:r>
    </w:p>
    <w:p w14:paraId="5758001E" w14:textId="1BF5FCEE" w:rsidR="00C35D76" w:rsidRPr="00B5461C" w:rsidRDefault="00377E8A" w:rsidP="00B17C1B">
      <w:pPr>
        <w:rPr>
          <w:rFonts w:ascii="Times New Roman" w:hAnsi="Times New Roman" w:cs="Times New Roman"/>
        </w:rPr>
      </w:pPr>
      <m:oMathPara>
        <m:oMath>
          <m:r>
            <m:rPr>
              <m:scr m:val="double-struck"/>
              <m:sty m:val="p"/>
            </m:rPr>
            <w:rPr>
              <w:rFonts w:ascii="Cambria Math" w:hAnsi="Cambria Math" w:cs="Times New Roman"/>
            </w:rPr>
            <m:t>P</m:t>
          </m:r>
          <m:d>
            <m:dPr>
              <m:ctrlPr>
                <w:rPr>
                  <w:rFonts w:ascii="Cambria Math" w:hAnsi="Cambria Math" w:cs="Times New Roman"/>
                </w:rPr>
              </m:ctrlPr>
            </m:dPr>
            <m:e>
              <m:r>
                <w:rPr>
                  <w:rFonts w:ascii="Cambria Math" w:hAnsi="Cambria Math" w:cs="Times New Roman"/>
                </w:rPr>
                <m:t>CHD</m:t>
              </m:r>
              <m:r>
                <m:rPr>
                  <m:sty m:val="p"/>
                </m:rPr>
                <w:rPr>
                  <w:rFonts w:ascii="Cambria Math" w:hAnsi="Cambria Math" w:cs="Times New Roman"/>
                </w:rPr>
                <m:t xml:space="preserve"> | </m:t>
              </m:r>
              <m:r>
                <w:rPr>
                  <w:rFonts w:ascii="Cambria Math" w:hAnsi="Cambria Math" w:cs="Times New Roman"/>
                </w:rPr>
                <m:t>age,sex, exposures</m:t>
              </m:r>
            </m:e>
          </m:d>
          <m:r>
            <m:rPr>
              <m:sty m:val="p"/>
            </m:rP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Theoretical</m:t>
              </m:r>
              <m:r>
                <m:rPr>
                  <m:sty m:val="p"/>
                </m:rPr>
                <w:rPr>
                  <w:rFonts w:ascii="Cambria Math" w:hAnsi="Cambria Math" w:cs="Times New Roman"/>
                </w:rPr>
                <m:t xml:space="preserve"> </m:t>
              </m:r>
              <m:r>
                <w:rPr>
                  <w:rFonts w:ascii="Cambria Math" w:hAnsi="Cambria Math" w:cs="Times New Roman"/>
                </w:rPr>
                <m:t>minimum</m:t>
              </m:r>
            </m:sub>
          </m:sSub>
          <m:r>
            <m:rPr>
              <m:sty m:val="p"/>
            </m:rPr>
            <w:rPr>
              <w:rFonts w:ascii="Cambria Math" w:hAnsi="Cambria Math" w:cs="Times New Roman"/>
            </w:rPr>
            <m:t>*</m:t>
          </m:r>
          <m:r>
            <w:rPr>
              <w:rFonts w:ascii="Cambria Math" w:hAnsi="Cambria Math" w:cs="Times New Roman"/>
            </w:rPr>
            <m:t>R</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i</m:t>
              </m:r>
              <m:r>
                <m:rPr>
                  <m:sty m:val="p"/>
                </m:rP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R</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i</m:t>
              </m:r>
              <m:r>
                <m:rPr>
                  <m:sty m:val="p"/>
                </m:rP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R</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i</m:t>
              </m:r>
              <m:r>
                <m:rPr>
                  <m:sty m:val="p"/>
                </m:rPr>
                <w:rPr>
                  <w:rFonts w:ascii="Cambria Math" w:hAnsi="Cambria Math" w:cs="Times New Roman"/>
                </w:rPr>
                <m:t>3</m:t>
              </m:r>
            </m:sub>
          </m:sSub>
          <m:r>
            <m:rPr>
              <m:sty m:val="p"/>
            </m:rPr>
            <w:rPr>
              <w:rFonts w:ascii="Cambria Math" w:hAnsi="Cambria Math" w:cs="Times New Roman"/>
            </w:rPr>
            <m:t>*…*</m:t>
          </m:r>
          <m:r>
            <w:rPr>
              <w:rFonts w:ascii="Cambria Math" w:hAnsi="Cambria Math" w:cs="Times New Roman"/>
            </w:rPr>
            <m:t>R</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ik</m:t>
              </m:r>
            </m:sub>
          </m:sSub>
        </m:oMath>
      </m:oMathPara>
    </w:p>
    <w:p w14:paraId="66095BA8" w14:textId="3B4E98AE" w:rsidR="00C35D76" w:rsidRPr="00B5461C" w:rsidRDefault="00C35D76" w:rsidP="00B17C1B">
      <w:pPr>
        <w:rPr>
          <w:rFonts w:ascii="Times New Roman" w:hAnsi="Times New Roman" w:cs="Times New Roman"/>
        </w:rPr>
      </w:pPr>
      <w:r w:rsidRPr="00B5461C">
        <w:rPr>
          <w:rFonts w:ascii="Times New Roman" w:hAnsi="Times New Roman" w:cs="Times New Roman"/>
        </w:rPr>
        <w:t xml:space="preserve">Where </w:t>
      </w:r>
      <m:oMath>
        <m:r>
          <w:rPr>
            <w:rFonts w:ascii="Cambria Math" w:hAnsi="Cambria Math" w:cs="Times New Roman"/>
          </w:rPr>
          <m:t>R</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i1 … ik</m:t>
            </m:r>
          </m:sub>
        </m:sSub>
      </m:oMath>
      <w:r w:rsidRPr="00B5461C">
        <w:rPr>
          <w:rFonts w:ascii="Times New Roman" w:hAnsi="Times New Roman" w:cs="Times New Roman"/>
        </w:rPr>
        <w:t xml:space="preserve"> </w:t>
      </w:r>
      <w:r w:rsidR="009B2393" w:rsidRPr="00B5461C">
        <w:rPr>
          <w:rFonts w:ascii="Times New Roman" w:hAnsi="Times New Roman" w:cs="Times New Roman"/>
        </w:rPr>
        <w:t xml:space="preserve">are </w:t>
      </w:r>
      <w:r w:rsidRPr="00B5461C">
        <w:rPr>
          <w:rFonts w:ascii="Times New Roman" w:hAnsi="Times New Roman" w:cs="Times New Roman"/>
        </w:rPr>
        <w:t xml:space="preserve">the relative risks that are related to the specific risk exposures of the synthetic individual, </w:t>
      </w:r>
      <w:r w:rsidR="00E555B2" w:rsidRPr="00B5461C">
        <w:rPr>
          <w:rFonts w:ascii="Times New Roman" w:hAnsi="Times New Roman" w:cs="Times New Roman"/>
        </w:rPr>
        <w:t xml:space="preserve">the </w:t>
      </w:r>
      <w:r w:rsidRPr="00B5461C">
        <w:rPr>
          <w:rFonts w:ascii="Times New Roman" w:hAnsi="Times New Roman" w:cs="Times New Roman"/>
        </w:rPr>
        <w:t>same as in st</w:t>
      </w:r>
      <w:r w:rsidR="009B2393" w:rsidRPr="00B5461C">
        <w:rPr>
          <w:rFonts w:ascii="Times New Roman" w:hAnsi="Times New Roman" w:cs="Times New Roman"/>
        </w:rPr>
        <w:t>ep</w:t>
      </w:r>
      <w:r w:rsidRPr="00B5461C">
        <w:rPr>
          <w:rFonts w:ascii="Times New Roman" w:hAnsi="Times New Roman" w:cs="Times New Roman"/>
        </w:rPr>
        <w:t xml:space="preserve"> 1.</w:t>
      </w:r>
    </w:p>
    <w:p w14:paraId="4517237C" w14:textId="1BD43DA9" w:rsidR="00C35D76" w:rsidRPr="00B5461C" w:rsidRDefault="00EE1F6D" w:rsidP="005D0039">
      <w:pPr>
        <w:pStyle w:val="Heading4"/>
        <w:rPr>
          <w:rFonts w:ascii="Times New Roman" w:hAnsi="Times New Roman" w:cs="Times New Roman"/>
        </w:rPr>
      </w:pPr>
      <w:bookmarkStart w:id="386" w:name="_Toc190955316"/>
      <w:r w:rsidRPr="00B5461C">
        <w:rPr>
          <w:rFonts w:ascii="Times New Roman" w:hAnsi="Times New Roman" w:cs="Times New Roman"/>
        </w:rPr>
        <w:lastRenderedPageBreak/>
        <w:t>Estimating</w:t>
      </w:r>
      <w:r w:rsidR="00F64F37" w:rsidRPr="00B5461C">
        <w:rPr>
          <w:rFonts w:ascii="Times New Roman" w:hAnsi="Times New Roman" w:cs="Times New Roman"/>
        </w:rPr>
        <w:t xml:space="preserve"> the observed incidence</w:t>
      </w:r>
      <w:r w:rsidR="0022154A" w:rsidRPr="00B5461C">
        <w:rPr>
          <w:rFonts w:ascii="Times New Roman" w:hAnsi="Times New Roman" w:cs="Times New Roman"/>
        </w:rPr>
        <w:t xml:space="preserve"> probability</w:t>
      </w:r>
      <w:r w:rsidRPr="00B5461C">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Observed</m:t>
            </m:r>
          </m:sub>
        </m:sSub>
      </m:oMath>
      <w:bookmarkEnd w:id="386"/>
    </w:p>
    <w:p w14:paraId="7D159B7B" w14:textId="556542E6" w:rsidR="004C20D6" w:rsidRPr="00B5461C" w:rsidRDefault="00296F04" w:rsidP="004C20D6">
      <w:pPr>
        <w:rPr>
          <w:rFonts w:ascii="Times New Roman" w:hAnsi="Times New Roman" w:cs="Times New Roman"/>
          <w:lang w:eastAsia="ja-JP"/>
        </w:rPr>
      </w:pPr>
      <w:r w:rsidRPr="00B5461C">
        <w:rPr>
          <w:rFonts w:ascii="Times New Roman" w:hAnsi="Times New Roman" w:cs="Times New Roman"/>
        </w:rPr>
        <w:t>For</w:t>
      </w:r>
      <w:r w:rsidR="0022154A" w:rsidRPr="00B5461C">
        <w:rPr>
          <w:rFonts w:ascii="Times New Roman" w:hAnsi="Times New Roman" w:cs="Times New Roman"/>
        </w:rPr>
        <w:t xml:space="preserve"> the observed incidence probability</w:t>
      </w:r>
      <w:r w:rsidR="00B5484E">
        <w:rPr>
          <w:rFonts w:ascii="Times New Roman" w:hAnsi="Times New Roman" w:cs="Times New Roman"/>
        </w:rPr>
        <w:t>,</w:t>
      </w:r>
      <w:r w:rsidR="0022154A" w:rsidRPr="00B5461C">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Observed</m:t>
            </m:r>
          </m:sub>
        </m:sSub>
      </m:oMath>
      <w:r w:rsidR="0022154A" w:rsidRPr="00B5461C">
        <w:rPr>
          <w:rFonts w:ascii="Times New Roman" w:hAnsi="Times New Roman" w:cs="Times New Roman"/>
        </w:rPr>
        <w:t xml:space="preserve"> </w:t>
      </w:r>
      <w:r w:rsidR="001929FA" w:rsidRPr="00B5461C">
        <w:rPr>
          <w:rFonts w:ascii="Times New Roman" w:hAnsi="Times New Roman" w:cs="Times New Roman"/>
        </w:rPr>
        <w:t xml:space="preserve">we </w:t>
      </w:r>
      <w:r w:rsidRPr="00B5461C">
        <w:rPr>
          <w:rFonts w:ascii="Times New Roman" w:hAnsi="Times New Roman" w:cs="Times New Roman"/>
        </w:rPr>
        <w:t xml:space="preserve">used the reported incidence </w:t>
      </w:r>
      <w:r w:rsidRPr="00B5484E">
        <w:rPr>
          <w:rFonts w:ascii="Times New Roman" w:hAnsi="Times New Roman" w:cs="Times New Roman"/>
        </w:rPr>
        <w:t xml:space="preserve">from </w:t>
      </w:r>
      <w:r w:rsidR="009079FB" w:rsidRPr="00B5484E">
        <w:rPr>
          <w:rFonts w:ascii="Times New Roman" w:hAnsi="Times New Roman" w:cs="Times New Roman"/>
          <w:lang w:eastAsia="ja-JP"/>
        </w:rPr>
        <w:t xml:space="preserve">the </w:t>
      </w:r>
      <w:r w:rsidRPr="00B5484E">
        <w:rPr>
          <w:rFonts w:ascii="Times New Roman" w:hAnsi="Times New Roman" w:cs="Times New Roman"/>
        </w:rPr>
        <w:t>GBD</w:t>
      </w:r>
      <w:r w:rsidR="00364B73" w:rsidRPr="00B5484E">
        <w:rPr>
          <w:rFonts w:ascii="Times New Roman" w:hAnsi="Times New Roman" w:cs="Times New Roman"/>
          <w:lang w:eastAsia="ja-JP"/>
        </w:rPr>
        <w:t xml:space="preserve"> 2021</w:t>
      </w:r>
      <w:r w:rsidR="00364B73" w:rsidRPr="00B5461C">
        <w:rPr>
          <w:rFonts w:ascii="Times New Roman" w:hAnsi="Times New Roman" w:cs="Times New Roman"/>
          <w:lang w:eastAsia="ja-JP"/>
        </w:rPr>
        <w:t xml:space="preserve"> results version</w:t>
      </w:r>
      <w:r w:rsidR="00246276" w:rsidRPr="00B5461C">
        <w:rPr>
          <w:rFonts w:ascii="Times New Roman" w:hAnsi="Times New Roman" w:cs="Times New Roman"/>
        </w:rPr>
        <w:t xml:space="preserve"> for </w:t>
      </w:r>
      <w:r w:rsidR="009079FB" w:rsidRPr="00B5461C">
        <w:rPr>
          <w:rFonts w:ascii="Times New Roman" w:hAnsi="Times New Roman" w:cs="Times New Roman"/>
          <w:lang w:eastAsia="ja-JP"/>
        </w:rPr>
        <w:t xml:space="preserve">the </w:t>
      </w:r>
      <w:r w:rsidR="00246276" w:rsidRPr="00B5461C">
        <w:rPr>
          <w:rFonts w:ascii="Times New Roman" w:hAnsi="Times New Roman" w:cs="Times New Roman"/>
        </w:rPr>
        <w:t>years 2001 to 2019 by 5</w:t>
      </w:r>
      <w:r w:rsidR="007F70D7" w:rsidRPr="00B5461C">
        <w:rPr>
          <w:rFonts w:ascii="Times New Roman" w:hAnsi="Times New Roman" w:cs="Times New Roman"/>
          <w:lang w:eastAsia="ja-JP"/>
        </w:rPr>
        <w:t>-</w:t>
      </w:r>
      <w:r w:rsidR="00246276" w:rsidRPr="00B5461C">
        <w:rPr>
          <w:rFonts w:ascii="Times New Roman" w:hAnsi="Times New Roman" w:cs="Times New Roman"/>
        </w:rPr>
        <w:t>year age group and sex</w:t>
      </w:r>
      <w:r w:rsidR="0020623D" w:rsidRPr="00B5461C">
        <w:rPr>
          <w:rFonts w:ascii="Times New Roman" w:hAnsi="Times New Roman" w:cs="Times New Roman"/>
        </w:rPr>
        <w:t>.</w:t>
      </w:r>
      <w:r w:rsidR="00B5484E">
        <w:rPr>
          <w:rFonts w:ascii="Times New Roman" w:hAnsi="Times New Roman" w:cs="Times New Roman"/>
        </w:rPr>
        <w:fldChar w:fldCharType="begin"/>
      </w:r>
      <w:r w:rsidR="00B5484E">
        <w:rPr>
          <w:rFonts w:ascii="Times New Roman" w:hAnsi="Times New Roman" w:cs="Times New Roman"/>
        </w:rPr>
        <w:instrText xml:space="preserve"> ADDIN ZOTERO_ITEM CSL_CITATION {"citationID":"UWupnWCs","properties":{"formattedCitation":"\\super 15,16\\nosupersub{}","plainCitation":"15,16","noteIndex":0},"citationItems":[{"id":19520,"uris":["http://zotero.org/users/1282898/items/AU66NMTJ"],"itemData":{"id":19520,"type":"article-journal","abstract":"Background: Detailed, comprehensive, and timely reporting on population health by underlying causes of disability and premature death is crucial to understanding and responding to complex patterns of disease and injury burden over time and across age groups, sexes, and locations. The availability of disease burden estimates can promote evidence-based interventions that enable public health researchers, policy makers, and other professionals to implement strategies that can mitigate diseases. It can also facilitate more rigorous monitoring of progress towards national and international health targets, such as the Sustainable Development Goals. For three decades, the Global Burden of Diseases, Injuries, and Risk Factors Study (GBD) has filled that need. A global network of collaborators contributed to the production of GBD 2021 by providing, reviewing, and analysing all available data. GBD estimates are updated routinely with additional data and refined analytical methods. GBD 2021 presents, for the first time, estimates of health loss due to the COVID-19 pandemic. Methods: The GBD 2021 disease and injury burden analysis estimated years lived with disability (YLDs), years of life lost (YLLs), disability-adjusted life-years (DALYs), and healthy life expectancy (HALE) for 371 diseases and injuries using 100 983 data sources. Data were extracted from vital registration systems, verbal autopsies, censuses, household surveys, disease-specific registries, health service contact data, and other sources. YLDs were calculated by multiplying cause-age-sex-location-year-specific prevalence of sequelae by their respective disability weights, for each disease and injury. YLLs were calculated by multiplying cause-age-sex-location-year-specific deaths by the standard life expectancy at the age that death occurred. DALYs were calculated by summing YLDs and YLLs. HALE estimates were produced using YLDs per capita and age-specific mortality rates by location, age, sex, year, and cause. 95","container-title":"Lancet (London, England)","DOI":"10.1016/S0140-6736(24)00757-8","ISSN":"1474-547X","issue":"10440","journalAbbreviation":"Lancet (Lond. Engl.)","language":"en","note":"Citation Key: Ferrari2024\nPMID: 38642570\npublisher: Lancet","page":"2133–2161","title":"Global incidence, prevalence, years lived with disability (YLDs), disability-adjusted life-years (DALYs), and healthy life expectancy (HALE) for 371 diseases and injuries in 204 countries and territories and 811 subnational locations, 1990-2021: a systematic analysis for the global burden of disease study 2021","volume":"403","author":[{"family":"Ferrari","given":"Alize J."},{"family":"Santomauro","given":"Damian Francesco"},{"family":"Aali","given":"Amirali"},{"family":"Abate","given":"Yohannes Habtegiorgis"},{"family":"Abbafati","given":"Cristiana"},{"family":"Abbastabar","given":"Hedayat"},{"family":"Abd ElHafeez","given":"Samar"},{"family":"Abdelmasseh","given":"Michael"},{"family":"Abd-Elsalam","given":"Sherief"},{"family":"Abdollahi","given":"Arash"},{"family":"Abdullahi","given":"Auwal"},{"family":"Abegaz","given":"Kedir Hussein"},{"family":"Zuñiga","given":"Roberto Ariel Abeldaño"},{"family":"Aboagye","given":"Richard Gyan"},{"family":"Abolhassani","given":"Hassan"},{"family":"Abreu","given":"Lucas Guimarães"},{"family":"Abualruz","given":"Hasan"},{"family":"Abu-Gharbieh","given":"Eman"},{"family":"Abu-Rmeileh","given":"Niveen M.E."},{"family":"Ackerman","given":"Ilana N."},{"family":"Addo","given":"Isaac Yeboah"},{"family":"Addolorato","given":"Giovanni"},{"family":"Adebiyi","given":"Akindele Olupelumi"},{"family":"Adepoju","given":"Abiola Victor"},{"family":"Adewuyi","given":"Habeeb Omoponle"},{"family":"Afyouni","given":"Shadi"},{"family":"Afzal","given":"Saira"},{"family":"Afzal","given":"Sina"},{"family":"Agodi","given":"Antonella"},{"family":"Ahmad","given":"Aqeel"},{"family":"Ahmad","given":"Danish"},{"family":"Ahmad","given":"Firdos"},{"family":"Ahmad","given":"Shahzaib"},{"family":"Ahmed","given":"Ali"},{"family":"Ahmed","given":"Luai A."},{"family":"Ahmed","given":"Muktar Beshir"},{"family":"Ajami","given":"Marjan"},{"family":"Akinosoglou","given":"Karolina"},{"family":"Akkaif","given":"Mohammed Ahmed"},{"family":"Al Hasan","given":"Syed Mahfuz"},{"family":"Alalalmeh","given":"Samer O."},{"family":"Al-Aly","given":"Ziyad"},{"family":"Albashtawy","given":"Mohammed"},{"family":"Aldridge","given":"Robert W."},{"family":"Alemu","given":"Meseret Desalegn"},{"family":"Alemu","given":"Yihun Mulugeta"},{"family":"Alene","given":"Kefyalew Addis"},{"family":"Ali Saeed","given":"Adel"},{"literal":"Al-Gheethi"},{"family":"Alharrasi","given":"Maryam"},{"family":"Alhassan","given":"Robert Kaba"},{"family":"Ali","given":"Mohammed Usman"},{"family":"Ali","given":"Rafat"},{"family":"Ali","given":"Syed Shujait Shujait"},{"family":"Alif","given":"Sheikh Mohammad"},{"family":"Aljunid","given":"Syed Mohamed"},{"family":"Al-Marwani","given":"Sabah"},{"family":"Almazan","given":"Joseph Uy"},{"family":"Alomari","given":"Mahmoud A."},{"family":"Al-Omari","given":"Basem"},{"family":"Altaany","given":"Zaid"},{"family":"Alvis-Guzman","given":"Nelson"},{"family":"Alvis-Zakzuk","given":"Nelson J."},{"family":"Alwafi","given":"Hassan"},{"family":"Al-Wardat","given":"Mohammad Sami"},{"family":"Al-Worafi","given":"Yaser Mohammed"},{"family":"Aly","given":"Safwat"},{"family":"Alzoubi","given":"Karem H."},{"family":"Amare","given":"Azmeraw T."},{"family":"Amegbor","given":"Prince M."},{"family":"Ameyaw","given":"Edward Kwabena"},{"family":"Amin","given":"Tarek Tawfik"},{"family":"Amindarolzarbi","given":"Alireza"},{"family":"Amiri","given":"Sohrab"},{"family":"Amugsi","given":"Dickson A."},{"family":"Ancuceanu","given":"Robert"},{"family":"Anderlini","given":"Deanna"},{"family":"Anderson","given":"David B."},{"family":"Andrade","given":"Pedro Prata"},{"family":"Andrei","given":"Catalina Liliana"},{"family":"Ansari","given":"Hossein"},{"family":"Antony","given":"Catherine M."},{"family":"Anwar","given":"Saleha"},{"family":"Anwar","given":"Sumadi Lukman"},{"family":"Anwer","given":"Razique"},{"family":"Anyanwu","given":"Philip Emeka"},{"family":"Arab","given":"Juan Pablo"},{"family":"Arabloo","given":"Jalal"},{"family":"Arafat","given":"Mosab"},{"family":"Araki","given":"Daniel T."},{"family":"Aravkin","given":"Aleksandr Y."},{"family":"Arkew","given":"Mesay"},{"family":"Armocida","given":"Benedetta"},{"family":"Arndt","given":"Michael Benjamin"},{"family":"Arooj","given":"Mahwish"},{"family":"Artamonov","given":"Anton A."},{"family":"Aruleba","given":"Raphael Taiwo"},{"family":"Arumugam","given":"Ashokan"},{"family":"Ashbaugh","given":"Charlie"},{"family":"Ashemo","given":"Mubarek Yesse"},{"family":"Ashraf","given":"Muhammad"},{"family":"Asika","given":"Marvellous O."},{"family":"Askari","given":"Elaheh"},{"family":"Astell-Burt","given":"Thomas"},{"family":"Athari","given":"Seyyed Shamsadin"},{"family":"Atorkey","given":"Prince"},{"family":"Atout","given":"Maha Moh","non-dropping-particle":"d.Wahbi"},{"family":"Atreya","given":"Alok"},{"family":"Aujayeb","given":"Avinash"},{"family":"Ausloos","given":"Marcel"},{"family":"Avan","given":"Abolfazl"},{"family":"Awotidebe","given":"Adedapo Wasiu"},{"family":"Awuviry-Newton","given":"Kofi"},{"family":"Quintanilla","given":"Beatriz Paulina Ayala"},{"family":"Ayuso-Mateos","given":"Jose L."},{"family":"Azadnajafabad","given":"Sina"},{"family":"Azevedo","given":"Rui M.S."},{"family":"Babu","given":"Abraham Samuel"},{"family":"Badar","given":"Muhammad"},{"family":"Badiye","given":"Ashish D."},{"family":"Baghdadi","given":"Soroush"},{"family":"Bagheri","given":"Nasser"},{"family":"Bah","given":"Sulaiman"},{"family":"Bai","given":"Ruhai"},{"family":"Baker","given":"Jennifer L."},{"family":"Bakkannavar","given":"Shankar M."},{"family":"Bako","given":"Abdulaziz T."},{"family":"Balakrishnan","given":"Senthilkumar"},{"family":"Bam","given":"Kiran"},{"family":"Banik","given":"Palash Chandra"},{"family":"Barchitta","given":"Martina"},{"family":"Bardhan","given":"Mainak"},{"family":"Bardideh","given":"Erfan"},{"family":"Barker-Collo","given":"Suzanne Lyn"},{"family":"Barqawi","given":"Hiba Jawdat"},{"family":"Barrow","given":"Amadou"},{"family":"Barteit","given":"Sandra"},{"family":"Barua","given":"Lingkan"},{"family":"Aliabadi","given":"Somaye Bashiri"},{"family":"Basiru","given":"Afisu"},{"family":"Basu","given":"Sanjay"},{"family":"Basu","given":"Saurav"},{"family":"Bathini","given":"Prapthi Persis"},{"family":"Batra","given":"Kavita"},{"family":"Baune","given":"Bernhard T."},{"family":"Bayileyegn","given":"Nebiyou Simegnew"},{"family":"Behnam","given":"Babak"},{"family":"Behnoush","given":"Amir Hossein"},{"family":"Beiranvand","given":"Maryam"},{"family":"Ramirez","given":"Diana Fernanda Bejarano"},{"family":"Bell","given":"Michelle L."},{"family":"Bello","given":"Olorunjuwon Omolaja"},{"family":"Beloukas","given":"Apostolos"},{"family":"Bensenor","given":"Isabela M."},{"family":"Berezvai","given":"Zombor"},{"family":"Bernabe","given":"Eduardo"},{"family":"Bernstein","given":"Robert S."},{"family":"Bettencourt","given":"Paulo J.G."},{"family":"Bhagavathula","given":"Akshaya Srikanth"},{"family":"Bhala","given":"Neeraj"},{"family":"Bhandari","given":"Dinesh"},{"family":"Bhargava","given":"Ashish"},{"family":"Bhaskar","given":"Sonu"},{"family":"Bhat","given":"Vivek"},{"family":"Bhatti","given":"Gurjit Kaur"},{"family":"Bhatti","given":"Jasvinder Singh"},{"family":"Bhatti","given":"Manpreet S."},{"family":"Bhatti","given":"Rajbir"},{"family":"Bhutta","given":"Zulfiqar A."},{"family":"Bikbov","given":"Boris"},{"family":"Bishai","given":"Jessica Devin"},{"family":"Bisignano","given":"Catherine"},{"family":"Bitra","given":"Veera R."},{"family":"Bjørge","given":"Tone"},{"family":"Bodolica","given":"Virginia"},{"family":"Bodunrin","given":"Aadam Olalekan"},{"family":"Bogale","given":"Eyob Ketema"},{"family":"Hashemi","given":"Milad Bonakdar"},{"family":"Bonny","given":"Aime"},{"family":"Basara","given":"Berrak Bora"},{"family":"Borhany","given":"Hamed"},{"family":"Boxe","given":"Christopher"},{"family":"Brady","given":"Oliver J."},{"family":"Bragazzi","given":"Nicola Luigi"},{"family":"Braithwaite","given":"Dejana"},{"family":"Brant","given":"Luisa C."},{"family":"Brauer","given":"Michael"},{"family":"Breitner","given":"Susanne"},{"family":"Brenner","given":"Hermann"},{"family":"Brown","given":"Julie"},{"family":"Brugha","given":"Traolach"},{"family":"Bulamu","given":"Norma B."},{"family":"Buonsenso","given":"Danilo"},{"family":"Burkart","given":"Katrin"},{"family":"Burns","given":"Richard A."},{"family":"Busse","given":"Reinhard"},{"family":"Bustanji","given":"Yasser"},{"family":"Butt","given":"Zahid A."},{"family":"Byun","given":"Justin"},{"family":"Santos","given":"Florentino Luciano Caetano","non-dropping-particle":"dos"},{"family":"Calina","given":"Daniela"},{"family":"Cámera","given":"Luis Alberto"},{"family":"Campos-Nonato","given":"Ismael R."},{"family":"Cao","given":"Chao"},{"family":"Capodici","given":"Angelo"},{"family":"Carr","given":"Sinclair"},{"family":"Carreras","given":"Giulia"},{"family":"Carugno","given":"Andrea"},{"family":"Carvalho","given":"Márcia"},{"family":"Castaldelli-Maia","given":"Joao Mauricio"},{"family":"Castañeda-Orjuela","given":"Carlos A."},{"family":"Castelpietra","given":"Giulio"},{"family":"Catapano","given":"Alberico L."},{"family":"Cattaruzza","given":"Maria Sofia"},{"family":"Caye","given":"Arthur"},{"family":"Cegolon","given":"Luca"},{"family":"Cembranel","given":"Francieli"},{"family":"Cenderadewi","given":"Muthia"},{"family":"Cerin","given":"Ester"},{"family":"Chakraborty","given":"Promit Ananyo"},{"family":"Chan","given":"Jeffrey Shi Kai"},{"family":"Chan","given":"Raymond N.C."},{"family":"Chandika","given":"Rama Mohan"},{"family":"Chandrasekar","given":"Eeshwar K."},{"family":"Charalampous","given":"Periklis"},{"family":"Chattu","given":"Vijay Kumar"},{"family":"Chatzimavridou-Grigoriadou","given":"Victoria"},{"family":"Chen","given":"Angela W."},{"family":"Chen","given":"An Tian"},{"family":"Chen","given":"Catherine S."},{"family":"Chen","given":"Haowei"},{"family":"Chen","given":"Nathalie M."},{"family":"Cheng","given":"Esther T.W."},{"family":"Chimed-Ochir","given":"Odgerel"},{"family":"Chimoriya","given":"Ritesh"},{"family":"Ching","given":"Patrick R."},{"family":"Cho","given":"William C.S."},{"family":"Choi","given":"Sungchul"},{"family":"Chong","given":"Bryan"},{"family":"Chong","given":"Yuen Yu"},{"family":"Choudhari","given":"Sonali Gajanan"},{"family":"Chowdhury","given":"Rajiv"},{"family":"Christensen","given":"Steffan Wittrup Mc Phee"},{"family":"Chu","given":"Dinh Toi"},{"family":"Chukwu","given":"Isaac Sunday"},{"family":"Chung","given":"Eric"},{"family":"Chung","given":"Eunice"},{"family":"Chutiyami","given":"Muhammad"},{"family":"Claassens","given":"Mareli M."},{"family":"Cogen","given":"Rebecca M."},{"family":"Columbus","given":"Alyssa"},{"family":"Conde","given":"Joao"},{"family":"Cortesi","given":"Paolo Angelo"},{"family":"Cousin","given":"Ewerton"},{"family":"Criqui","given":"Michael H."},{"family":"Cruz-Martins","given":"Natália"},{"family":"Dadras","given":"Omid"},{"family":"Dai","given":"Siyu"},{"family":"Dai","given":"Xiaochen"},{"family":"Dai","given":"Zhaoli"},{"family":"Dalaba","given":"Maxwell Ayindenaba"},{"family":"Damiani","given":"Giovanni"},{"family":"Das","given":"Jai K."},{"family":"Das","given":"Saswati"},{"family":"Dashti","given":"Mohsen"},{"family":"Dávila-Cervantes","given":"Claudio Alberto"},{"family":"Davletov","given":"Kairat"},{"family":"De Leo","given":"Diego"},{"family":"Debele","given":"Aklilu Tamire"},{"family":"Debopadhaya","given":"Shayom"},{"family":"DeCleene","given":"Nicole K."},{"family":"Deeba","given":"Farah"},{"family":"Degenhardt","given":"Louisa"},{"family":"Bo","given":"Cristian Del"},{"family":"Delgado-Enciso","given":"Ivan"},{"family":"Demetriades","given":"Andreas K."},{"family":"Denova-Gutiérrez","given":"Edgar"},{"family":"Dervenis","given":"Nikolaos"},{"family":"Desai","given":"Hardik Dineshbhai"},{"family":"Desai","given":"Rupak"},{"family":"Deuba","given":"Keshab"},{"family":"Dhama","given":"Kuldeep"},{"family":"Dharmaratne","given":"Samath Dhamminda"},{"family":"Dhingra","given":"Sameer"},{"family":"Silva","given":"Diana Dias","non-dropping-particle":"da"},{"family":"Diaz","given":"Daniel"},{"family":"Diaz","given":"Luis Antonio"},{"family":"Diaz","given":"Michael J."},{"family":"Dima","given":"Adriana"},{"family":"Ding","given":"Delaney D."},{"family":"Dirac","given":"M. Ashworth"},{"family":"Do","given":"Thao Huynh Phuong"},{"family":"Prado","given":"Camila Bruneli","non-dropping-particle":"do"},{"family":"Dohare","given":"Sushil"},{"family":"Dominguez","given":"Regina Mae Villanueva"},{"family":"Dong","given":"Wanyue"},{"family":"Dongarwar","given":"Deepa"},{"family":"D'Oria","given":"Mario"},{"family":"Dorsey","given":"E. Ray"},{"family":"Doshmangir","given":"Leila"},{"family":"Dowou","given":"Robert Kokou"},{"family":"Driscoll","given":"Tim Robert"},{"family":"Dsouza","given":"Haneil Larson"},{"family":"Dsouza","given":"Viola"},{"family":"Dube","given":"John"},{"family":"Dumith","given":"Samuel C."},{"family":"Duncan","given":"Bruce B."},{"family":"Duraes","given":"Andre Rodrigues"},{"family":"Duraisamy","given":"Senbagam"},{"family":"Durojaiye","given":"Oyewole Christopher"},{"family":"Dzianach","given":"Paulina Agnieszka"},{"family":"Dziedzic","given":"Arkadiusz Marian"},{"family":"Eboreime","given":"Ejemai"},{"family":"Ebrahimi","given":"Alireza"},{"family":"Edinur","given":"Hisham Atan"},{"family":"Edvardsson","given":"David"},{"family":"Eikemo","given":"Terje Andreas"},{"family":"Eini","given":"Ebrahim"},{"family":"Ekholuenetale","given":"Michael"},{"family":"Ekundayo","given":"Temitope Cyrus"},{"family":"Sayed","given":"Iman El"},{"family":"Tantawi","given":"Maha El"},{"family":"Elbarazi","given":"Iffat"},{"family":"Elemam","given":"Noha Mousaad"},{"family":"ElGohary","given":"Ghada Metwally Tawfik"},{"family":"Elhadi","given":"Muhammed"},{"family":"Elmeligy","given":"Omar Abdelsadek Abdou"},{"family":"ELNahas","given":"Gihan"},{"family":"Elshaer","given":"Mohammed"},{"family":"Elsohaby","given":"Ibrahim"},{"family":"Bain","given":"Luchuo Engelbert"},{"family":"Erkhembayar","given":"Ryenchindorj"},{"family":"Eshrati","given":"Babak"},{"family":"Estep","given":"Kara"},{"family":"Fabin","given":"Natalia"},{"family":"Fagbamigbe","given":"Adeniyi Francis"},{"family":"Falzone","given":"Luca"},{"family":"Fareed","given":"Mohammad"},{"family":"Sá Farinha","given":"Carla Sofia","non-dropping-particle":"e"},{"family":"Faris","given":"Moez Al Islam Ezzat Mahmoud"},{"family":"Faro","given":"Andre"},{"family":"Farrokhi","given":"Pegah"},{"family":"Fatehizadeh","given":"Ali"},{"family":"Fauk","given":"Nelsensius Klau"},{"family":"Feigin","given":"Valery L."},{"family":"Feng","given":"Xiaoqi"},{"family":"Fereshtehnejad","given":"Seyed Mohammad"},{"family":"Feroze","given":"Abdullah Hamid"},{"family":"Ferreira","given":"Nuno"},{"family":"Ferreira","given":"Paulo H."},{"family":"Fischer","given":"Florian"},{"family":"Flavel","given":"Joanne"},{"family":"Flood","given":"David"},{"family":"Flor","given":"Luisa S."},{"family":"Foigt","given":"Nataliya A."},{"family":"Folayan","given":"Morenike Oluwatoyin"},{"family":"Force","given":"Lisa M."},{"family":"Fortuna","given":"Daniela"},{"family":"Foschi","given":"Matteo"},{"family":"Franklin","given":"Richard Charles"},{"family":"Freitas","given":"Alberto"},{"family":"Fukumoto","given":"Takeshi"},{"family":"Furtado","given":"João M."},{"family":"Gaal","given":"Peter Andras"},{"family":"Gadanya","given":"Muktar A."},{"family":"Gaidhane","given":"Abhay Motiramji"},{"family":"Gaihre","given":"Santosh"},{"family":"Galali","given":"Yaseen"},{"family":"Ganbat","given":"Mandukhai"},{"family":"Gandhi","given":"Aravind P."},{"family":"Ganesan","given":"Balasankar"},{"family":"Ganie","given":"Mohd Ashraf"},{"family":"Ganiyani","given":"Mohammad Arfat"},{"family":"Gardner","given":"William M."},{"family":"Gebi","given":"Tilaye Gebru"},{"family":"Gebregergis","given":"Miglas W."},{"family":"Gebrehiwot","given":"Mesfin"},{"family":"Gebremariam","given":"Tesfay B.B."},{"family":"Gebremeskel","given":"Teferi Gebru"},{"family":"Gela","given":"Yibeltal Yismaw"},{"family":"Georgescu","given":"Simona Roxana"},{"family":"Obsa","given":"Abera Getachew"},{"family":"Gething","given":"Peter W."},{"family":"Getie","given":"Molla"},{"family":"Ghadiri","given":"Keyghobad"},{"family":"Ghadirian","given":"Fataneh"},{"family":"Ghailan","given":"Khalid Yaser"},{"family":"Ghajar","given":"Alireza"},{"family":"Ghasemi","given":"Mohammad Reza"},{"family":"Dabaghi","given":"Ghazal Ghasempour"},{"family":"Ghasemzadeh","given":"Afsaneh"},{"family":"Ghazy","given":"Ramy Mohamed"},{"family":"Gholamrezanezhad","given":"Ali"},{"family":"Ghorbani","given":"Mahsa"},{"family":"Ghotbi","given":"Elena"},{"family":"Gibson","given":"Ruth Margaret"},{"family":"Gill","given":"Tiffany K."},{"family":"Ginindza","given":"Themba G."},{"family":"Girmay","given":"Alem"},{"family":"Glasbey","given":"James C."},{"family":"Göbölös","given":"Laszlo"},{"family":"Godinho","given":"Myron Anthony"},{"family":"Goharinezhad","given":"Salime"},{"family":"Goldust","given":"Mohamad"},{"family":"Golechha","given":"Mahaveer"},{"family":"Goleij","given":"Pouya"},{"family":"Gona","given":"Philimon N."},{"family":"Gorini","given":"Giuseppe"},{"family":"Goulart","given":"Alessandra C."},{"family":"Grada","given":"Ayman"},{"family":"Grivna","given":"Michal"},{"family":"Guan","given":"Shi Yang"},{"family":"Guarducci","given":"Giovanni"},{"family":"Gubari","given":"Mohammed Ibrahim Mohialdeen"},{"family":"Gudeta","given":"Mesay Dechasa"},{"family":"Guha","given":"Avirup"},{"family":"Guicciardi","given":"Stefano"},{"family":"Gulati","given":"Snigdha"},{"family":"Gulisashvili","given":"David"},{"family":"Gunawardane","given":"Damitha Asanga"},{"family":"Guo","given":"Cui"},{"family":"Gupta","given":"Anish Kumar"},{"family":"Gupta","given":"Bhawna"},{"family":"Gupta","given":"Ishita"},{"family":"Gupta","given":"Mohak"},{"family":"Gupta","given":"Rajeev"},{"family":"Gupta","given":"Veer Bala"},{"family":"Gupta","given":"Vijai Kumar"},{"family":"Gupta","given":"Vivek Kumar"},{"family":"Gutiérrez","given":"Reyna Alma"},{"family":"Habibzadeh","given":"Farrokh"},{"family":"Habibzadeh","given":"Parham"},{"family":"Haddadi","given":"Rasool"},{"family":"Hadi","given":"Najah R."},{"family":"Haep","given":"Nils"},{"family":"Hafezi-Nejad","given":"Nima"},{"family":"Hafiz","given":"Abdul"},{"family":"Hagins","given":"Hailey"},{"family":"Halboub","given":"Esam S."},{"family":"Halimi","given":"Aram"},{"family":"Haller","given":"Sebastian"},{"family":"Halwani","given":"Rabih"},{"family":"Hamilton","given":"Erin B."},{"family":"Hankey","given":"Graeme J."},{"family":"Hannan","given":"Md Abdul"},{"family":"Haque","given":"Md Nuruzzaman"},{"family":"Harapan","given":"Harapan"},{"family":"Haro","given":"Josep Maria"},{"family":"Hartvigsen","given":"Jan"},{"family":"Hasaballah","given":"Ahmed I."},{"family":"Hasan","given":"Ikramul"},{"family":"Hasanian","given":"Mohammad"},{"family":"Hasnain","given":"Md Saquib"},{"family":"Hassan","given":"Amr"},{"family":"Haubold","given":"Johannes"},{"family":"Havmoeller","given":"Rasmus J."},{"family":"Hay","given":"Simon I."},{"family":"Hayat","given":"Khezar"},{"family":"Hebert","given":"Jeffrey J."},{"family":"Hegazi","given":"Omar E."},{"family":"Heidari","given":"Golnaz"},{"family":"Helfer","given":"Bartosz"},{"family":"Hemmati","given":"Mehdi"},{"family":"Hendrie","given":"Delia"},{"family":"Henson","given":"Claire A."},{"family":"Hezam","given":"Kamal"},{"family":"Hiraike","given":"Yuta"},{"family":"Hoan","given":"Nguyen Quoc"},{"family":"Holla","given":"Ramesh"},{"family":"Hon","given":"Julia"},{"family":"Hossain","given":"Md Mahbub"},{"family":"Hosseinzadeh","given":"Hassan"},{"family":"Hosseinzadeh","given":"Mehdi"},{"family":"Hostiuc","given":"Mihaela"},{"family":"Hostiuc","given":"Sorin"},{"family":"Hsu","given":"Johnathan M."},{"family":"Huang","given":"Junjie"},{"family":"Hugo","given":"Fernando N."},{"family":"Hushmandi","given":"Kiavash"},{"family":"Hussain","given":"Javid"},{"family":"Hussein","given":"Nawfal R."},{"family":"Huynh","given":"Chantal K."},{"family":"Huynh","given":"Hong Han"},{"family":"Hwang","given":"Bing Fang"},{"family":"Iannucci","given":"Vincent C."},{"family":"Ihler","given":"Audrey L."},{"family":"Ikiroma","given":"Adalia I."},{"family":"Ikuta","given":"Kevin S."},{"family":"Ilesanmi","given":"Olayinka Stephen"},{"family":"Ilic","given":"Irena M."},{"family":"Ilic","given":"Milena D."},{"family":"Imam","given":"Mohammad Tarique"},{"family":"Immurana","given":"Mustapha"},{"family":"Irham","given":"Lalu Muhammad"},{"family":"Islam","given":"Md Rabiul"},{"family":"Islam","given":"Sheikh Mohammed Shariful"},{"family":"Islami","given":"Farhad"},{"family":"Ismail","given":"Faisal"},{"family":"Ismail","given":"Nahlah Elkudssiah"},{"family":"Isola","given":"Gaetano"},{"family":"Iwagami","given":"Masao"},{"family":"Iwu","given":"Chidozie C.D."},{"family":"Iyer","given":"Mahalaxmi"},{"family":"Jaafari","given":"Jalil"},{"family":"Jacobsen","given":"Kathryn H."},{"family":"Jadidi-Niaragh","given":"Farhad"},{"family":"Jafarinia","given":"Morteza"},{"family":"Jaggi","given":"Khushleen"},{"family":"Jahankhani","given":"Kasra"},{"family":"Jahanmehr","given":"Nader"},{"family":"Jahrami","given":"Haitham"},{"family":"Jain","given":"Akhil"},{"family":"Jain","given":"Nityanand"},{"family":"Jairoun","given":"Ammar Abdulrahman"},{"family":"Jaiswal","given":"Abhishek"},{"family":"Jakovljevic","given":"Mihajlo"},{"family":"Jatau","given":"Abubakar Ibrahim"},{"family":"Javadov","given":"Sabzali"},{"family":"Javaheri","given":"Tahereh"},{"family":"Jayapal","given":"Sathish Kumar"},{"family":"Jayaram","given":"Shubha"},{"family":"Jee","given":"Sun Ha"},{"family":"Jeganathan","given":"Jayakumar"},{"family":"Jeyakumar","given":"Angeline"},{"family":"Jha","given":"Anil K."},{"family":"Jiang","given":"Heng"},{"family":"Jin","given":"Yinzi"},{"family":"Jonas","given":"Jost B."},{"family":"Joo","given":"Tamas"},{"family":"Joseph","given":"Abel"},{"family":"Joseph","given":"Nitin"},{"family":"Joshua","given":"Charity Ehimwenma"},{"family":"Jozwiak","given":"Jacek Jerzy"},{"family":"Jürisson","given":"Mikk"},{"family":"Vaishali","given":"K."},{"family":"Kaambwa","given":"Billingsley"},{"family":"Kabir","given":"Ali"},{"family":"Kabir","given":"Zubair"},{"family":"Kadashetti","given":"Vidya"},{"family":"Kalani","given":"Rizwan"},{"family":"Kalankesh","given":"Leila R."},{"family":"Kaliyadan","given":"Feroze"},{"family":"Kalra","given":"Sanjay"},{"family":"Kamenov","given":"Kaloyan"},{"family":"Kamyari","given":"Naser"},{"family":"Kanagasabai","given":"Thanigaivelan"},{"family":"Kandel","given":"Himal"},{"family":"Kanmanthareddy","given":"Arun R."},{"family":"Kanmodi","given":"Kehinde Kazeem"},{"family":"Kantar","given":"Rami S."},{"family":"Karaye","given":"Ibraheem M."},{"family":"Karim","given":"Asima"},{"family":"Karimi","given":"Salah Eddin"},{"family":"Karimi","given":"Yeganeh"},{"family":"Kasraei","given":"Hengameh"},{"family":"Kassel","given":"Molly B."},{"family":"Kauppila","given":"Joonas H."},{"family":"Kawakami","given":"Norito"},{"family":"Kayode","given":"Gbenga A."},{"family":"Kazemi","given":"Foad"},{"family":"Kazemian","given":"Sina"},{"family":"Keikavoosi-Arani","given":"Leila"},{"family":"Keller","given":"Cathleen"},{"family":"Kempen","given":"John H."},{"family":"Kerr","given":"Jessica A."},{"family":"Keshtkar","given":"Kamyab"},{"family":"Kesse-Guyot","given":"Emmanuelle"},{"family":"Keykhaei","given":"Mohammad"},{"family":"Khajuria","given":"Himanshu"},{"family":"Khalaji","given":"Amirmohammad"},{"family":"Khalid","given":"Asaad"},{"family":"Khalid","given":"Nauman"},{"family":"Khalilian","given":"Alireza"},{"family":"Khamesipour","given":"Faham"},{"family":"Khan","given":"Asaduzzaman"},{"family":"Khan","given":"Ikramullah"},{"family":"Khan","given":"Maseer"},{"family":"Khan","given":"Moien A.B."},{"family":"Khanmohammadi","given":"Shaghayegh"},{"family":"Khatab","given":"Khaled"},{"family":"Khatami","given":"Fatemeh"},{"family":"Khatatbeh","given":"Moawiah Mohammad"},{"family":"Khater","given":"Amir M."},{"family":"Kashani","given":"Hamid Reza Khayat"},{"family":"Khidri","given":"Feriha Fatima"},{"family":"Khodadoust","given":"Elaheh"},{"family":"Khormali","given":"Moein"},{"family":"Khorrami","given":"Zahra"},{"family":"Kifle","given":"Zemene Demelash"},{"family":"Kim","given":"Min Seo"},{"family":"Kimokoti","given":"Ruth W."},{"family":"Kisa","given":"Adnan"},{"family":"Kisa","given":"Sezer"},{"family":"Knudsen","given":"Ann Kristin Skrindo"},{"family":"Kocarnik","given":"Jonathan M."},{"family":"Kochhar","given":"Sonali"},{"family":"Koh","given":"Hyun Yong"},{"family":"Kolahi","given":"Ali Asghar"},{"family":"Kompani","given":"Farzad"},{"family":"Koren","given":"Gerbrand"},{"family":"Korzh","given":"Oleksii"},{"family":"Kosen","given":"Soewarta"},{"family":"Laxminarayana","given":"Sindhura Lakshmi Koulmane"},{"family":"Krishan","given":"Kewal"},{"family":"Krishna","given":"Varun"},{"family":"Krishnamoorthy","given":"Vijay"},{"family":"Defo","given":"Barthelemy Kuate"},{"family":"Kuddus","given":"Md Abdul"},{"family":"Kuddus","given":"Mohammed"},{"family":"Kuitunen","given":"Ilari"},{"family":"Kulkarni","given":"Vishnutheertha"},{"family":"Kumar","given":"Manasi"},{"family":"Kumar","given":"Nithin"},{"family":"Kumar","given":"Rakesh"},{"family":"Kurmi","given":"Om P."},{"family":"Kusuma","given":"Dian"},{"family":"Kyu","given":"Hmwe Hmwe"},{"family":"Vecchia","given":"Carlo La"},{"family":"Lacey","given":"Ben"},{"family":"Ladan","given":"Muhammad Awwal"},{"family":"Laflamme","given":"Lucie"},{"family":"Lafranconi","given":"Alessandra"},{"family":"Lahariya","given":"Chandrakant"},{"family":"Lai","given":"Daphne Teck Ching"},{"family":"Lal","given":"Dharmesh Kumar"},{"family":"Lalloo","given":"Ratilal"},{"family":"Lallukka","given":"Tea"},{"family":"Lám","given":"Judit"},{"family":"Lan","given":"Qing"},{"family":"Lan","given":"Tuo"},{"family":"Landires","given":"Iván"},{"family":"Lanfranchi","given":"Francesco"},{"family":"Langguth","given":"Berthold"},{"family":"Laplante-Lévesque","given":"Ariane"},{"family":"Larijani","given":"Bagher"},{"family":"Larsson","given":"Anders O."},{"family":"Lasrado","given":"Savita"},{"family":"Lauriola","given":"Paolo"},{"family":"Le","given":"Huu Hoai"},{"family":"Dao Le","given":"Long Khanh"},{"family":"Le","given":"Nhi Huu Hanh"},{"family":"Le","given":"Trang Diep Thanh"},{"family":"Leasher","given":"Janet L."},{"family":"Ledda","given":"Caterina"},{"family":"Lee","given":"Munjae"},{"family":"Lee","given":"Paul H."},{"family":"Lee","given":"Sang Woong"},{"family":"Lee","given":"Seung Won"},{"family":"Lee","given":"Wei Chen"},{"family":"Lee","given":"Yo Han"},{"family":"LeGrand","given":"Kate E."},{"family":"Lenzi","given":"Jacopo"},{"family":"Leong","given":"Elvynna"},{"family":"Leung","given":"Janni"},{"family":"Li","given":"Ming Chieh"},{"family":"Li","given":"Wei"},{"family":"Li","given":"Xiaopan"},{"family":"Li","given":"Yichong"},{"family":"Li","given":"Yongze"},{"family":"Lim","given":"Lee Ling"},{"family":"Lim","given":"Stephen S."},{"family":"Lindstrom","given":"Megan"},{"family":"Linn","given":"Shai"},{"family":"Liu","given":"Gang"},{"family":"Liu","given":"Runben"},{"family":"Liu","given":"Shiwei"},{"family":"Liu","given":"Wei"},{"family":"Liu","given":"Xiaofeng"},{"family":"Liu","given":"Xuefeng"},{"family":"Llanaj","given":"Erand"},{"family":"Lo","given":"Chun Han"},{"family":"López-Bueno","given":"Rubén"},{"family":"Loreche","given":"Arianna Maever"},{"family":"Lorenzovici","given":"László"},{"family":"Lozano","given":"Rafael"},{"family":"Lubinda","given":"Jailos"},{"family":"Lucchetti","given":"Giancarlo"},{"family":"Lunevicius","given":"Raimundas"},{"family":"Lusk","given":"Jay B."},{"family":"Lv","given":"Hengliang"},{"family":"Ma","given":"Zheng Feei"},{"family":"Machairas","given":"Nikolaos"},{"family":"Madureira-Carvalho","given":"Áurea M."},{"family":"Magaña Gómez","given":"Javier A."},{"family":"Maghazachi","given":"Azzam A."},{"family":"Maharjan","given":"Preeti"},{"family":"Mahasha","given":"Phetole Walter"},{"family":"Maheri","given":"Mina"},{"family":"Mahjoub","given":"Soleiman"},{"family":"Mahmoud","given":"Mansour Adam"},{"family":"Mahmoudi","given":"Elham"},{"family":"Majeed","given":"Azeem"},{"family":"Makris","given":"Konstantinos Christos"},{"family":"Rad","given":"Elaheh Malakan"},{"family":"Malhotra","given":"Kashish"},{"family":"Malik","given":"Ahmad Azam"},{"family":"Malik","given":"Iram"},{"family":"Malta","given":"Deborah Carvalho"},{"family":"Manla","given":"Yosef"},{"family":"Mansour","given":"Ali"},{"family":"Mansouri","given":"Pejman"},{"family":"Mansournia","given":"Mohammad Ali"},{"family":"Mantilla Herrera","given":"Ana M."},{"family":"Mantovani","given":"Lorenzo Giovanni"},{"family":"Manu","given":"Emmanuel"},{"family":"Marateb","given":"Hamid Reza"},{"family":"Mardi","given":"Parham"},{"family":"Martinez","given":"Gabriel"},{"family":"Martinez-Piedra","given":"Ramon"},{"family":"Martini","given":"Daniela"},{"family":"Martins-Melo","given":"Francisco Rogerlândio"},{"family":"Martorell","given":"Miquel"},{"family":"Marx","given":"Wolfgang"},{"family":"Maryam","given":"Sharmeen"},{"family":"Marzo","given":"Roy Rillera"},{"family":"Mathangasinghe","given":"Yasith"},{"family":"Mathieson","given":"Stephanie"},{"family":"Mathioudakis","given":"Alexander G."},{"family":"Mattumpuram","given":"Jishanth"},{"family":"Maugeri","given":"Andrea"},{"family":"Mayeli","given":"Mahsa"},{"family":"Mazidi","given":"Mohsen"},{"family":"Mazzotti","given":"Antonio"},{"family":"McGrath","given":"John J."},{"family":"McKee","given":"Martin"},{"family":"McKowen","given":"Anna Laura W."},{"family":"McPhail","given":"Michael A."},{"family":"Mehrabani-Zeinabad","given":"Kamran"},{"family":"Nasab","given":"Entezar Mehrabi"},{"family":"Meto","given":"Tesfahun Mekene"},{"family":"Mendoza","given":"Walter"},{"family":"Menezes","given":"Ritesh G."},{"family":"Mensah","given":"George A."},{"family":"Mentis","given":"Alexios Fotios A."},{"family":"Meo","given":"Sultan Ayoub"},{"family":"Meresa","given":"Haftu Asmerom"},{"family":"Meretoja","given":"Atte"},{"family":"Meretoja","given":"Tuomo J."},{"family":"Mersha","given":"Abera M."},{"family":"Mestrovic","given":"Tomislav"},{"family":"Mettananda","given":"Kukulege Chamila Dinushi"},{"family":"Mettananda","given":"Sachith"},{"family":"Michalek","given":"Irmina Maria"},{"family":"Miller","given":"Paul Anthony"},{"family":"Miller","given":"Ted R."},{"family":"Mills","given":"Edward J."},{"family":"Minh","given":"Le Huu Nhat"},{"family":"Mirijello","given":"Antonio"},{"family":"Mirrakhimov","given":"Erkin M."},{"family":"Mirutse","given":"Mizan Kiros"},{"family":"Mirza-Aghazadeh-Attari","given":"Mohammad"},{"family":"Mirzaei","given":"Maryam"},{"family":"Mirzaei","given":"Roya"},{"family":"Misganaw","given":"Awoke"},{"family":"Mishra","given":"Ajay Kumar"},{"family":"Mitchell","given":"Philip B."},{"family":"Mittal","given":"Chaitanya"},{"family":"Moazen","given":"Babak"},{"family":"Moberg","given":"Madeline E."},{"family":"Mohamed","given":"Jama"},{"family":"Mohamed","given":"Mouhand F.H."},{"family":"Mohamed","given":"Nouh Saad"},{"family":"Mohammadi","given":"Esmaeil"},{"family":"Mohammadi","given":"Soheil"},{"family":"Mohammed","given":"Hussen"},{"family":"Mohammed","given":"Salahuddin"},{"family":"Mohammed","given":"Shafiu"},{"family":"Mohr","given":"Robin M."},{"family":"Mokdad","given":"Ali H."},{"family":"Molinaro","given":"Sabrina"},{"family":"Momtazmanesh","given":"Sara"},{"family":"Monasta","given":"Lorenzo"},{"family":"Mondello","given":"Stefania"},{"family":"Ghalibaf","given":"Amir Ali Moodi"},{"family":"Moradi","given":"Maryam"},{"family":"Moradi","given":"Yousef"},{"family":"Moradi-Lakeh","given":"Maziar"},{"family":"Moraga","given":"Paula"},{"family":"Morawska","given":"Lidia"},{"family":"Moreira","given":"Rafael Silveira"},{"family":"Morovatdar","given":"Negar"},{"family":"Morrison","given":"Shane Douglas"},{"family":"Morze","given":"Jakub"},{"family":"Mosapour","given":"Abbas"},{"family":"Mosser","given":"Jonathan F."},{"family":"Mossialos","given":"Elias"},{"family":"Motappa","given":"Rohith"},{"family":"Mougin","given":"Vincent"},{"family":"Mouodi","given":"Simin"},{"family":"Mrejen","given":"Matías"},{"family":"Msherghi","given":"Ahmed"},{"family":"Mubarik","given":"Sumaira"},{"family":"Mueller","given":"Ulrich Otto"},{"family":"Mulita","given":"Francesk"},{"family":"Munjal","given":"Kavita"},{"family":"Murillo-Zamora","given":"Efrén"},{"family":"Murlimanju","given":"B. V."},{"family":"Mustafa","given":"Ghulam"},{"family":"Muthu","given":"Sathish"},{"family":"Muzaffar","given":"Muhammad"},{"family":"Myung","given":"Woojae"},{"family":"Nagarajan","given":"Ahamarshan Jayaraman"},{"family":"Naghavi","given":"Pirouz"},{"family":"Naik","given":"Ganesh R."},{"family":"Nainu","given":"Firzan"},{"family":"Nair","given":"Sanjeev"},{"family":"Najmuldeen","given":"Hastyar Hama Rashid"},{"family":"Nangia","given":"Vinay"},{"family":"Naqvi","given":"Atta Abbas"},{"family":"Narayana","given":"Aparna Ichalangod"},{"family":"Nargus","given":"Shumaila"},{"family":"Nascimento","given":"Gustavo G."},{"family":"Nashwan","given":"Abdulqadir J."},{"family":"Nasrollahizadeh","given":"Ali"},{"family":"Nasrollahizadeh","given":"Amir"},{"family":"Natto","given":"Zuhair S."},{"family":"Nayak","given":"Biswa Prakash"},{"family":"Nayak","given":"Vinod C."},{"family":"Nduaguba","given":"Sabina Onyinye"},{"family":"Negash","given":"Hadush"},{"family":"Negoi","given":"Ionut"},{"family":"Negoi","given":"Ruxandra Irina"},{"family":"Nejadghaderi","given":"Seyed Aria"},{"family":"Nesbit","given":"Olivia D."},{"family":"Netsere","given":"Henok Biresaw"},{"family":"Ng","given":"Marie"},{"family":"Nguefack-Tsague","given":"Georges"},{"family":"Ngunjiri","given":"Josephine W."},{"family":"Nguyen","given":"Dang H."},{"family":"Nguyen","given":"Hien Quang"},{"family":"Niazi","given":"Robina Khan"},{"family":"Nikolouzakis","given":"Taxiarchis Konstantinos"},{"family":"Nikoobar","given":"Ali"},{"family":"Nikoomanesh","given":"Fatemeh"},{"family":"Nikpoor","given":"Amin Reza"},{"family":"Nnaji","given":"Chukwudi A."},{"family":"Nnyanzi","given":"Lawrence Achilles"},{"family":"Noman","given":"Efaq Ali"},{"family":"Nomura","given":"Shuhei"},{"family":"Norrving","given":"Bo"},{"family":"Nri-Ezedi","given":"Chisom Adaobi"},{"family":"Ntaios","given":"George"},{"family":"Ntsekhe","given":"Mpiko"},{"family":"Nurrika","given":"Dieta"},{"family":"Nzoputam","given":"Chimezie Igwegbe"},{"family":"Nzoputam","given":"Ogochukwu Janet"},{"family":"Oancea","given":"Bogdan"},{"family":"Odetokun","given":"Ismail A."},{"family":"O'Donnell","given":"Martin James"},{"family":"Oguntade","given":"Ayodipupo Sikiru"},{"family":"Oguta","given":"James Odhiambo"},{"family":"Okati-Aliabad","given":"Hassan"},{"family":"Okeke","given":"Sylvester Reuben"},{"family":"Okekunle","given":"Akinkunmi Paul"},{"family":"Okonji","given":"Osaretin Christabel"},{"family":"Olagunju","given":"Andrew T."},{"family":"Olasupo","given":"Omotola O."},{"family":"Olatubi","given":"Matthew Idowu"},{"family":"Oliveira","given":"Gláucia Maria Moraes"},{"family":"Olufadewa","given":"Isaac Iyinoluwa"},{"family":"Olusanya","given":"Bolajoko Olubukunola"},{"family":"Olusanya","given":"Jacob Olusegun"},{"family":"Omar","given":"Hany A."},{"family":"Omer","given":"Goran Latif"},{"family":"Emmanuel Omonisi","given":"Abidemi E."},{"family":"Onie","given":"Sandersan"},{"family":"Onwujekwe","given":"Obinna E."},{"family":"Ordak","given":"Michal"},{"family":"Orish","given":"Verner N."},{"family":"Ortega-Altamirano","given":"Doris V."},{"family":"Ortiz","given":"Alberto"},{"family":"Ortiz-Brizuela","given":"Edgar"},{"family":"Osman","given":"Wael M.S."},{"family":"Ostroff","given":"Samuel M."},{"family":"Osuagwu","given":"Uchechukwu Levi"},{"family":"Otoiu","given":"Adrian"},{"family":"Otstavnov","given":"Nikita"},{"family":"Otstavnov","given":"Stanislav S."},{"family":"Ouyahia","given":"Amel"},{"family":"Ouyang","given":"Guoqing"},{"family":"Owolabi","given":"Mayowa O."},{"family":"Padukudru","given":"Mahesh P.A."},{"family":"Padron-Monedero","given":"Alicia"},{"family":"Padubidri","given":"Jagadish Rao"},{"family":"Palicz","given":"Tamás"},{"family":"Palladino","given":"Claudia"},{"family":"Pan","given":"Feng"},{"family":"Pandi-Perumal","given":"Seithikurippu R."},{"family":"Pangaribuan","given":"Helena Ullyartha"},{"family":"Panos","given":"Georgios D."},{"family":"Panos","given":"Leonidas D."},{"family":"Stoian","given":"Anca Mihaela Pantea"},{"family":"Pardhan","given":"Shahina"},{"family":"Parikh","given":"Romil R."},{"family":"Pashaei","given":"Ava"},{"family":"Pasovic","given":"Maja"},{"family":"Passera","given":"Roberto"},{"family":"Patel","given":"Jay"},{"family":"Patel","given":"Sangram Kishor"},{"family":"Patil","given":"Shankargouda"},{"family":"Patoulias","given":"Dimitrios"},{"family":"Patthipati","given":"Venkata Suresh"},{"family":"Pawar","given":"Shrikant"},{"family":"Toroudi","given":"Hamidreza Pazoki"},{"family":"Pease","given":"Spencer A."},{"family":"Peden","given":"Amy E."},{"family":"Pedersini","given":"Paolo"},{"family":"Peng","given":"Minjin"},{"family":"Pensato","given":"Umberto"},{"family":"Pepito","given":"Veincent Christian Filipino"},{"family":"Peprah","given":"Emmanuel K."},{"family":"Peprah","given":"Prince"},{"family":"Perdigão","given":"João"},{"family":"Pereira","given":"Maria Odete"},{"family":"Perianayagam","given":"Arokiasamy"},{"family":"Perico","given":"Norberto"},{"family":"Pesudovs","given":"Konrad"},{"family":"Petermann-Rocha","given":"Fanny Emily"},{"family":"Petri","given":"William A."},{"family":"Pham","given":"Hoang Tran"},{"family":"Philip","given":"Anil K."},{"family":"Phillips","given":"Michael R."},{"family":"Pigeolet","given":"Manon"},{"family":"Pigott","given":"David M."},{"family":"Pillay","given":"Julian David"},{"family":"Piracha","given":"Zahra Zahid"},{"family":"Pirouzpanah","given":"Saeed"},{"family":"Plass","given":"Dietrich"},{"family":"Plotnikov","given":"Evgenii"},{"family":"Poddighe","given":"Dimitri"},{"family":"Polinder","given":"Suzanne"},{"family":"Postma","given":"Maarten J."},{"family":"Pourtaheri","given":"Naeimeh"},{"family":"Prada","given":"Sergio I."},{"family":"Pradhan","given":"Pranil Man Singh"},{"family":"Prakash","given":"V."},{"family":"Prasad","given":"Manya"},{"family":"Prates","given":"Elton Junio Sady"},{"family":"Priscilla","given":"Tina"},{"family":"Pritchett","given":"Natalie"},{"family":"Puri","given":"Pooja"},{"family":"Puvvula","given":"Jagadeesh"},{"family":"Qasim","given":"Nameer Hashim"},{"family":"Qattea","given":"Ibrahim"},{"family":"Qazi","given":"Asma Saleem"},{"family":"Qian","given":"Gangzhen"},{"family":"Rad","given":"Mehrdad Rabiee"},{"family":"Radhakrishnan","given":"Raghu Anekal"},{"family":"Radhakrishnan","given":"Venkatraman"},{"family":"Shahraki","given":"Hadi Raeisi"},{"family":"Rafferty","given":"Quinn"},{"family":"Raggi","given":"Alberto"},{"family":"Raghav","given":"Pankaja Raghav"},{"family":"Rahim","given":"Md Jillur"},{"family":"Rahman","given":"Md Mosfequr"},{"family":"Ur Rahman","given":"Mohammad Hifz"},{"family":"Rahman","given":"Mosiur"},{"family":"Rahman","given":"Muhammad Aziz"},{"family":"Rahmani","given":"Shayan"},{"family":"Rahmanian","given":"Mohammad"},{"family":"Rahmawaty","given":"Setyaningrum"},{"family":"Rajaa","given":"Sathish"},{"family":"Ramadan","given":"Mahmoud Mohammed"},{"family":"Ramasamy","given":"Shakthi Kumaran"},{"family":"Ramasubramani","given":"Premkumar"},{"family":"Ramazanu","given":"Sheena"},{"family":"Rana","given":"Kritika"},{"family":"Ranabhat","given":"Chhabi Lal"},{"family":"Rancic","given":"Nemanja"},{"family":"Rane","given":"Amey"},{"family":"Rao","given":"Chythra R."},{"family":"Rao","given":"Kumuda"},{"family":"Rao","given":"Mithun"},{"family":"Rao","given":"Sowmya J."},{"family":"Rashidi","given":"Mohammad Mahdi"},{"family":"Babu","given":"Giridhara Rathnaiah"},{"family":"Rauniyar","given":"Santosh Kumar"},{"family":"Rawaf","given":"David Laith"},{"family":"Rawaf","given":"Salman"},{"family":"Razo","given":"Christian"},{"family":"Reddy","given":"Murali Mohan Rama Krishna"},{"family":"Redwan","given":"Elrashdy Moustafa Mohamed"},{"family":"Reifels","given":"Lennart"},{"family":"Reiner","given":"Robert C."},{"family":"Remuzzi","given":"Giuseppe"},{"family":"Renzaho","given":"Andre M.N."},{"family":"Reshmi","given":"Bhageerathy"},{"family":"Reyes","given":"Luis Felipe"},{"family":"Rezaei","given":"Nazila"},{"family":"Rezaei","given":"Negar"},{"family":"Rezaei","given":"Nima"},{"family":"Hachesu","given":"Peyman Rezaei"},{"family":"Rezaeian","given":"Mohsen"},{"family":"Rickard","given":"Jennifer"},{"family":"Rodrigues","given":"Célia Fortuna"},{"family":"Rodriguez","given":"Jefferson Antonio Buendia"},{"family":"Roever","given":"Leonardo"},{"family":"Ronfani","given":"Luca"},{"family":"Roshandel","given":"Gholamreza"},{"family":"Rotimi","given":"Kunle"},{"family":"Rout","given":"Himanshu Sekhar"},{"family":"Roy","given":"Bedanta"},{"family":"Roy","given":"Nitai"},{"family":"Roy","given":"Priyanka"},{"family":"Rubagotti","given":"Enrico"},{"family":"Chandan","given":"S. N."},{"family":"Saad","given":"Aly M.A."},{"family":"Saber-Ayad","given":"Maha Mohamed"},{"family":"Sabour","given":"Siamak"},{"family":"Sacco","given":"Simona"},{"family":"Sachdev","given":"Perminder S."},{"family":"Saddik","given":"Basema"},{"family":"Saddler","given":"Adam"},{"family":"Sadee","given":"Bashdar Abuzed"},{"family":"Sadeghi","given":"Erfan"},{"family":"Sadeghi","given":"Masoumeh"},{"family":"Saeb","given":"Mohammad Reza"},{"family":"Saeed","given":"Umar"},{"family":"Safi","given":"Sher Zaman"},{"family":"Sagar","given":"Rajesh"},{"family":"Sagoe","given":"Dominic"},{"family":"Saif","given":"Zahra"},{"family":"Sajid","given":"Mirza Rizwan"},{"family":"Sakshaug","given":"Joseph W."},{"family":"Salam","given":"Nasir"},{"family":"Salami","given":"Afeez Abolarinwa"},{"family":"Salaroli","given":"Luciane B."},{"family":"Saleh","given":"Mohamed A."},{"family":"Salem","given":"Marwa Rashad"},{"family":"Salem","given":"Mohammed Z.Y."},{"family":"Sallam","given":"Malik"},{"family":"Samadzadeh","given":"Sara"},{"family":"Samargandy","given":"Saad"},{"family":"Samodra","given":"Yoseph Leonardo"},{"family":"Samy","given":"Abdallah M."},{"family":"Sanabria","given":"Juan"},{"family":"Sanna","given":"Francesca"},{"family":"Santos","given":"Itamar S."},{"family":"Santric-Milicevic","given":"Milena M."},{"family":"Sarasmita","given":"Made Ary"},{"family":"Sarikhani","given":"Yaser"},{"family":"Sarmiento-Suárez","given":"Rodrigo"},{"family":"Sarode","given":"Gargi Sachin"},{"family":"Sarode","given":"Sachin C."},{"family":"Sarveazad","given":"Arash"},{"family":"Sathian","given":"Brijesh"},{"family":"Sathyanarayan","given":"Anudeep"},{"family":"Satpathy","given":"Maheswar"},{"family":"Sawhney","given":"Monika"},{"family":"Scarmeas","given":"Nikolaos"},{"family":"Schaarschmidt","given":"Benedikt Michael"},{"family":"Schmidt","given":"Maria Inês"},{"family":"Schneider","given":"Ione Jayce Ceola"},{"family":"Schumacher","given":"Austin E."},{"family":"Schwebel","given":"David C."},{"family":"Schwendicke","given":"Falk"},{"family":"Sedighi","given":"Mansour"},{"family":"Senapati","given":"Sabyasachi"},{"family":"Senthilkumaran","given":"Subramanian"},{"family":"Sepanlou","given":"Sadaf G."},{"family":"Sethi","given":"Yashendra"},{"family":"Setoguchi","given":"Soko"},{"family":"Seylani","given":"Allen"},{"family":"Shadid","given":"Jamileh"},{"family":"Shafie","given":"Mahan"},{"family":"Shah","given":"Humaira"},{"family":"Shah","given":"Nilay S."},{"family":"Shah","given":"Pritik A."},{"family":"Shahbandi","given":"Ataollah"},{"family":"Shahid","given":"Samiah"},{"family":"Shahid","given":"Wajeehah"},{"family":"Shahwan","given":"Moyad Jamal"},{"family":"Shaikh","given":"Masood Ali"},{"family":"Shakeri","given":"Alireza"},{"family":"Shalash","given":"Ali S."},{"family":"Sham","given":"Sunder"},{"family":"Shamim","given":"Muhammad Aaqib"},{"family":"Shamshirgaran","given":"Mohammad Ali"},{"family":"Shamsi","given":"Mohammad Anas"},{"family":"Shanawaz","given":"Mohd"},{"family":"Shankar","given":"Abhishek"},{"family":"Shannawaz","given":"Mohammed"},{"family":"Sharath","given":"Medha"},{"family":"Sharifan","given":"Amin"},{"family":"Sharifi-Rad","given":"Javad"},{"family":"Sharma","given":"Manoj"},{"family":"Sharma","given":"Rajesh"},{"family":"Sharma","given":"Saurab"},{"family":"Sharma","given":"Ujjawal"},{"family":"Sharma","given":"Vishal"},{"family":"Shastry","given":"Rajesh P."},{"family":"Shavandi","given":"Amin"},{"family":"Shayan","given":"Amir Mehdi"},{"family":"Shayan","given":"Maryam"},{"family":"Shehabeldine","given":"Amr Mohamed Elsayed"},{"family":"Shetty","given":"Pavanchand H."},{"family":"Shibuya","given":"Kenji"},{"family":"Shifa","given":"Jemal Ebrahim"},{"family":"Shiferaw","given":"Desalegn"},{"family":"Shiferaw","given":"Wondimeneh Shibabaw"},{"family":"Shigematsu","given":"Mika"},{"family":"Shiri","given":"Rahman"},{"family":"Shitaye","given":"Nebiyu Aniley"},{"family":"Shittu","given":"Aminu"},{"family":"Shivakumar","given":"K. M."},{"family":"Shivarov","given":"Velizar"},{"family":"Eshkiki","given":"Zahra Shokati"},{"family":"Shool","given":"Sina"},{"family":"Shrestha","given":"Sunil"},{"family":"Shuval","given":"Kerem"},{"family":"Sibhat","given":"Migbar Mekonnen"},{"family":"Siddig","given":"Emmanuel Edwar"},{"family":"Sigfusdottir","given":"Inga Dora"},{"family":"Silva","given":"Diego Augusto Santos"},{"family":"Silva","given":"João Pedro"},{"family":"Silva","given":"Luís Manuel Lopes Rodrigues"},{"family":"Silva","given":"Soraia"},{"family":"Simpson","given":"Colin R."},{"family":"Singal","given":"Anjali"},{"family":"Singh","given":"Abhinav"},{"family":"Singh","given":"Balbir Bagicha"},{"family":"Singh","given":"Harmanjit"},{"family":"Singh","given":"Jasvinder A."},{"family":"Singh","given":"Mahendra"},{"family":"Singh","given":"Paramdeep"},{"family":"Skou","given":"Søren T."},{"family":"Sleet","given":"David A."},{"family":"Slepak","given":"Erica Leigh N."},{"family":"Solanki","given":"Ranjan"},{"family":"Soliman","given":"Sameh S.M."},{"family":"Song","given":"Suhang"},{"family":"Song","given":"Yimeng"},{"family":"Sorensen","given":"Reed J.D."},{"family":"Soriano","given":"Joan B."},{"family":"Soyiri","given":"Ireneous N."},{"family":"Spartalis","given":"Michael"},{"family":"Sreeramareddy","given":"Chandrashekhar T."},{"family":"Stark","given":"Benjamin A."},{"family":"Starodubova","given":"Antonina V."},{"family":"Stein","given":"Caroline"},{"family":"Stein","given":"Dan J."},{"family":"Steiner","given":"Caitlyn"},{"family":"Steiner","given":"Timothy J."},{"family":"Steinmetz","given":"Jaimie D."},{"family":"Steiropoulos","given":"Paschalis"},{"family":"Stockfelt","given":"Leo"},{"family":"Stokes","given":"Mark A."},{"family":"Subedi","given":"Narayan Subedi"},{"family":"Subramaniyan","given":"Vetriselvan"},{"family":"Suemoto","given":"Claudia Kimie"},{"family":"Suleman","given":"Muhammad"},{"family":"Abdulkader","given":"Rizwan Suliankatchi"},{"family":"Sultana","given":"Abida"},{"family":"Sundström","given":"Johan"},{"family":"Swain","given":"Chandan Kumar"},{"family":"Szarpak","given":"Lukasz"},{"family":"Damavandi","given":"Payam Tabaee"},{"family":"Tabarés-Seisdedos","given":"Rafael"},{"family":"Malazy","given":"Ozra Tabatabaei"},{"family":"Tabatabaeizadeh","given":"Seyed Amir"},{"family":"Tabatabai","given":"Shima"},{"family":"Tabche","given":"Celine"},{"family":"Tabish","given":"Mohammad"},{"family":"Tadakamadla","given":"Santosh Kumar"},{"family":"Abkenar","given":"Yasaman Taheri"},{"family":"Soodejani","given":"Moslem Taheri"},{"family":"Taherkhani","given":"Amir"},{"family":"Taiba","given":"Jabeen"},{"family":"Talaat","given":"Iman M."},{"family":"Talukder","given":"Ashis"},{"family":"Tampa","given":"Mircea"},{"family":"Tamuzi","given":"Jacques Lukenze"},{"family":"Tan","given":"Ker Kan"},{"family":"Tandukar","given":"Sarmila"},{"family":"Tang","given":"Haosu"},{"family":"Oliaee","given":"Razieh Tavakoli"},{"family":"Tavangar","given":"Seyed Mohammad"},{"family":"Teimoori","given":"Mojtaba"},{"family":"Temsah","given":"Mohamad Hani"},{"family":"Teramoto","given":"Masayuki"},{"family":"Thangaraju","given":"Pugazhenthan"},{"family":"Thankappan","given":"Kavumpurathu Raman"},{"family":"Thapar","given":"Rekha"},{"family":"Thayakaran","given":"Rasiah"},{"family":"Thirunavukkarasu","given":"Sathish"},{"family":"Thomas","given":"Nihal"},{"family":"Thomas","given":"Nikhil Kenny"},{"family":"Thum","given":"Chern Choong Chern"},{"family":"Tichopad","given":"Ales"},{"family":"Vera Ticoalu","given":"Jansje Henny"},{"family":"Tillawi","given":"Tala"},{"family":"Tiruye","given":"Tenaw Yimer"},{"family":"Tobe-Gai","given":"Ruoyan"},{"family":"Tonelli","given":"Marcello"},{"family":"Topor-Madry","given":"Roman"},{"family":"Torre","given":"Anna E."},{"family":"Touvier","given":"Mathilde"},{"family":"Tovani-Palone","given":"Marcos Roberto"},{"family":"Tran","given":"Jasmine T."},{"family":"Tran","given":"Mai Thi Ngoc"},{"family":"Tran","given":"Nghia Minh"},{"family":"Tran","given":"Ngoc Ha"},{"family":"Trico","given":"Domenico"},{"family":"Tromans","given":"Samuel Joseph"},{"family":"Truyen","given":"Thien Tan Tri Tai"},{"family":"Tsatsakis","given":"Aristidis"},{"family":"Tsegay","given":"Guesh Mebrahtom"},{"family":"Tsermpini","given":"Evangelia Eirini"},{"family":"Tumurkhuu","given":"Munkhtuya"},{"family":"Tyrovolas","given":"Stefanos"},{"family":"Udoh","given":"Arit"},{"family":"Umair","given":"Muhammad"},{"family":"Umakanthan","given":"Srikanth"},{"family":"Umar","given":"Tungki Pratama"},{"family":"Undurraga","given":"Eduardo A."},{"family":"Unim","given":"Brigid"},{"family":"Unnikrishnan","given":"Bhaskaran"},{"family":"Unsworth","given":"Carolyn Anne"},{"family":"Upadhyay","given":"Era"},{"family":"Urso","given":"Daniele"},{"family":"Usman","given":"Jibrin Sammani"},{"family":"Vahabi","given":"Seyed Mohammad"},{"family":"Vaithinathan","given":"Asokan Govindaraj"},{"family":"Van den Eynde","given":"Jef"},{"family":"Varga","given":"Orsolya"},{"family":"Varma","given":"Ravi Prasad"},{"family":"Vart","given":"Priya"},{"family":"Vasankari","given":"Tommi Juhani"},{"family":"Vasic","given":"Milena"},{"family":"Vaziri","given":"Siavash"},{"family":"Vellingiri","given":"Balachandar"},{"family":"Venketasubramanian","given":"Narayanaswamy"},{"family":"Veroux","given":"Massimiliano"},{"family":"Verras","given":"Georgios Ioannis"},{"family":"Vervoort","given":"Dominique"},{"family":"Villafañe","given":"Jorge Hugo"},{"family":"Violante","given":"Francesco S."},{"family":"Vlassov","given":"Vasily"},{"family":"Vollset","given":"Stein Emil"},{"family":"Volovat","given":"Simona Ruxandra"},{"family":"Vongpradith","given":"Avina"},{"family":"Waheed","given":"Yasir"},{"family":"Wang","given":"Cong"},{"family":"Wang","given":"Fang"},{"family":"Wang","given":"Ning"},{"family":"Wang","given":"Shu"},{"family":"Wang","given":"Yanzhong"},{"family":"Wang","given":"Yuan Pang"},{"family":"Ward","given":"Paul"},{"family":"Wassie","given":"Emebet Gashaw"},{"family":"Weaver","given":"Marcia R."},{"family":"Weerakoon","given":"Kosala Gayan"},{"family":"Weintraub","given":"Robert G."},{"family":"Weiss","given":"Daniel J."},{"family":"Weldemariam","given":"Abrha Hailay"},{"family":"Wells","given":"Katherine M."},{"family":"Wen","given":"Yi Feng"},{"family":"Whisnant","given":"Joanna L."},{"family":"Whiteford","given":"Harvey A."},{"family":"Wiangkham","given":"Taweewat"},{"family":"Wickramasinghe","given":"Dakshitha Praneeth"},{"family":"Wickramasinghe","given":"Nuwan Darshana"},{"family":"Wilandika","given":"Angga"},{"family":"Wilkerson","given":"Caroline"},{"family":"Willeit","given":"Peter"},{"family":"Wimo","given":"Anders"},{"family":"Woldegebreal","given":"Demewoz H."},{"family":"Wolf","given":"Axel Walter"},{"family":"Wong","given":"Yen Jun"},{"family":"Woolf","given":"Anthony D."},{"family":"Wu","given":"Chenkai"},{"family":"Wu","given":"Felicia"},{"family":"Wu","given":"Xinsheng"},{"family":"Wu","given":"Zenghong"},{"family":"Hanson","given":"Sarah Wulf"},{"family":"Xia","given":"Yanjie"},{"family":"Xiao","given":"Hong"},{"family":"Xu","given":"Xiaoyue"},{"family":"Xu","given":"Yvonne Yiru"},{"family":"Yadav","given":"Lalit"},{"family":"Yadollahpour","given":"Ali"},{"family":"Yaghoubi","given":"Sajad"},{"family":"Yamagishi","given":"Kazumasa"},{"family":"Yang","given":"Lin"},{"family":"Yano","given":"Yuichiro"},{"family":"Yao","given":"Yao"},{"family":"Yaribeygi","given":"Habib"},{"family":"Yazdanpanah","given":"Mohammad Hosein"},{"family":"Ye","given":"Pengpeng"},{"family":"Yehualashet","given":"Sisay Shewasinad"},{"family":"Yesuf","given":"Subah Abderehim"},{"family":"Yezli","given":"Saber"},{"family":"Yiğit","given":"Arzu"},{"family":"Yiğit","given":"Vahit"},{"family":"Yigzaw","given":"Zeamanuel Anteneh"},{"family":"Yismaw","given":"Yazachew"},{"family":"Yon","given":"Dong Keon"},{"family":"Yonemoto","given":"Naohiro"},{"family":"Younis","given":"Mustafa Z."},{"family":"Yu","given":"Chuanhua"},{"family":"Yu","given":"Yong"},{"family":"Yusuf","given":"Hadiza"},{"family":"Zahid","given":"Mondal Hasan"},{"family":"Zakham","given":"Fathiah"},{"family":"Zaki","given":"Leila"},{"family":"Zaki","given":"Nazar"},{"family":"Zaman","given":"Burhan Abdullah"},{"family":"Zamora","given":"Nelson"},{"family":"Zand","given":"Ramin"},{"family":"Zandieh","given":"Ghazal G.Z."},{"family":"Zar","given":"Heather J."},{"family":"Zarrintan","given":"Armin"},{"family":"Zastrozhin","given":"Mikhail Sergeevich"},{"family":"Zhang","given":"Haijun"},{"family":"Zhang","given":"Ning"},{"family":"Zhang","given":"Yunquan"},{"family":"Zhao","given":"Hanqing"},{"family":"Zhong","given":"Chenwen"},{"family":"Zhong","given":"Panliang"},{"family":"Zhou","given":"Juexiao"},{"family":"Zhu","given":"Zhaohua"},{"family":"Ziafati","given":"Makan"},{"family":"Zielińska","given":"Magdalena"},{"family":"Zimsen","given":"Stephanie R.M."},{"family":"Zoladl","given":"Mohammad"},{"family":"Zumla","given":"Alimuddin"},{"family":"Zyoud","given":"Samer H."},{"family":"Vos","given":"Theo"},{"family":"Murray","given":"Christopher J.L."}],"issued":{"date-parts":[["2024",5]]},"citation-key":"Ferrari2024"}},{"id":19521,"uris":["http://zotero.org/users/1282898/items/3MWFUJKL"],"itemData":{"id":19521,"type":"document","language":"en","note":"Citation Key: GlobalBurdenofDiseaseCollaborativeNetwork\npublisher-place: Seattle, United States\nPublication title: Institute for health metrics and evaluation (IHME)","publisher":"Institute for Health Metrics and Evaluation (IHME)","title":"Global burden of disease study 2021 (GBD 2021) results","URL":"https://vizhub.healthdata.org/gbd-results/","author":[{"literal":"Global Burden of Disease Collaborative Network"}],"accessed":{"date-parts":[["2024",10,9]]},"issued":{"date-parts":[["2022"]]},"citation-key":"GlobalBurdenofDiseaseCollaborativeNetwork"}}],"schema":"https://github.com/citation-style-language/schema/raw/master/csl-citation.json"} </w:instrText>
      </w:r>
      <w:r w:rsidR="00B5484E">
        <w:rPr>
          <w:rFonts w:ascii="Times New Roman" w:hAnsi="Times New Roman" w:cs="Times New Roman"/>
        </w:rPr>
        <w:fldChar w:fldCharType="separate"/>
      </w:r>
      <w:r w:rsidR="00B5484E" w:rsidRPr="00B5484E">
        <w:rPr>
          <w:rFonts w:ascii="Times New Roman" w:hAnsi="Times New Roman" w:cs="Times New Roman"/>
          <w:szCs w:val="24"/>
          <w:vertAlign w:val="superscript"/>
          <w:lang w:val="en-GB"/>
        </w:rPr>
        <w:t>15,16</w:t>
      </w:r>
      <w:r w:rsidR="00B5484E">
        <w:rPr>
          <w:rFonts w:ascii="Times New Roman" w:hAnsi="Times New Roman" w:cs="Times New Roman"/>
        </w:rPr>
        <w:fldChar w:fldCharType="end"/>
      </w:r>
      <w:r w:rsidR="0020623D" w:rsidRPr="00B5461C">
        <w:rPr>
          <w:rFonts w:ascii="Times New Roman" w:hAnsi="Times New Roman" w:cs="Times New Roman"/>
        </w:rPr>
        <w:t xml:space="preserve"> </w:t>
      </w:r>
      <w:r w:rsidR="00246276" w:rsidRPr="00B5461C">
        <w:rPr>
          <w:rFonts w:ascii="Times New Roman" w:hAnsi="Times New Roman" w:cs="Times New Roman"/>
        </w:rPr>
        <w:t>We used the reported credible intervals from GBD to fit beta distributions</w:t>
      </w:r>
      <w:r w:rsidR="00CD7CEA" w:rsidRPr="00B5461C">
        <w:rPr>
          <w:rFonts w:ascii="Times New Roman" w:hAnsi="Times New Roman" w:cs="Times New Roman"/>
        </w:rPr>
        <w:t xml:space="preserve"> for each disease/year/age group/sex combinatio</w:t>
      </w:r>
      <w:r w:rsidR="00CD7CEA" w:rsidRPr="00B5484E">
        <w:rPr>
          <w:rFonts w:ascii="Times New Roman" w:hAnsi="Times New Roman" w:cs="Times New Roman"/>
        </w:rPr>
        <w:t>n</w:t>
      </w:r>
      <w:r w:rsidR="00363790" w:rsidRPr="00B5484E">
        <w:rPr>
          <w:rFonts w:ascii="Times New Roman" w:hAnsi="Times New Roman" w:cs="Times New Roman"/>
        </w:rPr>
        <w:t>.</w:t>
      </w:r>
      <w:r w:rsidR="007C2F1C" w:rsidRPr="00B5484E">
        <w:rPr>
          <w:rFonts w:ascii="Times New Roman" w:hAnsi="Times New Roman" w:cs="Times New Roman"/>
          <w:lang w:eastAsia="ja-JP"/>
        </w:rPr>
        <w:t xml:space="preserve"> </w:t>
      </w:r>
      <w:r w:rsidR="00E16FEB" w:rsidRPr="00B5484E">
        <w:rPr>
          <w:rFonts w:ascii="Times New Roman" w:hAnsi="Times New Roman" w:cs="Times New Roman"/>
          <w:lang w:eastAsia="ja-JP"/>
        </w:rPr>
        <w:t xml:space="preserve">The GBD is the most comprehensive worldwide observational epidemiological study to </w:t>
      </w:r>
      <w:r w:rsidR="00BB34BE" w:rsidRPr="00B5484E">
        <w:rPr>
          <w:rFonts w:ascii="Times New Roman" w:hAnsi="Times New Roman" w:cs="Times New Roman"/>
          <w:lang w:eastAsia="ja-JP"/>
        </w:rPr>
        <w:t>date and</w:t>
      </w:r>
      <w:r w:rsidR="00E16FEB" w:rsidRPr="00B5484E">
        <w:rPr>
          <w:rFonts w:ascii="Times New Roman" w:hAnsi="Times New Roman" w:cs="Times New Roman"/>
          <w:lang w:eastAsia="ja-JP"/>
        </w:rPr>
        <w:t xml:space="preserve"> estimated several epidemiological indices</w:t>
      </w:r>
      <w:r w:rsidR="00B5484E">
        <w:rPr>
          <w:rFonts w:ascii="Times New Roman" w:hAnsi="Times New Roman" w:cs="Times New Roman"/>
          <w:lang w:eastAsia="ja-JP"/>
        </w:rPr>
        <w:t>,</w:t>
      </w:r>
      <w:r w:rsidR="00E16FEB" w:rsidRPr="00B5484E">
        <w:rPr>
          <w:rFonts w:ascii="Times New Roman" w:hAnsi="Times New Roman" w:cs="Times New Roman"/>
          <w:lang w:eastAsia="ja-JP"/>
        </w:rPr>
        <w:t xml:space="preserve"> including incidence and prevalence from 1990 to </w:t>
      </w:r>
      <w:r w:rsidR="00FD08F2" w:rsidRPr="00B5484E">
        <w:rPr>
          <w:rFonts w:ascii="Times New Roman" w:hAnsi="Times New Roman" w:cs="Times New Roman"/>
          <w:lang w:eastAsia="ja-JP"/>
        </w:rPr>
        <w:t>2021</w:t>
      </w:r>
      <w:r w:rsidR="00E16FEB" w:rsidRPr="00B5484E">
        <w:rPr>
          <w:rFonts w:ascii="Times New Roman" w:hAnsi="Times New Roman" w:cs="Times New Roman"/>
          <w:lang w:eastAsia="ja-JP"/>
        </w:rPr>
        <w:t xml:space="preserve"> for 3</w:t>
      </w:r>
      <w:r w:rsidR="00281B24" w:rsidRPr="00B5484E">
        <w:rPr>
          <w:rFonts w:ascii="Times New Roman" w:hAnsi="Times New Roman" w:cs="Times New Roman"/>
          <w:lang w:eastAsia="ja-JP"/>
        </w:rPr>
        <w:t>71</w:t>
      </w:r>
      <w:r w:rsidR="00E16FEB" w:rsidRPr="00B5484E">
        <w:rPr>
          <w:rFonts w:ascii="Times New Roman" w:hAnsi="Times New Roman" w:cs="Times New Roman"/>
          <w:lang w:eastAsia="ja-JP"/>
        </w:rPr>
        <w:t xml:space="preserve"> diseases and injuries in 204 countries and territories, using a </w:t>
      </w:r>
      <w:del w:id="387" w:author="Kypridemos, Christodoulos" w:date="2025-02-20T14:41:00Z" w16du:dateUtc="2025-02-20T14:41:00Z">
        <w:r w:rsidR="00B5461C" w:rsidRPr="00B5484E" w:rsidDel="00520F5D">
          <w:rPr>
            <w:rFonts w:ascii="Times New Roman" w:hAnsi="Times New Roman" w:cs="Times New Roman"/>
            <w:lang w:eastAsia="ja-JP"/>
          </w:rPr>
          <w:delText>standardized</w:delText>
        </w:r>
      </w:del>
      <w:ins w:id="388" w:author="Kypridemos, Christodoulos" w:date="2025-02-20T14:41:00Z" w16du:dateUtc="2025-02-20T14:41:00Z">
        <w:r w:rsidR="00520F5D">
          <w:rPr>
            <w:rFonts w:ascii="Times New Roman" w:hAnsi="Times New Roman" w:cs="Times New Roman"/>
            <w:lang w:eastAsia="ja-JP"/>
          </w:rPr>
          <w:t>standardised</w:t>
        </w:r>
      </w:ins>
      <w:r w:rsidR="00E16FEB" w:rsidRPr="00B5484E">
        <w:rPr>
          <w:rFonts w:ascii="Times New Roman" w:hAnsi="Times New Roman" w:cs="Times New Roman"/>
          <w:lang w:eastAsia="ja-JP"/>
        </w:rPr>
        <w:t>, replicable approach, as well as a comprehensive update on fertility and migration</w:t>
      </w:r>
      <w:r w:rsidR="00281B24" w:rsidRPr="00B5484E">
        <w:rPr>
          <w:rFonts w:ascii="Times New Roman" w:hAnsi="Times New Roman" w:cs="Times New Roman"/>
          <w:lang w:eastAsia="ja-JP"/>
        </w:rPr>
        <w:t>.</w:t>
      </w:r>
    </w:p>
    <w:p w14:paraId="10CD36E2" w14:textId="2E5CE582" w:rsidR="008567E7" w:rsidRPr="00B5461C" w:rsidRDefault="008567E7" w:rsidP="005D0039">
      <w:pPr>
        <w:pStyle w:val="Heading4"/>
        <w:rPr>
          <w:rFonts w:ascii="Times New Roman" w:hAnsi="Times New Roman" w:cs="Times New Roman"/>
        </w:rPr>
      </w:pPr>
      <w:bookmarkStart w:id="389" w:name="_Toc190955317"/>
      <w:r w:rsidRPr="00B5461C">
        <w:rPr>
          <w:rFonts w:ascii="Times New Roman" w:hAnsi="Times New Roman" w:cs="Times New Roman"/>
        </w:rPr>
        <w:t>Initial prevalence</w:t>
      </w:r>
      <w:bookmarkEnd w:id="389"/>
    </w:p>
    <w:p w14:paraId="0C6BE402" w14:textId="23BDE3C6" w:rsidR="00C35D76" w:rsidRPr="00B5461C" w:rsidRDefault="00C35D76" w:rsidP="00B17C1B">
      <w:pPr>
        <w:rPr>
          <w:rFonts w:ascii="Times New Roman" w:hAnsi="Times New Roman" w:cs="Times New Roman"/>
          <w:lang w:eastAsia="en-GB"/>
        </w:rPr>
      </w:pPr>
      <w:r w:rsidRPr="2C924D34">
        <w:rPr>
          <w:rFonts w:ascii="Times New Roman" w:hAnsi="Times New Roman" w:cs="Times New Roman"/>
        </w:rPr>
        <w:t xml:space="preserve">For the initial simulation year, some synthetic individuals </w:t>
      </w:r>
      <w:r w:rsidR="00F14B2E" w:rsidRPr="2C924D34">
        <w:rPr>
          <w:rFonts w:ascii="Times New Roman" w:hAnsi="Times New Roman" w:cs="Times New Roman"/>
        </w:rPr>
        <w:t xml:space="preserve">must be allocated as prevalent cases for each </w:t>
      </w:r>
      <w:del w:id="390" w:author="Kypridemos, Christodoulos" w:date="2025-02-20T14:41:00Z" w16du:dateUtc="2025-02-20T14:41:00Z">
        <w:r w:rsidR="005F0E6F" w:rsidDel="00520F5D">
          <w:rPr>
            <w:rFonts w:ascii="Times New Roman" w:hAnsi="Times New Roman" w:cs="Times New Roman"/>
          </w:rPr>
          <w:delText>model</w:delText>
        </w:r>
        <w:r w:rsidR="00F14B2E" w:rsidRPr="2C924D34" w:rsidDel="00520F5D">
          <w:rPr>
            <w:rFonts w:ascii="Times New Roman" w:hAnsi="Times New Roman" w:cs="Times New Roman"/>
          </w:rPr>
          <w:delText xml:space="preserve">ed </w:delText>
        </w:r>
      </w:del>
      <w:ins w:id="391" w:author="Kypridemos, Christodoulos" w:date="2025-02-20T14:41:00Z" w16du:dateUtc="2025-02-20T14:41:00Z">
        <w:r w:rsidR="00520F5D">
          <w:rPr>
            <w:rFonts w:ascii="Times New Roman" w:hAnsi="Times New Roman" w:cs="Times New Roman"/>
          </w:rPr>
          <w:t>modelled</w:t>
        </w:r>
        <w:r w:rsidR="00520F5D" w:rsidRPr="2C924D34">
          <w:rPr>
            <w:rFonts w:ascii="Times New Roman" w:hAnsi="Times New Roman" w:cs="Times New Roman"/>
          </w:rPr>
          <w:t xml:space="preserve"> </w:t>
        </w:r>
      </w:ins>
      <w:r w:rsidR="00F14B2E" w:rsidRPr="2C924D34">
        <w:rPr>
          <w:rFonts w:ascii="Times New Roman" w:hAnsi="Times New Roman" w:cs="Times New Roman"/>
        </w:rPr>
        <w:t>disease</w:t>
      </w:r>
      <w:r w:rsidRPr="2C924D34">
        <w:rPr>
          <w:rFonts w:ascii="Times New Roman" w:hAnsi="Times New Roman" w:cs="Times New Roman"/>
        </w:rPr>
        <w:t xml:space="preserve">. </w:t>
      </w:r>
      <w:r w:rsidR="00CD7CEA" w:rsidRPr="2C924D34">
        <w:rPr>
          <w:rFonts w:ascii="Times New Roman" w:hAnsi="Times New Roman" w:cs="Times New Roman"/>
        </w:rPr>
        <w:t xml:space="preserve">We followed a similar procedure as with </w:t>
      </w:r>
      <w:r w:rsidR="007826A4">
        <w:rPr>
          <w:rFonts w:ascii="Times New Roman" w:hAnsi="Times New Roman" w:cs="Times New Roman"/>
        </w:rPr>
        <w:t xml:space="preserve">the </w:t>
      </w:r>
      <w:r w:rsidR="00CD7CEA" w:rsidRPr="2C924D34">
        <w:rPr>
          <w:rFonts w:ascii="Times New Roman" w:hAnsi="Times New Roman" w:cs="Times New Roman"/>
        </w:rPr>
        <w:t xml:space="preserve">incidence above. We </w:t>
      </w:r>
      <w:r w:rsidR="757EB195" w:rsidRPr="2C924D34">
        <w:rPr>
          <w:rFonts w:ascii="Times New Roman" w:hAnsi="Times New Roman" w:cs="Times New Roman"/>
        </w:rPr>
        <w:t xml:space="preserve">obtained </w:t>
      </w:r>
      <w:r w:rsidR="00CD7CEA" w:rsidRPr="2C924D34">
        <w:rPr>
          <w:rFonts w:ascii="Times New Roman" w:hAnsi="Times New Roman" w:cs="Times New Roman"/>
        </w:rPr>
        <w:t xml:space="preserve">point estimates and credible </w:t>
      </w:r>
      <w:r w:rsidR="00BB34BE" w:rsidRPr="2C924D34">
        <w:rPr>
          <w:rFonts w:ascii="Times New Roman" w:hAnsi="Times New Roman" w:cs="Times New Roman"/>
        </w:rPr>
        <w:t>intervals</w:t>
      </w:r>
      <w:r w:rsidR="00BB34BE" w:rsidRPr="2C924D34">
        <w:rPr>
          <w:rFonts w:ascii="Times New Roman" w:hAnsi="Times New Roman" w:cs="Times New Roman"/>
          <w:lang w:eastAsia="ja-JP"/>
        </w:rPr>
        <w:t xml:space="preserve"> and</w:t>
      </w:r>
      <w:r w:rsidR="00CD7CEA" w:rsidRPr="2C924D34">
        <w:rPr>
          <w:rFonts w:ascii="Times New Roman" w:hAnsi="Times New Roman" w:cs="Times New Roman"/>
        </w:rPr>
        <w:t xml:space="preserve"> fitted beta distributions for each disease/year/age group/sex </w:t>
      </w:r>
      <w:r w:rsidR="000D3CC2" w:rsidRPr="2C924D34">
        <w:rPr>
          <w:rFonts w:ascii="Times New Roman" w:hAnsi="Times New Roman" w:cs="Times New Roman"/>
        </w:rPr>
        <w:t>combination</w:t>
      </w:r>
      <w:r w:rsidR="0088450B" w:rsidRPr="2C924D34">
        <w:rPr>
          <w:rFonts w:ascii="Times New Roman" w:hAnsi="Times New Roman" w:cs="Times New Roman"/>
        </w:rPr>
        <w:t>.</w:t>
      </w:r>
      <w:r w:rsidR="005B0349" w:rsidRPr="2C924D34">
        <w:rPr>
          <w:rFonts w:ascii="Times New Roman" w:hAnsi="Times New Roman" w:cs="Times New Roman"/>
        </w:rPr>
        <w:t xml:space="preserve"> </w:t>
      </w:r>
    </w:p>
    <w:p w14:paraId="5A4C4E01" w14:textId="74722039" w:rsidR="00486E71" w:rsidRPr="00B5461C" w:rsidRDefault="00486E71" w:rsidP="005D0039">
      <w:pPr>
        <w:pStyle w:val="Heading3"/>
        <w:rPr>
          <w:rFonts w:ascii="Times New Roman" w:hAnsi="Times New Roman" w:cs="Times New Roman"/>
        </w:rPr>
      </w:pPr>
      <w:bookmarkStart w:id="392" w:name="_Ref129259228"/>
      <w:bookmarkStart w:id="393" w:name="_Toc190955318"/>
      <w:r w:rsidRPr="00B5461C">
        <w:rPr>
          <w:rFonts w:ascii="Times New Roman" w:hAnsi="Times New Roman" w:cs="Times New Roman"/>
        </w:rPr>
        <w:t>Mortality</w:t>
      </w:r>
      <w:bookmarkEnd w:id="392"/>
      <w:bookmarkEnd w:id="393"/>
    </w:p>
    <w:p w14:paraId="3C53E69C" w14:textId="0669EA47" w:rsidR="00AA0306" w:rsidRPr="00B5461C" w:rsidRDefault="00486E71" w:rsidP="00DE4C99">
      <w:pPr>
        <w:rPr>
          <w:rFonts w:ascii="Times New Roman" w:hAnsi="Times New Roman" w:cs="Times New Roman"/>
        </w:rPr>
      </w:pPr>
      <w:r w:rsidRPr="00B5461C">
        <w:rPr>
          <w:rFonts w:ascii="Times New Roman" w:hAnsi="Times New Roman" w:cs="Times New Roman"/>
        </w:rPr>
        <w:t xml:space="preserve">All synthetic individuals are exposed to the risk of dying from any of their acquired </w:t>
      </w:r>
      <w:del w:id="394" w:author="Kypridemos, Christodoulos" w:date="2025-02-20T14:41:00Z" w16du:dateUtc="2025-02-20T14:41:00Z">
        <w:r w:rsidR="005F0E6F" w:rsidDel="00520F5D">
          <w:rPr>
            <w:rFonts w:ascii="Times New Roman" w:hAnsi="Times New Roman" w:cs="Times New Roman"/>
          </w:rPr>
          <w:delText>model</w:delText>
        </w:r>
        <w:r w:rsidRPr="00B5461C" w:rsidDel="00520F5D">
          <w:rPr>
            <w:rFonts w:ascii="Times New Roman" w:hAnsi="Times New Roman" w:cs="Times New Roman"/>
          </w:rPr>
          <w:delText xml:space="preserve">ed </w:delText>
        </w:r>
        <w:r w:rsidR="00AA0306" w:rsidRPr="00B5461C" w:rsidDel="00520F5D">
          <w:rPr>
            <w:rFonts w:ascii="Times New Roman" w:hAnsi="Times New Roman" w:cs="Times New Roman"/>
          </w:rPr>
          <w:delText>conditions</w:delText>
        </w:r>
        <w:r w:rsidRPr="00B5461C" w:rsidDel="00520F5D">
          <w:rPr>
            <w:rFonts w:ascii="Times New Roman" w:hAnsi="Times New Roman" w:cs="Times New Roman"/>
          </w:rPr>
          <w:delText xml:space="preserve"> or any other non-</w:delText>
        </w:r>
        <w:r w:rsidR="005F0E6F" w:rsidDel="00520F5D">
          <w:rPr>
            <w:rFonts w:ascii="Times New Roman" w:hAnsi="Times New Roman" w:cs="Times New Roman"/>
          </w:rPr>
          <w:delText>model</w:delText>
        </w:r>
        <w:r w:rsidRPr="00B5461C" w:rsidDel="00520F5D">
          <w:rPr>
            <w:rFonts w:ascii="Times New Roman" w:hAnsi="Times New Roman" w:cs="Times New Roman"/>
          </w:rPr>
          <w:delText>ed</w:delText>
        </w:r>
      </w:del>
      <w:ins w:id="395" w:author="Kypridemos, Christodoulos" w:date="2025-02-20T14:41:00Z" w16du:dateUtc="2025-02-20T14:41:00Z">
        <w:r w:rsidR="00520F5D">
          <w:rPr>
            <w:rFonts w:ascii="Times New Roman" w:hAnsi="Times New Roman" w:cs="Times New Roman"/>
          </w:rPr>
          <w:t>modelled conditions or any other non-modelled</w:t>
        </w:r>
      </w:ins>
      <w:r w:rsidRPr="00B5461C">
        <w:rPr>
          <w:rFonts w:ascii="Times New Roman" w:hAnsi="Times New Roman" w:cs="Times New Roman"/>
        </w:rPr>
        <w:t xml:space="preserve"> cause.</w:t>
      </w:r>
      <w:r w:rsidR="00A97FA0" w:rsidRPr="00B5461C">
        <w:rPr>
          <w:rFonts w:ascii="Times New Roman" w:hAnsi="Times New Roman" w:cs="Times New Roman"/>
        </w:rPr>
        <w:t xml:space="preserve"> We treat the latter as a condition that everyone is a prevalent case of. That all</w:t>
      </w:r>
      <w:r w:rsidR="007D1172" w:rsidRPr="00B5461C">
        <w:rPr>
          <w:rFonts w:ascii="Times New Roman" w:hAnsi="Times New Roman" w:cs="Times New Roman"/>
        </w:rPr>
        <w:t>ow</w:t>
      </w:r>
      <w:r w:rsidR="00E555B2" w:rsidRPr="00B5461C">
        <w:rPr>
          <w:rFonts w:ascii="Times New Roman" w:hAnsi="Times New Roman" w:cs="Times New Roman"/>
        </w:rPr>
        <w:t>s</w:t>
      </w:r>
      <w:r w:rsidR="00A97FA0" w:rsidRPr="00B5461C">
        <w:rPr>
          <w:rFonts w:ascii="Times New Roman" w:hAnsi="Times New Roman" w:cs="Times New Roman"/>
        </w:rPr>
        <w:t xml:space="preserve"> us to treat it like any other condition in the model. </w:t>
      </w:r>
      <w:r w:rsidR="00DE4C99" w:rsidRPr="00B5461C">
        <w:rPr>
          <w:rFonts w:ascii="Times New Roman" w:hAnsi="Times New Roman" w:cs="Times New Roman"/>
        </w:rPr>
        <w:t>We used disease-specific mortality rates from CHD, stroke, and any other cause to calibrate the case fatality rates by year, age</w:t>
      </w:r>
      <w:r w:rsidR="00DA5568">
        <w:rPr>
          <w:rFonts w:ascii="Times New Roman" w:hAnsi="Times New Roman" w:cs="Times New Roman"/>
        </w:rPr>
        <w:t>,</w:t>
      </w:r>
      <w:r w:rsidR="00DE4C99" w:rsidRPr="00B5461C">
        <w:rPr>
          <w:rFonts w:ascii="Times New Roman" w:hAnsi="Times New Roman" w:cs="Times New Roman"/>
        </w:rPr>
        <w:t xml:space="preserve"> and sex in the model in order to closely track disease mortality. W</w:t>
      </w:r>
      <w:r w:rsidR="00627578" w:rsidRPr="00B5461C">
        <w:rPr>
          <w:rFonts w:ascii="Times New Roman" w:hAnsi="Times New Roman" w:cs="Times New Roman"/>
        </w:rPr>
        <w:t xml:space="preserve">e applied the </w:t>
      </w:r>
      <w:r w:rsidR="008C13EC" w:rsidRPr="00B5461C">
        <w:rPr>
          <w:rFonts w:ascii="Times New Roman" w:hAnsi="Times New Roman" w:cs="Times New Roman"/>
        </w:rPr>
        <w:t xml:space="preserve">same </w:t>
      </w:r>
      <w:r w:rsidR="00627578" w:rsidRPr="00B5461C">
        <w:rPr>
          <w:rFonts w:ascii="Times New Roman" w:hAnsi="Times New Roman" w:cs="Times New Roman"/>
        </w:rPr>
        <w:t>PA</w:t>
      </w:r>
      <w:r w:rsidR="00F14B2E" w:rsidRPr="00B5461C">
        <w:rPr>
          <w:rFonts w:ascii="Times New Roman" w:hAnsi="Times New Roman" w:cs="Times New Roman"/>
        </w:rPr>
        <w:t>R</w:t>
      </w:r>
      <w:r w:rsidR="00627578" w:rsidRPr="00B5461C">
        <w:rPr>
          <w:rFonts w:ascii="Times New Roman" w:hAnsi="Times New Roman" w:cs="Times New Roman"/>
        </w:rPr>
        <w:t xml:space="preserve">F </w:t>
      </w:r>
      <w:r w:rsidR="008C13EC" w:rsidRPr="00B5461C">
        <w:rPr>
          <w:rFonts w:ascii="Times New Roman" w:hAnsi="Times New Roman" w:cs="Times New Roman"/>
        </w:rPr>
        <w:t>approach described above for incidence to the case fatality.</w:t>
      </w:r>
      <w:r w:rsidR="00FD3C15" w:rsidRPr="00B5461C">
        <w:rPr>
          <w:rFonts w:ascii="Times New Roman" w:hAnsi="Times New Roman" w:cs="Times New Roman"/>
        </w:rPr>
        <w:t xml:space="preserve"> For instance, if the RR of smoking on CHD is 3, we assume that smokers have 3 times the risk of never-smokers </w:t>
      </w:r>
      <w:r w:rsidR="00DA5568">
        <w:rPr>
          <w:rFonts w:ascii="Times New Roman" w:hAnsi="Times New Roman" w:cs="Times New Roman"/>
        </w:rPr>
        <w:t>developing</w:t>
      </w:r>
      <w:r w:rsidR="00FD3C15" w:rsidRPr="00B5461C">
        <w:rPr>
          <w:rFonts w:ascii="Times New Roman" w:hAnsi="Times New Roman" w:cs="Times New Roman"/>
        </w:rPr>
        <w:t xml:space="preserve"> CHD</w:t>
      </w:r>
      <w:r w:rsidR="00DA5568">
        <w:rPr>
          <w:rFonts w:ascii="Times New Roman" w:hAnsi="Times New Roman" w:cs="Times New Roman"/>
        </w:rPr>
        <w:t>,</w:t>
      </w:r>
      <w:r w:rsidR="00FD3C15" w:rsidRPr="00B5461C">
        <w:rPr>
          <w:rFonts w:ascii="Times New Roman" w:hAnsi="Times New Roman" w:cs="Times New Roman"/>
        </w:rPr>
        <w:t xml:space="preserve"> and when they do, they have 3 times the risk of never-smok</w:t>
      </w:r>
      <w:r w:rsidR="00DA5568">
        <w:rPr>
          <w:rFonts w:ascii="Times New Roman" w:hAnsi="Times New Roman" w:cs="Times New Roman"/>
        </w:rPr>
        <w:t>ing</w:t>
      </w:r>
      <w:r w:rsidR="006F1027" w:rsidRPr="00B5461C">
        <w:rPr>
          <w:rFonts w:ascii="Times New Roman" w:hAnsi="Times New Roman" w:cs="Times New Roman"/>
        </w:rPr>
        <w:t xml:space="preserve"> CHD cases</w:t>
      </w:r>
      <w:r w:rsidR="00FD3C15" w:rsidRPr="00B5461C">
        <w:rPr>
          <w:rFonts w:ascii="Times New Roman" w:hAnsi="Times New Roman" w:cs="Times New Roman"/>
        </w:rPr>
        <w:t xml:space="preserve"> to die from CHD. </w:t>
      </w:r>
      <w:r w:rsidR="008C13EC" w:rsidRPr="00B5461C">
        <w:rPr>
          <w:rFonts w:ascii="Times New Roman" w:hAnsi="Times New Roman" w:cs="Times New Roman"/>
        </w:rPr>
        <w:t>Therefore, we allow exposures to risk factors</w:t>
      </w:r>
      <w:r w:rsidR="00627578" w:rsidRPr="00B5461C">
        <w:rPr>
          <w:rFonts w:ascii="Times New Roman" w:hAnsi="Times New Roman" w:cs="Times New Roman"/>
        </w:rPr>
        <w:t xml:space="preserve"> </w:t>
      </w:r>
      <w:r w:rsidR="008C13EC" w:rsidRPr="00B5461C">
        <w:rPr>
          <w:rFonts w:ascii="Times New Roman" w:hAnsi="Times New Roman" w:cs="Times New Roman"/>
        </w:rPr>
        <w:t xml:space="preserve">to influence the mortality probability of the simulants. </w:t>
      </w:r>
    </w:p>
    <w:p w14:paraId="58A4CBE6" w14:textId="65DF28E0" w:rsidR="0015675E" w:rsidRPr="00B5461C" w:rsidRDefault="00F24B42" w:rsidP="00B17C1B">
      <w:pPr>
        <w:rPr>
          <w:rFonts w:ascii="Times New Roman" w:hAnsi="Times New Roman" w:cs="Times New Roman"/>
        </w:rPr>
      </w:pPr>
      <w:r w:rsidRPr="00B5461C">
        <w:rPr>
          <w:rFonts w:ascii="Times New Roman" w:hAnsi="Times New Roman" w:cs="Times New Roman"/>
        </w:rPr>
        <w:t>Additionally, using a similar approach to the one we used to model disease incidence, we allowed</w:t>
      </w:r>
      <w:r w:rsidR="009A673A">
        <w:rPr>
          <w:rFonts w:ascii="Times New Roman" w:hAnsi="Times New Roman" w:cs="Times New Roman" w:hint="eastAsia"/>
          <w:lang w:eastAsia="ja-JP"/>
        </w:rPr>
        <w:t xml:space="preserve"> </w:t>
      </w:r>
      <w:r w:rsidRPr="00B5461C">
        <w:rPr>
          <w:rFonts w:ascii="Times New Roman" w:hAnsi="Times New Roman" w:cs="Times New Roman"/>
        </w:rPr>
        <w:t xml:space="preserve">synthetic individuals with SBP higher than 140 mmHg, active smokers, </w:t>
      </w:r>
      <w:r w:rsidR="001A0789" w:rsidRPr="00B5461C">
        <w:rPr>
          <w:rFonts w:ascii="Times New Roman" w:hAnsi="Times New Roman" w:cs="Times New Roman"/>
        </w:rPr>
        <w:t xml:space="preserve">and </w:t>
      </w:r>
      <w:r w:rsidRPr="00B5461C">
        <w:rPr>
          <w:rFonts w:ascii="Times New Roman" w:hAnsi="Times New Roman" w:cs="Times New Roman"/>
        </w:rPr>
        <w:t xml:space="preserve">those with one or less active day per week to experience higher </w:t>
      </w:r>
      <w:del w:id="396" w:author="Kypridemos, Christodoulos" w:date="2025-02-20T14:41:00Z" w16du:dateUtc="2025-02-20T14:41:00Z">
        <w:r w:rsidRPr="00B5461C" w:rsidDel="00520F5D">
          <w:rPr>
            <w:rFonts w:ascii="Times New Roman" w:hAnsi="Times New Roman" w:cs="Times New Roman"/>
          </w:rPr>
          <w:delText>non-</w:delText>
        </w:r>
        <w:r w:rsidR="005F0E6F" w:rsidDel="00520F5D">
          <w:rPr>
            <w:rFonts w:ascii="Times New Roman" w:hAnsi="Times New Roman" w:cs="Times New Roman"/>
          </w:rPr>
          <w:delText>model</w:delText>
        </w:r>
        <w:r w:rsidRPr="00B5461C" w:rsidDel="00520F5D">
          <w:rPr>
            <w:rFonts w:ascii="Times New Roman" w:hAnsi="Times New Roman" w:cs="Times New Roman"/>
          </w:rPr>
          <w:delText>ed</w:delText>
        </w:r>
      </w:del>
      <w:ins w:id="397" w:author="Kypridemos, Christodoulos" w:date="2025-02-20T14:41:00Z" w16du:dateUtc="2025-02-20T14:41:00Z">
        <w:r w:rsidR="00520F5D">
          <w:rPr>
            <w:rFonts w:ascii="Times New Roman" w:hAnsi="Times New Roman" w:cs="Times New Roman"/>
          </w:rPr>
          <w:t>non-modelled</w:t>
        </w:r>
      </w:ins>
      <w:r w:rsidRPr="00B5461C">
        <w:rPr>
          <w:rFonts w:ascii="Times New Roman" w:hAnsi="Times New Roman" w:cs="Times New Roman"/>
        </w:rPr>
        <w:t xml:space="preserve"> cause mortality rates.</w:t>
      </w:r>
      <w:r w:rsidRPr="00B5461C">
        <w:rPr>
          <w:rFonts w:ascii="Times New Roman" w:hAnsi="Times New Roman" w:cs="Times New Roman"/>
        </w:rPr>
        <w:fldChar w:fldCharType="begin"/>
      </w:r>
      <w:r w:rsidR="004548B2">
        <w:rPr>
          <w:rFonts w:ascii="Times New Roman" w:hAnsi="Times New Roman" w:cs="Times New Roman"/>
        </w:rPr>
        <w:instrText xml:space="preserve"> ADDIN ZOTERO_ITEM CSL_CITATION {"citationID":"YTCkbVZi","properties":{"formattedCitation":"\\super 29\\nosupersub{}","plainCitation":"29","noteIndex":0},"citationItems":[{"id":3224,"uris":["http://zotero.org/users/1282898/items/24FER9N9",["http://zotero.org/users/1282898/items/24FER9N9"]],"itemData":{"id":3224,"type":"article-journal","abstract":"Socioeconomic circumstances, in addition to the 25 × 25 factors, should be targeted\nby local and global health strategies and health risk surveillance to reduce mortality.","container-title":"Lancet","DOI":"10/bzzj","ISSN":"0140-6736, 1474-547X","issue":"10075","journalAbbreviation":"The Lancet","language":"English","note":"Citation Key: stringhini_socioeconomic_2017","page":"1229 - 1237","source":"www.thelancet.com","title":"Socioeconomic status and the 25 × 25 risk factors as determinants of premature mortality: a multicohort study and meta-analysis of 1·7 million men and women","title-short":"Socioeconomic status and the 25 × 25 risk factors as determinants of premature mortality","volume":"389","author":[{"family":"Stringhini","given":"Silvia"},{"family":"Carmeli","given":"Cristian"},{"family":"Jokela","given":"Markus"},{"family":"Avendaño","given":"Mauricio"},{"family":"Muennig","given":"Peter"},{"family":"Guida","given":"Florence"},{"family":"Ricceri","given":"Fulvio"},{"family":"Errico","given":"Angelo","non-dropping-particle":"d'"},{"family":"Barros","given":"Henrique"},{"family":"Bochud","given":"Murielle"},{"family":"Chadeau-Hyam","given":"Marc"},{"family":"Clavel-Chapelon","given":"Françoise"},{"family":"Costa","given":"Giuseppe"},{"family":"Delpierre","given":"Cyrille"},{"family":"Fraga","given":"Silvia"},{"family":"Goldberg","given":"Marcel"},{"family":"Giles","given":"Graham G."},{"family":"Krogh","given":"Vittorio"},{"family":"Kelly-Irving","given":"Michelle"},{"family":"Layte","given":"Richard"},{"family":"Lasserre","given":"Aurélie M."},{"family":"Marmot","given":"Michael G."},{"family":"Preisig","given":"Martin"},{"family":"Shipley","given":"Martin J."},{"family":"Vollenweider","given":"Peter"},{"family":"Zins","given":"Marie"},{"family":"Kawachi","given":"Ichiro"},{"family":"Steptoe","given":"Andrew"},{"family":"Mackenbach","given":"Johan P."},{"family":"Vineis","given":"Paolo"},{"family":"Kivimäki","given":"Mika"}],"issued":{"date-parts":[["2017",1,31]]},"citation-key":"stringhini_socioeconomic_2017"}}],"schema":"https://github.com/citation-style-language/schema/raw/master/csl-citation.json"} </w:instrText>
      </w:r>
      <w:r w:rsidRPr="00B5461C">
        <w:rPr>
          <w:rFonts w:ascii="Times New Roman" w:hAnsi="Times New Roman" w:cs="Times New Roman"/>
        </w:rPr>
        <w:fldChar w:fldCharType="separate"/>
      </w:r>
      <w:r w:rsidR="004548B2" w:rsidRPr="004548B2">
        <w:rPr>
          <w:rFonts w:ascii="Times New Roman" w:hAnsi="Times New Roman" w:cs="Times New Roman"/>
          <w:szCs w:val="24"/>
          <w:vertAlign w:val="superscript"/>
          <w:lang w:val="en-GB"/>
        </w:rPr>
        <w:t>29</w:t>
      </w:r>
      <w:r w:rsidRPr="00B5461C">
        <w:rPr>
          <w:rFonts w:ascii="Times New Roman" w:hAnsi="Times New Roman" w:cs="Times New Roman"/>
        </w:rPr>
        <w:fldChar w:fldCharType="end"/>
      </w:r>
      <w:r w:rsidRPr="00B5461C">
        <w:rPr>
          <w:rFonts w:ascii="Times New Roman" w:hAnsi="Times New Roman" w:cs="Times New Roman"/>
        </w:rPr>
        <w:t xml:space="preserve"> </w:t>
      </w:r>
    </w:p>
    <w:p w14:paraId="2DFA1FEA" w14:textId="52304D6A" w:rsidR="00C35D76" w:rsidRPr="009A673A" w:rsidRDefault="00A16156" w:rsidP="005D0039">
      <w:pPr>
        <w:pStyle w:val="Heading1"/>
        <w:numPr>
          <w:ilvl w:val="0"/>
          <w:numId w:val="17"/>
        </w:numPr>
        <w:rPr>
          <w:rFonts w:ascii="Times New Roman" w:hAnsi="Times New Roman" w:cs="Times New Roman"/>
        </w:rPr>
      </w:pPr>
      <w:bookmarkStart w:id="398" w:name="_Toc190955319"/>
      <w:r w:rsidRPr="009A673A">
        <w:rPr>
          <w:rFonts w:ascii="Times New Roman" w:hAnsi="Times New Roman" w:cs="Times New Roman"/>
        </w:rPr>
        <w:t>Population</w:t>
      </w:r>
      <w:r w:rsidR="00B53EFC" w:rsidRPr="009A673A">
        <w:rPr>
          <w:rFonts w:ascii="Times New Roman" w:hAnsi="Times New Roman" w:cs="Times New Roman"/>
        </w:rPr>
        <w:t>-</w:t>
      </w:r>
      <w:r w:rsidRPr="009A673A">
        <w:rPr>
          <w:rFonts w:ascii="Times New Roman" w:hAnsi="Times New Roman" w:cs="Times New Roman"/>
        </w:rPr>
        <w:t>attributable risk fraction (PARF)</w:t>
      </w:r>
      <w:bookmarkEnd w:id="398"/>
    </w:p>
    <w:p w14:paraId="6FA70D66" w14:textId="1C39C2CB" w:rsidR="00C35D76" w:rsidRPr="009A673A" w:rsidRDefault="00C35D76" w:rsidP="00B17C1B">
      <w:pPr>
        <w:rPr>
          <w:rFonts w:ascii="Times New Roman" w:hAnsi="Times New Roman" w:cs="Times New Roman"/>
        </w:rPr>
      </w:pPr>
      <w:r w:rsidRPr="009A673A">
        <w:rPr>
          <w:rFonts w:ascii="Times New Roman" w:hAnsi="Times New Roman" w:cs="Times New Roman"/>
        </w:rPr>
        <w:t xml:space="preserve">The </w:t>
      </w:r>
      <w:r w:rsidR="00E555B2" w:rsidRPr="009A673A">
        <w:rPr>
          <w:rFonts w:ascii="Times New Roman" w:hAnsi="Times New Roman" w:cs="Times New Roman"/>
        </w:rPr>
        <w:t>IMPACT</w:t>
      </w:r>
      <w:r w:rsidR="00E555B2" w:rsidRPr="009A673A">
        <w:rPr>
          <w:rFonts w:ascii="Times New Roman" w:hAnsi="Times New Roman" w:cs="Times New Roman"/>
          <w:vertAlign w:val="subscript"/>
        </w:rPr>
        <w:t>NCD</w:t>
      </w:r>
      <w:r w:rsidR="003627DF">
        <w:rPr>
          <w:rFonts w:ascii="Times New Roman" w:hAnsi="Times New Roman" w:cs="Times New Roman"/>
          <w:vertAlign w:val="subscript"/>
          <w:lang w:val="en-GB"/>
        </w:rPr>
        <w:t>-JPN</w:t>
      </w:r>
      <w:r w:rsidR="00E555B2" w:rsidRPr="009A673A">
        <w:rPr>
          <w:rFonts w:ascii="Times New Roman" w:hAnsi="Times New Roman" w:cs="Times New Roman"/>
        </w:rPr>
        <w:t xml:space="preserve"> </w:t>
      </w:r>
      <w:r w:rsidR="004E6E01" w:rsidRPr="009A673A">
        <w:rPr>
          <w:rFonts w:ascii="Times New Roman" w:hAnsi="Times New Roman" w:cs="Times New Roman"/>
        </w:rPr>
        <w:t>model allows for</w:t>
      </w:r>
      <w:r w:rsidRPr="009A673A">
        <w:rPr>
          <w:rFonts w:ascii="Times New Roman" w:hAnsi="Times New Roman" w:cs="Times New Roman"/>
        </w:rPr>
        <w:t xml:space="preserve"> changes in the exposure</w:t>
      </w:r>
      <w:r w:rsidR="009B2393" w:rsidRPr="009A673A">
        <w:rPr>
          <w:rFonts w:ascii="Times New Roman" w:hAnsi="Times New Roman" w:cs="Times New Roman"/>
        </w:rPr>
        <w:t>s</w:t>
      </w:r>
      <w:r w:rsidRPr="009A673A">
        <w:rPr>
          <w:rFonts w:ascii="Times New Roman" w:hAnsi="Times New Roman" w:cs="Times New Roman"/>
        </w:rPr>
        <w:t xml:space="preserve"> of synthetic individuals</w:t>
      </w:r>
      <w:r w:rsidR="004E6E01" w:rsidRPr="009A673A">
        <w:rPr>
          <w:rFonts w:ascii="Times New Roman" w:hAnsi="Times New Roman" w:cs="Times New Roman"/>
        </w:rPr>
        <w:t xml:space="preserve"> based on defined </w:t>
      </w:r>
      <w:r w:rsidR="00B86A8F" w:rsidRPr="009A673A">
        <w:rPr>
          <w:rFonts w:ascii="Times New Roman" w:hAnsi="Times New Roman" w:cs="Times New Roman"/>
        </w:rPr>
        <w:t xml:space="preserve">‘what if’ </w:t>
      </w:r>
      <w:r w:rsidR="004E6E01" w:rsidRPr="009A673A">
        <w:rPr>
          <w:rFonts w:ascii="Times New Roman" w:hAnsi="Times New Roman" w:cs="Times New Roman"/>
        </w:rPr>
        <w:t>scenarios</w:t>
      </w:r>
      <w:r w:rsidRPr="009A673A">
        <w:rPr>
          <w:rFonts w:ascii="Times New Roman" w:hAnsi="Times New Roman" w:cs="Times New Roman"/>
        </w:rPr>
        <w:t xml:space="preserve">. The </w:t>
      </w:r>
      <w:r w:rsidR="00A16156" w:rsidRPr="009A673A">
        <w:rPr>
          <w:rFonts w:ascii="Times New Roman" w:hAnsi="Times New Roman" w:cs="Times New Roman"/>
        </w:rPr>
        <w:t>change in exposures all</w:t>
      </w:r>
      <w:r w:rsidR="00E84961" w:rsidRPr="009A673A">
        <w:rPr>
          <w:rFonts w:ascii="Times New Roman" w:hAnsi="Times New Roman" w:cs="Times New Roman"/>
        </w:rPr>
        <w:t>ow</w:t>
      </w:r>
      <w:r w:rsidR="00A16156" w:rsidRPr="009A673A">
        <w:rPr>
          <w:rFonts w:ascii="Times New Roman" w:hAnsi="Times New Roman" w:cs="Times New Roman"/>
        </w:rPr>
        <w:t>s us to calculate the individual risk factor effec</w:t>
      </w:r>
      <w:r w:rsidR="00E84961" w:rsidRPr="009A673A">
        <w:rPr>
          <w:rFonts w:ascii="Times New Roman" w:hAnsi="Times New Roman" w:cs="Times New Roman"/>
        </w:rPr>
        <w:t>t</w:t>
      </w:r>
      <w:r w:rsidR="00A16156" w:rsidRPr="009A673A">
        <w:rPr>
          <w:rFonts w:ascii="Times New Roman" w:hAnsi="Times New Roman" w:cs="Times New Roman"/>
        </w:rPr>
        <w:t xml:space="preserve">s on trends in </w:t>
      </w:r>
      <w:del w:id="399" w:author="Kypridemos, Christodoulos" w:date="2025-02-20T14:41:00Z" w16du:dateUtc="2025-02-20T14:41:00Z">
        <w:r w:rsidR="005F0E6F" w:rsidDel="00520F5D">
          <w:rPr>
            <w:rFonts w:ascii="Times New Roman" w:hAnsi="Times New Roman" w:cs="Times New Roman"/>
          </w:rPr>
          <w:delText>model</w:delText>
        </w:r>
        <w:r w:rsidR="00A16156" w:rsidRPr="009A673A" w:rsidDel="00520F5D">
          <w:rPr>
            <w:rFonts w:ascii="Times New Roman" w:hAnsi="Times New Roman" w:cs="Times New Roman"/>
          </w:rPr>
          <w:delText xml:space="preserve">ed </w:delText>
        </w:r>
      </w:del>
      <w:ins w:id="400" w:author="Kypridemos, Christodoulos" w:date="2025-02-20T14:41:00Z" w16du:dateUtc="2025-02-20T14:41:00Z">
        <w:r w:rsidR="00520F5D">
          <w:rPr>
            <w:rFonts w:ascii="Times New Roman" w:hAnsi="Times New Roman" w:cs="Times New Roman"/>
          </w:rPr>
          <w:t>modelled</w:t>
        </w:r>
        <w:r w:rsidR="00520F5D" w:rsidRPr="009A673A">
          <w:rPr>
            <w:rFonts w:ascii="Times New Roman" w:hAnsi="Times New Roman" w:cs="Times New Roman"/>
          </w:rPr>
          <w:t xml:space="preserve"> </w:t>
        </w:r>
      </w:ins>
      <w:r w:rsidR="00A16156" w:rsidRPr="009A673A">
        <w:rPr>
          <w:rFonts w:ascii="Times New Roman" w:hAnsi="Times New Roman" w:cs="Times New Roman"/>
        </w:rPr>
        <w:t>incidence.</w:t>
      </w:r>
      <w:r w:rsidRPr="009A673A">
        <w:rPr>
          <w:rFonts w:ascii="Times New Roman" w:hAnsi="Times New Roman" w:cs="Times New Roman"/>
        </w:rPr>
        <w:t xml:space="preserve"> </w:t>
      </w:r>
      <w:r w:rsidR="752B909B" w:rsidRPr="009A673A">
        <w:rPr>
          <w:rFonts w:ascii="Times New Roman" w:hAnsi="Times New Roman" w:cs="Times New Roman"/>
        </w:rPr>
        <w:t xml:space="preserve">We </w:t>
      </w:r>
      <w:r w:rsidR="00D56BD9" w:rsidRPr="009A673A">
        <w:rPr>
          <w:rFonts w:ascii="Times New Roman" w:hAnsi="Times New Roman" w:cs="Times New Roman"/>
        </w:rPr>
        <w:t>can the</w:t>
      </w:r>
      <w:r w:rsidR="007D2FA2" w:rsidRPr="009A673A">
        <w:rPr>
          <w:rFonts w:ascii="Times New Roman" w:hAnsi="Times New Roman" w:cs="Times New Roman"/>
        </w:rPr>
        <w:t>n</w:t>
      </w:r>
      <w:r w:rsidR="00D56BD9" w:rsidRPr="009A673A">
        <w:rPr>
          <w:rFonts w:ascii="Times New Roman" w:hAnsi="Times New Roman" w:cs="Times New Roman"/>
        </w:rPr>
        <w:t xml:space="preserve"> compare</w:t>
      </w:r>
      <w:r w:rsidR="752B909B" w:rsidRPr="009A673A">
        <w:rPr>
          <w:rFonts w:ascii="Times New Roman" w:hAnsi="Times New Roman" w:cs="Times New Roman"/>
        </w:rPr>
        <w:t xml:space="preserve"> the</w:t>
      </w:r>
      <w:r w:rsidRPr="009A673A">
        <w:rPr>
          <w:rFonts w:ascii="Times New Roman" w:hAnsi="Times New Roman" w:cs="Times New Roman"/>
        </w:rPr>
        <w:t xml:space="preserve"> disease-related events between the counterfactual life courses.</w:t>
      </w:r>
    </w:p>
    <w:p w14:paraId="0C2A7F9E" w14:textId="77777777" w:rsidR="00E45D3E" w:rsidRPr="009A673A" w:rsidRDefault="00E45D3E" w:rsidP="00B17C1B">
      <w:pPr>
        <w:rPr>
          <w:rFonts w:ascii="Times New Roman" w:hAnsi="Times New Roman" w:cs="Times New Roman"/>
        </w:rPr>
      </w:pPr>
    </w:p>
    <w:p w14:paraId="391A02EF" w14:textId="4D18CB11" w:rsidR="00C35D76" w:rsidRPr="009A673A" w:rsidRDefault="004A523F" w:rsidP="005D0039">
      <w:pPr>
        <w:pStyle w:val="Heading1"/>
        <w:numPr>
          <w:ilvl w:val="0"/>
          <w:numId w:val="17"/>
        </w:numPr>
        <w:rPr>
          <w:rFonts w:ascii="Times New Roman" w:hAnsi="Times New Roman" w:cs="Times New Roman"/>
        </w:rPr>
      </w:pPr>
      <w:bookmarkStart w:id="401" w:name="_Toc190955320"/>
      <w:r w:rsidRPr="009A673A">
        <w:rPr>
          <w:rFonts w:ascii="Times New Roman" w:hAnsi="Times New Roman" w:cs="Times New Roman"/>
        </w:rPr>
        <w:lastRenderedPageBreak/>
        <w:t>Model out</w:t>
      </w:r>
      <w:r w:rsidR="00B86A8F" w:rsidRPr="009A673A">
        <w:rPr>
          <w:rFonts w:ascii="Times New Roman" w:hAnsi="Times New Roman" w:cs="Times New Roman"/>
        </w:rPr>
        <w:t>put</w:t>
      </w:r>
      <w:r w:rsidRPr="009A673A">
        <w:rPr>
          <w:rFonts w:ascii="Times New Roman" w:hAnsi="Times New Roman" w:cs="Times New Roman"/>
        </w:rPr>
        <w:t>s</w:t>
      </w:r>
      <w:bookmarkEnd w:id="401"/>
    </w:p>
    <w:p w14:paraId="6AA0EB55" w14:textId="72FF0F00" w:rsidR="004D2FFF" w:rsidRPr="009A673A" w:rsidRDefault="00C35D76" w:rsidP="00B17C1B">
      <w:pPr>
        <w:rPr>
          <w:rFonts w:ascii="Times New Roman" w:hAnsi="Times New Roman" w:cs="Times New Roman"/>
        </w:rPr>
      </w:pPr>
      <w:r w:rsidRPr="009A673A">
        <w:rPr>
          <w:rFonts w:ascii="Times New Roman" w:hAnsi="Times New Roman" w:cs="Times New Roman"/>
        </w:rPr>
        <w:t xml:space="preserve">The population in the model </w:t>
      </w:r>
      <w:r w:rsidR="00C74C1F" w:rsidRPr="009A673A">
        <w:rPr>
          <w:rFonts w:ascii="Times New Roman" w:hAnsi="Times New Roman" w:cs="Times New Roman"/>
        </w:rPr>
        <w:t xml:space="preserve">for this report was set </w:t>
      </w:r>
      <w:r w:rsidRPr="009A673A">
        <w:rPr>
          <w:rFonts w:ascii="Times New Roman" w:hAnsi="Times New Roman" w:cs="Times New Roman"/>
        </w:rPr>
        <w:t xml:space="preserve">for </w:t>
      </w:r>
      <w:r w:rsidR="00AA3216" w:rsidRPr="009A673A">
        <w:rPr>
          <w:rFonts w:ascii="Times New Roman" w:hAnsi="Times New Roman" w:cs="Times New Roman"/>
        </w:rPr>
        <w:t>Japan</w:t>
      </w:r>
      <w:r w:rsidRPr="009A673A">
        <w:rPr>
          <w:rFonts w:ascii="Times New Roman" w:hAnsi="Times New Roman" w:cs="Times New Roman"/>
        </w:rPr>
        <w:t>.</w:t>
      </w:r>
      <w:r w:rsidR="003A6272" w:rsidRPr="009A673A">
        <w:rPr>
          <w:rFonts w:ascii="Times New Roman" w:hAnsi="Times New Roman" w:cs="Times New Roman"/>
        </w:rPr>
        <w:t xml:space="preserve"> </w:t>
      </w:r>
      <w:r w:rsidRPr="009A673A">
        <w:rPr>
          <w:rFonts w:ascii="Times New Roman" w:hAnsi="Times New Roman" w:cs="Times New Roman"/>
        </w:rPr>
        <w:t xml:space="preserve">The </w:t>
      </w:r>
      <w:r w:rsidR="0056735D" w:rsidRPr="009A673A">
        <w:rPr>
          <w:rFonts w:ascii="Times New Roman" w:hAnsi="Times New Roman" w:cs="Times New Roman"/>
        </w:rPr>
        <w:t xml:space="preserve">model has a time horizon of </w:t>
      </w:r>
      <w:r w:rsidR="005B7B89" w:rsidRPr="009A673A">
        <w:rPr>
          <w:rFonts w:ascii="Times New Roman" w:hAnsi="Times New Roman" w:cs="Times New Roman"/>
        </w:rPr>
        <w:t>19</w:t>
      </w:r>
      <w:r w:rsidR="006620B4" w:rsidRPr="009A673A">
        <w:rPr>
          <w:rFonts w:ascii="Times New Roman" w:hAnsi="Times New Roman" w:cs="Times New Roman"/>
        </w:rPr>
        <w:t xml:space="preserve"> years, </w:t>
      </w:r>
      <w:r w:rsidRPr="009A673A">
        <w:rPr>
          <w:rFonts w:ascii="Times New Roman" w:hAnsi="Times New Roman" w:cs="Times New Roman"/>
        </w:rPr>
        <w:t>from 20</w:t>
      </w:r>
      <w:r w:rsidR="00AA3216" w:rsidRPr="009A673A">
        <w:rPr>
          <w:rFonts w:ascii="Times New Roman" w:hAnsi="Times New Roman" w:cs="Times New Roman"/>
        </w:rPr>
        <w:t>01</w:t>
      </w:r>
      <w:r w:rsidRPr="009A673A">
        <w:rPr>
          <w:rFonts w:ascii="Times New Roman" w:hAnsi="Times New Roman" w:cs="Times New Roman"/>
        </w:rPr>
        <w:t xml:space="preserve"> to 20</w:t>
      </w:r>
      <w:r w:rsidR="00AA3216" w:rsidRPr="009A673A">
        <w:rPr>
          <w:rFonts w:ascii="Times New Roman" w:hAnsi="Times New Roman" w:cs="Times New Roman"/>
        </w:rPr>
        <w:t>19</w:t>
      </w:r>
      <w:r w:rsidRPr="009A673A">
        <w:rPr>
          <w:rFonts w:ascii="Times New Roman" w:hAnsi="Times New Roman" w:cs="Times New Roman"/>
        </w:rPr>
        <w:t xml:space="preserve">. The </w:t>
      </w:r>
      <w:r w:rsidR="00B86A8F" w:rsidRPr="009A673A">
        <w:rPr>
          <w:rFonts w:ascii="Times New Roman" w:hAnsi="Times New Roman" w:cs="Times New Roman"/>
        </w:rPr>
        <w:t xml:space="preserve">simulation begins in </w:t>
      </w:r>
      <w:r w:rsidR="00C35787" w:rsidRPr="009A673A">
        <w:rPr>
          <w:rFonts w:ascii="Times New Roman" w:hAnsi="Times New Roman" w:cs="Times New Roman"/>
        </w:rPr>
        <w:t>2001</w:t>
      </w:r>
      <w:r w:rsidRPr="009A673A">
        <w:rPr>
          <w:rFonts w:ascii="Times New Roman" w:hAnsi="Times New Roman" w:cs="Times New Roman"/>
        </w:rPr>
        <w:t xml:space="preserve">. </w:t>
      </w:r>
      <w:r w:rsidR="004D2FFF" w:rsidRPr="009A673A">
        <w:rPr>
          <w:rFonts w:ascii="Times New Roman" w:hAnsi="Times New Roman" w:cs="Times New Roman"/>
        </w:rPr>
        <w:t xml:space="preserve">The model outputs </w:t>
      </w:r>
      <w:r w:rsidR="002F5FE6" w:rsidRPr="009A673A">
        <w:rPr>
          <w:rFonts w:ascii="Times New Roman" w:hAnsi="Times New Roman" w:cs="Times New Roman"/>
        </w:rPr>
        <w:t xml:space="preserve">produce </w:t>
      </w:r>
      <w:r w:rsidR="003C2217" w:rsidRPr="009A673A">
        <w:rPr>
          <w:rFonts w:ascii="Times New Roman" w:hAnsi="Times New Roman" w:cs="Times New Roman"/>
        </w:rPr>
        <w:t xml:space="preserve">adult </w:t>
      </w:r>
      <w:r w:rsidR="002F5FE6" w:rsidRPr="009A673A">
        <w:rPr>
          <w:rFonts w:ascii="Times New Roman" w:hAnsi="Times New Roman" w:cs="Times New Roman"/>
        </w:rPr>
        <w:t>life-course trajectories for each simulant</w:t>
      </w:r>
      <w:r w:rsidR="00FC0DE0" w:rsidRPr="009A673A">
        <w:rPr>
          <w:rFonts w:ascii="Times New Roman" w:hAnsi="Times New Roman" w:cs="Times New Roman"/>
        </w:rPr>
        <w:t>.</w:t>
      </w:r>
      <w:r w:rsidR="00A04E4B" w:rsidRPr="009A673A">
        <w:rPr>
          <w:rFonts w:ascii="Times New Roman" w:hAnsi="Times New Roman" w:cs="Times New Roman"/>
        </w:rPr>
        <w:t xml:space="preserve"> </w:t>
      </w:r>
      <w:r w:rsidR="00FC0DE0" w:rsidRPr="009A673A">
        <w:rPr>
          <w:rFonts w:ascii="Times New Roman" w:hAnsi="Times New Roman" w:cs="Times New Roman"/>
        </w:rPr>
        <w:t>From these,</w:t>
      </w:r>
      <w:r w:rsidR="00A15927" w:rsidRPr="009A673A">
        <w:rPr>
          <w:rFonts w:ascii="Times New Roman" w:hAnsi="Times New Roman" w:cs="Times New Roman"/>
        </w:rPr>
        <w:t xml:space="preserve"> </w:t>
      </w:r>
      <w:r w:rsidR="00136450" w:rsidRPr="009A673A">
        <w:rPr>
          <w:rFonts w:ascii="Times New Roman" w:hAnsi="Times New Roman" w:cs="Times New Roman"/>
        </w:rPr>
        <w:t xml:space="preserve">annual </w:t>
      </w:r>
      <w:r w:rsidR="00A15927" w:rsidRPr="009A673A">
        <w:rPr>
          <w:rFonts w:ascii="Times New Roman" w:hAnsi="Times New Roman" w:cs="Times New Roman"/>
        </w:rPr>
        <w:t>summary measures such as incidence, prevalence</w:t>
      </w:r>
      <w:r w:rsidR="003627DF">
        <w:rPr>
          <w:rFonts w:ascii="Times New Roman" w:hAnsi="Times New Roman" w:cs="Times New Roman"/>
        </w:rPr>
        <w:t>,</w:t>
      </w:r>
      <w:r w:rsidR="00A15927" w:rsidRPr="009A673A">
        <w:rPr>
          <w:rFonts w:ascii="Times New Roman" w:hAnsi="Times New Roman" w:cs="Times New Roman"/>
        </w:rPr>
        <w:t xml:space="preserve"> and mortality </w:t>
      </w:r>
      <w:r w:rsidR="00FC0DE0" w:rsidRPr="009A673A">
        <w:rPr>
          <w:rFonts w:ascii="Times New Roman" w:hAnsi="Times New Roman" w:cs="Times New Roman"/>
        </w:rPr>
        <w:t xml:space="preserve">rates </w:t>
      </w:r>
      <w:r w:rsidR="00A15927" w:rsidRPr="009A673A">
        <w:rPr>
          <w:rFonts w:ascii="Times New Roman" w:hAnsi="Times New Roman" w:cs="Times New Roman"/>
        </w:rPr>
        <w:t>are calculated</w:t>
      </w:r>
      <w:r w:rsidR="00136450" w:rsidRPr="009A673A">
        <w:rPr>
          <w:rFonts w:ascii="Times New Roman" w:hAnsi="Times New Roman" w:cs="Times New Roman"/>
        </w:rPr>
        <w:t>. These measures can then be c</w:t>
      </w:r>
      <w:r w:rsidR="00381EF7" w:rsidRPr="009A673A">
        <w:rPr>
          <w:rFonts w:ascii="Times New Roman" w:hAnsi="Times New Roman" w:cs="Times New Roman"/>
        </w:rPr>
        <w:t xml:space="preserve">ompared across time and between scenarios to estimate the effects and equity of </w:t>
      </w:r>
      <w:r w:rsidR="00A31871" w:rsidRPr="009A673A">
        <w:rPr>
          <w:rFonts w:ascii="Times New Roman" w:hAnsi="Times New Roman" w:cs="Times New Roman"/>
        </w:rPr>
        <w:t xml:space="preserve">different scenarios. </w:t>
      </w:r>
      <w:r w:rsidR="00D544CD" w:rsidRPr="009A673A">
        <w:rPr>
          <w:rFonts w:ascii="Times New Roman" w:hAnsi="Times New Roman" w:cs="Times New Roman"/>
        </w:rPr>
        <w:t xml:space="preserve">All outcome measures can be </w:t>
      </w:r>
      <w:del w:id="402" w:author="Kypridemos, Christodoulos" w:date="2025-02-20T14:42:00Z" w16du:dateUtc="2025-02-20T14:42:00Z">
        <w:r w:rsidR="009A673A" w:rsidRPr="009A673A" w:rsidDel="00520F5D">
          <w:rPr>
            <w:rFonts w:ascii="Times New Roman" w:hAnsi="Times New Roman" w:cs="Times New Roman"/>
          </w:rPr>
          <w:delText>standardized</w:delText>
        </w:r>
        <w:r w:rsidR="00D544CD" w:rsidRPr="009A673A" w:rsidDel="00520F5D">
          <w:rPr>
            <w:rFonts w:ascii="Times New Roman" w:hAnsi="Times New Roman" w:cs="Times New Roman"/>
          </w:rPr>
          <w:delText xml:space="preserve"> </w:delText>
        </w:r>
      </w:del>
      <w:ins w:id="403" w:author="Kypridemos, Christodoulos" w:date="2025-02-20T14:42:00Z" w16du:dateUtc="2025-02-20T14:42:00Z">
        <w:r w:rsidR="00520F5D">
          <w:rPr>
            <w:rFonts w:ascii="Times New Roman" w:hAnsi="Times New Roman" w:cs="Times New Roman"/>
          </w:rPr>
          <w:t>standardised</w:t>
        </w:r>
        <w:r w:rsidR="00520F5D" w:rsidRPr="009A673A">
          <w:rPr>
            <w:rFonts w:ascii="Times New Roman" w:hAnsi="Times New Roman" w:cs="Times New Roman"/>
          </w:rPr>
          <w:t xml:space="preserve"> </w:t>
        </w:r>
      </w:ins>
      <w:r w:rsidR="5C760D6C" w:rsidRPr="009A673A">
        <w:rPr>
          <w:rFonts w:ascii="Times New Roman" w:hAnsi="Times New Roman" w:cs="Times New Roman"/>
        </w:rPr>
        <w:t>to the 20</w:t>
      </w:r>
      <w:r w:rsidR="00A53151" w:rsidRPr="009A673A">
        <w:rPr>
          <w:rFonts w:ascii="Times New Roman" w:hAnsi="Times New Roman" w:cs="Times New Roman"/>
        </w:rPr>
        <w:t>15</w:t>
      </w:r>
      <w:r w:rsidR="5C760D6C" w:rsidRPr="009A673A">
        <w:rPr>
          <w:rFonts w:ascii="Times New Roman" w:hAnsi="Times New Roman" w:cs="Times New Roman"/>
        </w:rPr>
        <w:t xml:space="preserve"> </w:t>
      </w:r>
      <w:r w:rsidR="00A53151" w:rsidRPr="009A673A">
        <w:rPr>
          <w:rFonts w:ascii="Times New Roman" w:hAnsi="Times New Roman" w:cs="Times New Roman"/>
        </w:rPr>
        <w:t>Japan</w:t>
      </w:r>
      <w:r w:rsidR="5C760D6C" w:rsidRPr="009A673A">
        <w:rPr>
          <w:rFonts w:ascii="Times New Roman" w:hAnsi="Times New Roman" w:cs="Times New Roman"/>
        </w:rPr>
        <w:t xml:space="preserve"> Standard Population </w:t>
      </w:r>
      <w:r w:rsidR="00D544CD" w:rsidRPr="009A673A">
        <w:rPr>
          <w:rFonts w:ascii="Times New Roman" w:hAnsi="Times New Roman" w:cs="Times New Roman"/>
        </w:rPr>
        <w:t xml:space="preserve">or </w:t>
      </w:r>
      <w:r w:rsidR="0004270B" w:rsidRPr="009A673A">
        <w:rPr>
          <w:rFonts w:ascii="Times New Roman" w:hAnsi="Times New Roman" w:cs="Times New Roman"/>
        </w:rPr>
        <w:t>not</w:t>
      </w:r>
      <w:r w:rsidR="00D544CD" w:rsidRPr="009A673A">
        <w:rPr>
          <w:rFonts w:ascii="Times New Roman" w:hAnsi="Times New Roman" w:cs="Times New Roman"/>
        </w:rPr>
        <w:t xml:space="preserve">, and stratification is possible by </w:t>
      </w:r>
      <w:r w:rsidR="0004270B" w:rsidRPr="009A673A">
        <w:rPr>
          <w:rFonts w:ascii="Times New Roman" w:hAnsi="Times New Roman" w:cs="Times New Roman"/>
        </w:rPr>
        <w:t xml:space="preserve">year, </w:t>
      </w:r>
      <w:r w:rsidR="00D544CD" w:rsidRPr="009A673A">
        <w:rPr>
          <w:rFonts w:ascii="Times New Roman" w:hAnsi="Times New Roman" w:cs="Times New Roman"/>
        </w:rPr>
        <w:t xml:space="preserve">sex, </w:t>
      </w:r>
      <w:r w:rsidR="00B82BAB" w:rsidRPr="009A673A">
        <w:rPr>
          <w:rFonts w:ascii="Times New Roman" w:hAnsi="Times New Roman" w:cs="Times New Roman"/>
        </w:rPr>
        <w:t xml:space="preserve">and </w:t>
      </w:r>
      <w:r w:rsidR="00D544CD" w:rsidRPr="009A673A">
        <w:rPr>
          <w:rFonts w:ascii="Times New Roman" w:hAnsi="Times New Roman" w:cs="Times New Roman"/>
        </w:rPr>
        <w:t>age</w:t>
      </w:r>
      <w:r w:rsidR="0072054E" w:rsidRPr="009A673A">
        <w:rPr>
          <w:rFonts w:ascii="Times New Roman" w:hAnsi="Times New Roman" w:cs="Times New Roman"/>
        </w:rPr>
        <w:t xml:space="preserve"> </w:t>
      </w:r>
      <w:r w:rsidR="00D544CD" w:rsidRPr="009A673A">
        <w:rPr>
          <w:rFonts w:ascii="Times New Roman" w:hAnsi="Times New Roman" w:cs="Times New Roman"/>
        </w:rPr>
        <w:t>group</w:t>
      </w:r>
      <w:r w:rsidR="00196569" w:rsidRPr="009A673A">
        <w:rPr>
          <w:rFonts w:ascii="Times New Roman" w:hAnsi="Times New Roman" w:cs="Times New Roman"/>
        </w:rPr>
        <w:t>,</w:t>
      </w:r>
      <w:r w:rsidR="00B82BAB" w:rsidRPr="009A673A">
        <w:rPr>
          <w:rFonts w:ascii="Times New Roman" w:hAnsi="Times New Roman" w:cs="Times New Roman"/>
        </w:rPr>
        <w:t xml:space="preserve"> allowing </w:t>
      </w:r>
      <w:r w:rsidR="003F4350" w:rsidRPr="009A673A">
        <w:rPr>
          <w:rFonts w:ascii="Times New Roman" w:hAnsi="Times New Roman" w:cs="Times New Roman"/>
        </w:rPr>
        <w:t xml:space="preserve">examination of how effects differ across sub-populations. </w:t>
      </w:r>
    </w:p>
    <w:p w14:paraId="78087DFE" w14:textId="48918E92" w:rsidR="00C35D76" w:rsidRPr="009A673A" w:rsidRDefault="00C35D76" w:rsidP="00B17C1B">
      <w:pPr>
        <w:rPr>
          <w:rFonts w:ascii="Times New Roman" w:hAnsi="Times New Roman" w:cs="Times New Roman"/>
        </w:rPr>
      </w:pPr>
      <w:r w:rsidRPr="009A673A">
        <w:rPr>
          <w:rFonts w:ascii="Times New Roman" w:hAnsi="Times New Roman" w:cs="Times New Roman"/>
        </w:rPr>
        <w:t xml:space="preserve">Crucially, the model is a dynamic, open-cohort microsimulation model. That means </w:t>
      </w:r>
      <w:r w:rsidR="003627DF">
        <w:rPr>
          <w:rFonts w:ascii="Times New Roman" w:hAnsi="Times New Roman" w:cs="Times New Roman"/>
        </w:rPr>
        <w:t>it</w:t>
      </w:r>
      <w:r w:rsidRPr="009A673A">
        <w:rPr>
          <w:rFonts w:ascii="Times New Roman" w:hAnsi="Times New Roman" w:cs="Times New Roman"/>
        </w:rPr>
        <w:t xml:space="preserve"> is trying to estimate the actual </w:t>
      </w:r>
      <w:r w:rsidR="00370D82" w:rsidRPr="009A673A">
        <w:rPr>
          <w:rFonts w:ascii="Times New Roman" w:hAnsi="Times New Roman" w:cs="Times New Roman"/>
        </w:rPr>
        <w:t>impact</w:t>
      </w:r>
      <w:r w:rsidRPr="009A673A">
        <w:rPr>
          <w:rFonts w:ascii="Times New Roman" w:hAnsi="Times New Roman" w:cs="Times New Roman"/>
        </w:rPr>
        <w:t xml:space="preserve"> of the scenarios within a dynamic population where people are born, age, </w:t>
      </w:r>
      <w:r w:rsidR="003627DF">
        <w:rPr>
          <w:rFonts w:ascii="Times New Roman" w:hAnsi="Times New Roman" w:cs="Times New Roman"/>
        </w:rPr>
        <w:t>change</w:t>
      </w:r>
      <w:r w:rsidRPr="009A673A">
        <w:rPr>
          <w:rFonts w:ascii="Times New Roman" w:hAnsi="Times New Roman" w:cs="Times New Roman"/>
        </w:rPr>
        <w:t xml:space="preserve"> </w:t>
      </w:r>
      <w:r w:rsidR="003627DF">
        <w:rPr>
          <w:rFonts w:ascii="Times New Roman" w:hAnsi="Times New Roman" w:cs="Times New Roman"/>
        </w:rPr>
        <w:t>their</w:t>
      </w:r>
      <w:r w:rsidRPr="009A673A">
        <w:rPr>
          <w:rFonts w:ascii="Times New Roman" w:hAnsi="Times New Roman" w:cs="Times New Roman"/>
        </w:rPr>
        <w:t xml:space="preserve"> </w:t>
      </w:r>
      <w:r w:rsidR="003627DF">
        <w:rPr>
          <w:rFonts w:ascii="Times New Roman" w:hAnsi="Times New Roman" w:cs="Times New Roman"/>
        </w:rPr>
        <w:t>risk</w:t>
      </w:r>
      <w:r w:rsidRPr="009A673A">
        <w:rPr>
          <w:rFonts w:ascii="Times New Roman" w:hAnsi="Times New Roman" w:cs="Times New Roman"/>
        </w:rPr>
        <w:t xml:space="preserve"> </w:t>
      </w:r>
      <w:r w:rsidR="003627DF">
        <w:rPr>
          <w:rFonts w:ascii="Times New Roman" w:hAnsi="Times New Roman" w:cs="Times New Roman"/>
        </w:rPr>
        <w:t>factors</w:t>
      </w:r>
      <w:r w:rsidRPr="009A673A">
        <w:rPr>
          <w:rFonts w:ascii="Times New Roman" w:hAnsi="Times New Roman" w:cs="Times New Roman"/>
        </w:rPr>
        <w:t>, and die. Th</w:t>
      </w:r>
      <w:r w:rsidR="003627DF">
        <w:rPr>
          <w:rFonts w:ascii="Times New Roman" w:hAnsi="Times New Roman" w:cs="Times New Roman"/>
        </w:rPr>
        <w:t>us, our model’s</w:t>
      </w:r>
      <w:r w:rsidRPr="009A673A">
        <w:rPr>
          <w:rFonts w:ascii="Times New Roman" w:hAnsi="Times New Roman" w:cs="Times New Roman"/>
        </w:rPr>
        <w:t xml:space="preserve"> detailed </w:t>
      </w:r>
      <w:del w:id="404" w:author="Kypridemos, Christodoulos" w:date="2025-02-20T14:42:00Z" w16du:dateUtc="2025-02-20T14:42:00Z">
        <w:r w:rsidR="005F0E6F" w:rsidDel="00520F5D">
          <w:rPr>
            <w:rFonts w:ascii="Times New Roman" w:hAnsi="Times New Roman" w:cs="Times New Roman"/>
          </w:rPr>
          <w:delText>model</w:delText>
        </w:r>
        <w:r w:rsidRPr="009A673A" w:rsidDel="00520F5D">
          <w:rPr>
            <w:rFonts w:ascii="Times New Roman" w:hAnsi="Times New Roman" w:cs="Times New Roman"/>
          </w:rPr>
          <w:delText xml:space="preserve">ing </w:delText>
        </w:r>
      </w:del>
      <w:ins w:id="405" w:author="Kypridemos, Christodoulos" w:date="2025-02-20T14:42:00Z" w16du:dateUtc="2025-02-20T14:42:00Z">
        <w:r w:rsidR="00520F5D">
          <w:rPr>
            <w:rFonts w:ascii="Times New Roman" w:hAnsi="Times New Roman" w:cs="Times New Roman"/>
          </w:rPr>
          <w:t>modelling</w:t>
        </w:r>
        <w:r w:rsidR="00520F5D" w:rsidRPr="009A673A">
          <w:rPr>
            <w:rFonts w:ascii="Times New Roman" w:hAnsi="Times New Roman" w:cs="Times New Roman"/>
          </w:rPr>
          <w:t xml:space="preserve"> </w:t>
        </w:r>
      </w:ins>
      <w:r w:rsidRPr="009A673A">
        <w:rPr>
          <w:rFonts w:ascii="Times New Roman" w:hAnsi="Times New Roman" w:cs="Times New Roman"/>
        </w:rPr>
        <w:t xml:space="preserve">of population dynamics is different from </w:t>
      </w:r>
      <w:r w:rsidR="003627DF">
        <w:rPr>
          <w:rFonts w:ascii="Times New Roman" w:hAnsi="Times New Roman" w:cs="Times New Roman"/>
        </w:rPr>
        <w:t xml:space="preserve">that of </w:t>
      </w:r>
      <w:r w:rsidRPr="009A673A">
        <w:rPr>
          <w:rFonts w:ascii="Times New Roman" w:hAnsi="Times New Roman" w:cs="Times New Roman"/>
        </w:rPr>
        <w:t>many economic models</w:t>
      </w:r>
      <w:r w:rsidR="00B86A8F" w:rsidRPr="009A673A">
        <w:rPr>
          <w:rFonts w:ascii="Times New Roman" w:hAnsi="Times New Roman" w:cs="Times New Roman"/>
        </w:rPr>
        <w:t>,</w:t>
      </w:r>
      <w:r w:rsidRPr="009A673A">
        <w:rPr>
          <w:rFonts w:ascii="Times New Roman" w:hAnsi="Times New Roman" w:cs="Times New Roman"/>
        </w:rPr>
        <w:t xml:space="preserve"> which are often </w:t>
      </w:r>
      <w:r w:rsidR="003627DF" w:rsidRPr="009A673A">
        <w:rPr>
          <w:rFonts w:ascii="Times New Roman" w:hAnsi="Times New Roman" w:cs="Times New Roman"/>
        </w:rPr>
        <w:t>closed</w:t>
      </w:r>
      <w:r w:rsidR="003627DF">
        <w:rPr>
          <w:rFonts w:ascii="Times New Roman" w:hAnsi="Times New Roman" w:cs="Times New Roman"/>
        </w:rPr>
        <w:t>-</w:t>
      </w:r>
      <w:r w:rsidR="003627DF" w:rsidRPr="009A673A">
        <w:rPr>
          <w:rFonts w:ascii="Times New Roman" w:hAnsi="Times New Roman" w:cs="Times New Roman"/>
        </w:rPr>
        <w:t>cohort</w:t>
      </w:r>
      <w:r w:rsidR="003627DF">
        <w:rPr>
          <w:rFonts w:ascii="Times New Roman" w:hAnsi="Times New Roman" w:cs="Times New Roman"/>
        </w:rPr>
        <w:t xml:space="preserve"> models.</w:t>
      </w:r>
      <w:r w:rsidRPr="009A673A">
        <w:rPr>
          <w:rFonts w:ascii="Times New Roman" w:hAnsi="Times New Roman" w:cs="Times New Roman"/>
        </w:rPr>
        <w:t xml:space="preserve"> </w:t>
      </w:r>
      <w:r w:rsidR="003627DF">
        <w:rPr>
          <w:rFonts w:ascii="Times New Roman" w:hAnsi="Times New Roman" w:cs="Times New Roman"/>
        </w:rPr>
        <w:t>These</w:t>
      </w:r>
      <w:r w:rsidRPr="009A673A">
        <w:rPr>
          <w:rFonts w:ascii="Times New Roman" w:hAnsi="Times New Roman" w:cs="Times New Roman"/>
        </w:rPr>
        <w:t xml:space="preserve"> </w:t>
      </w:r>
      <w:r w:rsidR="003627DF">
        <w:rPr>
          <w:rFonts w:ascii="Times New Roman" w:hAnsi="Times New Roman" w:cs="Times New Roman"/>
        </w:rPr>
        <w:t>models</w:t>
      </w:r>
      <w:r w:rsidRPr="009A673A">
        <w:rPr>
          <w:rFonts w:ascii="Times New Roman" w:hAnsi="Times New Roman" w:cs="Times New Roman"/>
        </w:rPr>
        <w:t xml:space="preserve"> follow the same </w:t>
      </w:r>
      <w:r w:rsidR="00442157" w:rsidRPr="009A673A">
        <w:rPr>
          <w:rFonts w:ascii="Times New Roman" w:hAnsi="Times New Roman" w:cs="Times New Roman"/>
        </w:rPr>
        <w:t>population cohort</w:t>
      </w:r>
      <w:r w:rsidRPr="009A673A">
        <w:rPr>
          <w:rFonts w:ascii="Times New Roman" w:hAnsi="Times New Roman" w:cs="Times New Roman"/>
        </w:rPr>
        <w:t xml:space="preserve"> over time and often have a lifetime horizon. </w:t>
      </w:r>
    </w:p>
    <w:p w14:paraId="47B4512C" w14:textId="576246EF" w:rsidR="00C35D76" w:rsidRPr="009A673A" w:rsidRDefault="00C35D76" w:rsidP="005D0039">
      <w:pPr>
        <w:pStyle w:val="Heading3"/>
        <w:rPr>
          <w:rFonts w:ascii="Times New Roman" w:hAnsi="Times New Roman" w:cs="Times New Roman"/>
        </w:rPr>
      </w:pPr>
      <w:bookmarkStart w:id="406" w:name="_Toc58916785"/>
      <w:bookmarkStart w:id="407" w:name="_Toc190955321"/>
      <w:r w:rsidRPr="009A673A">
        <w:rPr>
          <w:rFonts w:ascii="Times New Roman" w:hAnsi="Times New Roman" w:cs="Times New Roman"/>
        </w:rPr>
        <w:t>Uncertainty and probabilistic sensitivity analysis</w:t>
      </w:r>
      <w:bookmarkEnd w:id="406"/>
      <w:bookmarkEnd w:id="407"/>
    </w:p>
    <w:p w14:paraId="6B9AD023" w14:textId="3E740D31" w:rsidR="00C35D76" w:rsidRPr="009A673A" w:rsidRDefault="00BB0FC0" w:rsidP="00B17C1B">
      <w:pPr>
        <w:rPr>
          <w:rFonts w:ascii="Times New Roman" w:hAnsi="Times New Roman" w:cs="Times New Roman"/>
        </w:rPr>
      </w:pPr>
      <w:r w:rsidRPr="009A673A">
        <w:rPr>
          <w:rFonts w:ascii="Times New Roman" w:hAnsi="Times New Roman" w:cs="Times New Roman"/>
        </w:rPr>
        <w:t>IMPACT</w:t>
      </w:r>
      <w:r w:rsidRPr="009A673A">
        <w:rPr>
          <w:rFonts w:ascii="Times New Roman" w:hAnsi="Times New Roman" w:cs="Times New Roman"/>
          <w:vertAlign w:val="subscript"/>
        </w:rPr>
        <w:t>NCD</w:t>
      </w:r>
      <w:r w:rsidR="003627DF">
        <w:rPr>
          <w:rFonts w:ascii="Times New Roman" w:hAnsi="Times New Roman" w:cs="Times New Roman"/>
          <w:vertAlign w:val="subscript"/>
          <w:lang w:val="en-GB"/>
        </w:rPr>
        <w:t>-JPN</w:t>
      </w:r>
      <w:r w:rsidRPr="009A673A">
        <w:rPr>
          <w:rFonts w:ascii="Times New Roman" w:hAnsi="Times New Roman" w:cs="Times New Roman"/>
        </w:rPr>
        <w:t xml:space="preserve"> </w:t>
      </w:r>
      <w:r w:rsidR="00C35D76" w:rsidRPr="009A673A">
        <w:rPr>
          <w:rFonts w:ascii="Times New Roman" w:hAnsi="Times New Roman" w:cs="Times New Roman"/>
        </w:rPr>
        <w:t>implements a 2</w:t>
      </w:r>
      <w:r w:rsidR="00C35D76" w:rsidRPr="009A673A">
        <w:rPr>
          <w:rFonts w:ascii="Times New Roman" w:hAnsi="Times New Roman" w:cs="Times New Roman"/>
          <w:vertAlign w:val="superscript"/>
        </w:rPr>
        <w:t>nd</w:t>
      </w:r>
      <w:r w:rsidR="00C35D76" w:rsidRPr="009A673A">
        <w:rPr>
          <w:rFonts w:ascii="Times New Roman" w:hAnsi="Times New Roman" w:cs="Times New Roman"/>
        </w:rPr>
        <w:t xml:space="preserve"> order Monte Carlo approach to estimate uncertainty intervals (UI) for each scenario.</w:t>
      </w:r>
      <w:r w:rsidR="00C35D76" w:rsidRPr="009A673A">
        <w:rPr>
          <w:rFonts w:ascii="Times New Roman" w:hAnsi="Times New Roman" w:cs="Times New Roman"/>
        </w:rPr>
        <w:fldChar w:fldCharType="begin"/>
      </w:r>
      <w:r w:rsidR="004548B2">
        <w:rPr>
          <w:rFonts w:ascii="Times New Roman" w:hAnsi="Times New Roman" w:cs="Times New Roman"/>
        </w:rPr>
        <w:instrText xml:space="preserve"> ADDIN ZOTERO_ITEM CSL_CITATION {"citationID":"f8ky9vnv","properties":{"formattedCitation":"\\super 30,31\\nosupersub{}","plainCitation":"30,31","noteIndex":0},"citationItems":[{"id":3389,"uris":["http://zotero.org/users/1282898/items/NUGJ42BQ",["http://zotero.org/users/1282898/items/NUGJ42BQ"]],"itemData":{"id":3389,"type":"article-journal","abstract":"The analysis of both patient heterogeneity and parameter uncertainty in decision models is increasingly recommended. In addition, the complexity of current medical decision models commonly requires simulating individual subjects, which introduces stochastic uncertainty. The combined analysis of uncertainty and heterogeneity often involves complex nested Monte Carlo simulations to obtain the model outcomes of interest. In this article, the authors distinguish eight model types, each dealing with a different combination of patient heterogeneity, parameter uncertainty, and stochastic uncertainty. The analyses that are required to obtain the model outcomes are expressed in equations, explained in stepwise algorithms, and demonstrated in examples. Patient heterogeneity is represented by frequency distributions and analyzed with Monte Carlo simulation. Parameter uncertainty is represented by probability distributions and analyzed with 2nd-order Monte Carlo simulation (aka probabilistic sensitivity analysis). Stochastic uncertainty is analyzed with 1st-order Monte Carlo simulation (i.e., trials or random walks). This article can be used as a reference for analyzing complex models with more than one type of uncertainty and patient heterogeneity.","container-title":"Medical Decision Making","DOI":"10/cdf2wf","ISSN":"0272-989X, 1552-681X","issue":"4","journalAbbreviation":"Med. Decis. Making","language":"en","note":"Citation Key: koerkamp_combined_2011\nPMID: 20974904","page":"650-661","source":"mdm.sagepub.com","title":"The combined analysis of uncertainty and patient heterogeneity in medical decision models","volume":"31","author":[{"family":"Koerkamp","given":"Bas Groot"},{"family":"Stijnen","given":"Theo"},{"family":"Weinstein","given":"Milton C."},{"family":"Hunink","given":"M. G. Myriam"}],"issued":{"date-parts":[["2011",7,1]]},"citation-key":"koerkamp_combined_2011"}},{"id":3393,"uris":["http://zotero.org/users/1282898/items/2FHMNUJC",["http://zotero.org/users/1282898/items/2FHMNUJC"]],"itemData":{"id":3393,"type":"article-journal","abstract":"A model's purpose is to inform medical decisions and health care resource allocation. Modelers employ quantitative methods to structure the clinical, epidemiological, and economic evidence base and gain qualitative insight to assist decision makers in making better decisions. From a policy perspective, the value of a model-based analysis lies not simply in its ability to generate a precise point estimate for a specific outcome but also in the systematic examination and responsible reporting of uncertainty surrounding this outcome and the ultimate decision being addressed. Different concepts relating to uncertainty in decision modeling are explored. Stochastic (first-order) uncertainty is distinguished from both parameter (second-order) uncertainty and from heterogeneity, with structural uncertainty relating to the model itself forming another level of uncertainty to consider. The article argues that the estimation of point estimates and uncertainty in parameters is part of a single process and explores the link between parameter uncertainty through to decision uncertainty and the relationship to value of information analysis. The article also makes extensive recommendations around the reporting of uncertainty, in terms of both deterministic sensitivity analysis techniques and probabilistic methods. Expected value of perfect information is argued to be the most appropriate presentational technique, alongside cost-effectiveness acceptability curves, for representing decision uncertainty from probabilistic analysis.","container-title":"Value in Health","DOI":"10/f39s8w","ISSN":"1098-3015","issue":"6","journalAbbreviation":"Value Health","language":"en","license":"https://www.elsevier.com/tdm/userlicense/1.0/","note":"Citation Key: briggs_model_2012","page":"835-842","source":"ScienceDirect","title":"Model parameter estimation and uncertainty: a report of the ISPOR-SMDM modeling good research practices task force-6","title-short":"Model Parameter Estimation and Uncertainty","volume":"15","author":[{"family":"Briggs","given":"Andrew H."},{"family":"Weinstein","given":"Milton C."},{"family":"Fenwick","given":"Elisabeth A.L."},{"family":"Karnon","given":"Jonathan"},{"family":"Sculpher","given":"Mark J."},{"family":"Paltiel","given":"A. David"}],"issued":{"date-parts":[["2012",9]]},"citation-key":"briggs_model_2012"},"locator":"-6"}],"schema":"https://github.com/citation-style-language/schema/raw/master/csl-citation.json"} </w:instrText>
      </w:r>
      <w:r w:rsidR="00C35D76" w:rsidRPr="009A673A">
        <w:rPr>
          <w:rFonts w:ascii="Times New Roman" w:hAnsi="Times New Roman" w:cs="Times New Roman"/>
        </w:rPr>
        <w:fldChar w:fldCharType="separate"/>
      </w:r>
      <w:r w:rsidR="004548B2" w:rsidRPr="004548B2">
        <w:rPr>
          <w:rFonts w:ascii="Times New Roman" w:hAnsi="Times New Roman" w:cs="Times New Roman"/>
          <w:szCs w:val="24"/>
          <w:vertAlign w:val="superscript"/>
          <w:lang w:val="en-GB"/>
        </w:rPr>
        <w:t>30,31</w:t>
      </w:r>
      <w:r w:rsidR="00C35D76" w:rsidRPr="009A673A">
        <w:rPr>
          <w:rFonts w:ascii="Times New Roman" w:hAnsi="Times New Roman" w:cs="Times New Roman"/>
        </w:rPr>
        <w:fldChar w:fldCharType="end"/>
      </w:r>
      <w:r w:rsidR="00C35D76" w:rsidRPr="009A673A">
        <w:rPr>
          <w:rFonts w:ascii="Times New Roman" w:hAnsi="Times New Roman" w:cs="Times New Roman"/>
        </w:rPr>
        <w:t xml:space="preserve"> For each iteration, a different set of input parameters is used by sampling from the respective distributions of input parameters. We assumed log-normal distributions for relative risks and hazard ratios, normal distributions for coefficients of linear regression equations, </w:t>
      </w:r>
      <w:r w:rsidR="00D4645D" w:rsidRPr="009A673A">
        <w:rPr>
          <w:rFonts w:ascii="Times New Roman" w:hAnsi="Times New Roman" w:cs="Times New Roman"/>
        </w:rPr>
        <w:t xml:space="preserve">and </w:t>
      </w:r>
      <w:r w:rsidR="003C2217" w:rsidRPr="009A673A">
        <w:rPr>
          <w:rFonts w:ascii="Times New Roman" w:hAnsi="Times New Roman" w:cs="Times New Roman"/>
        </w:rPr>
        <w:t xml:space="preserve">beta </w:t>
      </w:r>
      <w:r w:rsidR="00C35D76" w:rsidRPr="009A673A">
        <w:rPr>
          <w:rFonts w:ascii="Times New Roman" w:hAnsi="Times New Roman" w:cs="Times New Roman"/>
        </w:rPr>
        <w:t xml:space="preserve">distributions for </w:t>
      </w:r>
      <w:r w:rsidR="00D4645D" w:rsidRPr="009A673A">
        <w:rPr>
          <w:rFonts w:ascii="Times New Roman" w:hAnsi="Times New Roman" w:cs="Times New Roman"/>
        </w:rPr>
        <w:t>estimates of incidence, prevalence</w:t>
      </w:r>
      <w:r w:rsidR="00993ED3" w:rsidRPr="009A673A">
        <w:rPr>
          <w:rFonts w:ascii="Times New Roman" w:hAnsi="Times New Roman" w:cs="Times New Roman"/>
        </w:rPr>
        <w:t>, and case fatality rates</w:t>
      </w:r>
      <w:r w:rsidR="00C35D76" w:rsidRPr="009A673A">
        <w:rPr>
          <w:rFonts w:ascii="Times New Roman" w:hAnsi="Times New Roman" w:cs="Times New Roman"/>
        </w:rPr>
        <w:t>. Specifically, for relative risks and hazard ratios, the distributions were bounded above 1 when the mean was above 1 and vice versa.</w:t>
      </w:r>
    </w:p>
    <w:p w14:paraId="19733520" w14:textId="2BB520B3" w:rsidR="00C35D76" w:rsidRPr="009A673A" w:rsidRDefault="00DD7B09" w:rsidP="00B17C1B">
      <w:pPr>
        <w:rPr>
          <w:rFonts w:ascii="Times New Roman" w:hAnsi="Times New Roman" w:cs="Times New Roman"/>
        </w:rPr>
      </w:pPr>
      <w:r w:rsidRPr="009A673A">
        <w:rPr>
          <w:rFonts w:ascii="Times New Roman" w:hAnsi="Times New Roman" w:cs="Times New Roman"/>
        </w:rPr>
        <w:t>IMPACT</w:t>
      </w:r>
      <w:r w:rsidRPr="009A673A">
        <w:rPr>
          <w:rFonts w:ascii="Times New Roman" w:hAnsi="Times New Roman" w:cs="Times New Roman"/>
          <w:vertAlign w:val="subscript"/>
        </w:rPr>
        <w:t>NCD</w:t>
      </w:r>
      <w:r w:rsidR="003627DF">
        <w:rPr>
          <w:rFonts w:ascii="Times New Roman" w:hAnsi="Times New Roman" w:cs="Times New Roman"/>
          <w:vertAlign w:val="subscript"/>
          <w:lang w:val="en-GB"/>
        </w:rPr>
        <w:t>-JPN</w:t>
      </w:r>
      <w:r w:rsidRPr="009A673A">
        <w:rPr>
          <w:rFonts w:ascii="Times New Roman" w:hAnsi="Times New Roman" w:cs="Times New Roman"/>
        </w:rPr>
        <w:t xml:space="preserve"> </w:t>
      </w:r>
      <w:r w:rsidR="00C35D76" w:rsidRPr="009A673A">
        <w:rPr>
          <w:rFonts w:ascii="Times New Roman" w:hAnsi="Times New Roman" w:cs="Times New Roman"/>
        </w:rPr>
        <w:t>allows stochastic uncertainty, parameter uncertainty, individual heterogeneity, and</w:t>
      </w:r>
      <w:r w:rsidR="003627DF">
        <w:rPr>
          <w:rFonts w:ascii="Times New Roman" w:hAnsi="Times New Roman" w:cs="Times New Roman"/>
        </w:rPr>
        <w:t>,</w:t>
      </w:r>
      <w:r w:rsidR="00C35D76" w:rsidRPr="009A673A">
        <w:rPr>
          <w:rFonts w:ascii="Times New Roman" w:hAnsi="Times New Roman" w:cs="Times New Roman"/>
        </w:rPr>
        <w:t xml:space="preserve"> to some exten</w:t>
      </w:r>
      <w:r w:rsidR="0018266F" w:rsidRPr="009A673A">
        <w:rPr>
          <w:rFonts w:ascii="Times New Roman" w:hAnsi="Times New Roman" w:cs="Times New Roman"/>
        </w:rPr>
        <w:t>t</w:t>
      </w:r>
      <w:r w:rsidR="00B86A8F" w:rsidRPr="009A673A">
        <w:rPr>
          <w:rFonts w:ascii="Times New Roman" w:hAnsi="Times New Roman" w:cs="Times New Roman"/>
        </w:rPr>
        <w:t>,</w:t>
      </w:r>
      <w:r w:rsidR="00C35D76" w:rsidRPr="009A673A">
        <w:rPr>
          <w:rFonts w:ascii="Times New Roman" w:hAnsi="Times New Roman" w:cs="Times New Roman"/>
        </w:rPr>
        <w:t xml:space="preserve"> structural uncertainty to be propagated in the reported UI. </w:t>
      </w:r>
      <w:r w:rsidR="0087139C" w:rsidRPr="009A673A">
        <w:rPr>
          <w:rFonts w:ascii="Times New Roman" w:hAnsi="Times New Roman" w:cs="Times New Roman"/>
        </w:rPr>
        <w:t>In IMPACT</w:t>
      </w:r>
      <w:r w:rsidR="0087139C" w:rsidRPr="009A673A">
        <w:rPr>
          <w:rFonts w:ascii="Times New Roman" w:hAnsi="Times New Roman" w:cs="Times New Roman"/>
          <w:vertAlign w:val="subscript"/>
        </w:rPr>
        <w:t>NCD</w:t>
      </w:r>
      <w:r w:rsidR="003627DF">
        <w:rPr>
          <w:rFonts w:ascii="Times New Roman" w:hAnsi="Times New Roman" w:cs="Times New Roman"/>
          <w:vertAlign w:val="subscript"/>
          <w:lang w:val="en-GB"/>
        </w:rPr>
        <w:t>-JPN</w:t>
      </w:r>
      <w:r w:rsidR="0087139C" w:rsidRPr="009A673A">
        <w:rPr>
          <w:rFonts w:ascii="Times New Roman" w:hAnsi="Times New Roman" w:cs="Times New Roman"/>
        </w:rPr>
        <w:t xml:space="preserve">, we </w:t>
      </w:r>
      <w:del w:id="408" w:author="Kypridemos, Christodoulos" w:date="2025-02-20T14:42:00Z" w16du:dateUtc="2025-02-20T14:42:00Z">
        <w:r w:rsidR="009A673A" w:rsidRPr="009A673A" w:rsidDel="00520F5D">
          <w:rPr>
            <w:rFonts w:ascii="Times New Roman" w:hAnsi="Times New Roman" w:cs="Times New Roman"/>
          </w:rPr>
          <w:delText>minimize</w:delText>
        </w:r>
        <w:r w:rsidR="0087139C" w:rsidRPr="009A673A" w:rsidDel="00520F5D">
          <w:rPr>
            <w:rFonts w:ascii="Times New Roman" w:hAnsi="Times New Roman" w:cs="Times New Roman"/>
          </w:rPr>
          <w:delText xml:space="preserve"> </w:delText>
        </w:r>
      </w:del>
      <w:ins w:id="409" w:author="Kypridemos, Christodoulos" w:date="2025-02-20T14:42:00Z" w16du:dateUtc="2025-02-20T14:42:00Z">
        <w:r w:rsidR="00520F5D">
          <w:rPr>
            <w:rFonts w:ascii="Times New Roman" w:hAnsi="Times New Roman" w:cs="Times New Roman"/>
          </w:rPr>
          <w:t>minimise</w:t>
        </w:r>
        <w:r w:rsidR="00520F5D" w:rsidRPr="009A673A">
          <w:rPr>
            <w:rFonts w:ascii="Times New Roman" w:hAnsi="Times New Roman" w:cs="Times New Roman"/>
          </w:rPr>
          <w:t xml:space="preserve"> </w:t>
        </w:r>
      </w:ins>
      <w:r w:rsidR="0087139C" w:rsidRPr="009A673A">
        <w:rPr>
          <w:rFonts w:ascii="Times New Roman" w:hAnsi="Times New Roman" w:cs="Times New Roman"/>
        </w:rPr>
        <w:t xml:space="preserve">stochastic uncertainty by using the same random numbers for all scenarios when appropriate. </w:t>
      </w:r>
      <w:r w:rsidR="00C35D76" w:rsidRPr="009A673A">
        <w:rPr>
          <w:rFonts w:ascii="Times New Roman" w:hAnsi="Times New Roman" w:cs="Times New Roman"/>
        </w:rPr>
        <w:t xml:space="preserve">The following example illustrates the different types of uncertainty considered in </w:t>
      </w:r>
      <w:r w:rsidR="0087139C" w:rsidRPr="009A673A">
        <w:rPr>
          <w:rFonts w:ascii="Times New Roman" w:hAnsi="Times New Roman" w:cs="Times New Roman"/>
        </w:rPr>
        <w:t>the model</w:t>
      </w:r>
      <w:r w:rsidR="00C35D76" w:rsidRPr="009A673A">
        <w:rPr>
          <w:rFonts w:ascii="Times New Roman" w:hAnsi="Times New Roman" w:cs="Times New Roman"/>
        </w:rPr>
        <w:t xml:space="preserve">. Let us assume that the annual risk for CHD is 5%. </w:t>
      </w:r>
      <w:r w:rsidR="00B86A8F" w:rsidRPr="009A673A">
        <w:rPr>
          <w:rFonts w:ascii="Times New Roman" w:hAnsi="Times New Roman" w:cs="Times New Roman"/>
        </w:rPr>
        <w:t xml:space="preserve">Suppose we apply this risk to all individuals and randomly draw from a Bernoulli distribution with </w:t>
      </w:r>
      <w:r w:rsidR="00B86A8F" w:rsidRPr="009A673A">
        <w:rPr>
          <w:rFonts w:ascii="Cambria Math" w:hAnsi="Cambria Math" w:cs="Cambria Math"/>
        </w:rPr>
        <w:t>𝑝</w:t>
      </w:r>
      <w:r w:rsidR="00B86A8F" w:rsidRPr="009A673A">
        <w:rPr>
          <w:rFonts w:ascii="Times New Roman" w:hAnsi="Times New Roman" w:cs="Times New Roman"/>
        </w:rPr>
        <w:t xml:space="preserve"> = 5% to select those who will manifest CHD. In that case</w:t>
      </w:r>
      <w:r w:rsidR="00C35D76" w:rsidRPr="009A673A">
        <w:rPr>
          <w:rFonts w:ascii="Times New Roman" w:hAnsi="Times New Roman" w:cs="Times New Roman"/>
        </w:rPr>
        <w:t>, we only consider stochastic uncertainty</w:t>
      </w:r>
      <w:r w:rsidR="00B86A8F" w:rsidRPr="009A673A">
        <w:rPr>
          <w:rFonts w:ascii="Times New Roman" w:hAnsi="Times New Roman" w:cs="Times New Roman"/>
        </w:rPr>
        <w:t xml:space="preserve">. </w:t>
      </w:r>
      <w:r w:rsidR="008940FC" w:rsidRPr="009A673A">
        <w:rPr>
          <w:rFonts w:ascii="Times New Roman" w:hAnsi="Times New Roman" w:cs="Times New Roman"/>
        </w:rPr>
        <w:t>O</w:t>
      </w:r>
      <w:r w:rsidR="00B86A8F" w:rsidRPr="009A673A">
        <w:rPr>
          <w:rFonts w:ascii="Times New Roman" w:hAnsi="Times New Roman" w:cs="Times New Roman"/>
        </w:rPr>
        <w:t xml:space="preserve">ur model </w:t>
      </w:r>
      <w:del w:id="410" w:author="Kypridemos, Christodoulos" w:date="2025-02-20T14:42:00Z" w16du:dateUtc="2025-02-20T14:42:00Z">
        <w:r w:rsidR="009A673A" w:rsidRPr="009A673A" w:rsidDel="00520F5D">
          <w:rPr>
            <w:rFonts w:ascii="Times New Roman" w:hAnsi="Times New Roman" w:cs="Times New Roman"/>
          </w:rPr>
          <w:delText>minimizes</w:delText>
        </w:r>
        <w:r w:rsidR="00B86A8F" w:rsidRPr="009A673A" w:rsidDel="00520F5D">
          <w:rPr>
            <w:rFonts w:ascii="Times New Roman" w:hAnsi="Times New Roman" w:cs="Times New Roman"/>
          </w:rPr>
          <w:delText xml:space="preserve"> </w:delText>
        </w:r>
      </w:del>
      <w:ins w:id="411" w:author="Kypridemos, Christodoulos" w:date="2025-02-20T14:42:00Z" w16du:dateUtc="2025-02-20T14:42:00Z">
        <w:r w:rsidR="00520F5D">
          <w:rPr>
            <w:rFonts w:ascii="Times New Roman" w:hAnsi="Times New Roman" w:cs="Times New Roman"/>
          </w:rPr>
          <w:t>minimises</w:t>
        </w:r>
        <w:r w:rsidR="00520F5D" w:rsidRPr="009A673A">
          <w:rPr>
            <w:rFonts w:ascii="Times New Roman" w:hAnsi="Times New Roman" w:cs="Times New Roman"/>
          </w:rPr>
          <w:t xml:space="preserve"> </w:t>
        </w:r>
      </w:ins>
      <w:r w:rsidR="00B86A8F" w:rsidRPr="009A673A">
        <w:rPr>
          <w:rFonts w:ascii="Times New Roman" w:hAnsi="Times New Roman" w:cs="Times New Roman"/>
        </w:rPr>
        <w:t>stochastic uncertainty when we compare different policy scenarios</w:t>
      </w:r>
      <w:r w:rsidR="00C35D76" w:rsidRPr="009A673A">
        <w:rPr>
          <w:rFonts w:ascii="Times New Roman" w:hAnsi="Times New Roman" w:cs="Times New Roman"/>
        </w:rPr>
        <w:t xml:space="preserve"> by using the same random numbers for all scenarios, where appropriate. If we allow the annual risk for CHD to be conditional on individual characteristics (i.e.</w:t>
      </w:r>
      <w:r w:rsidR="00204AF8">
        <w:rPr>
          <w:rFonts w:ascii="Times New Roman" w:hAnsi="Times New Roman" w:cs="Times New Roman"/>
        </w:rPr>
        <w:t>,</w:t>
      </w:r>
      <w:r w:rsidR="00C35D76" w:rsidRPr="009A673A">
        <w:rPr>
          <w:rFonts w:ascii="Times New Roman" w:hAnsi="Times New Roman" w:cs="Times New Roman"/>
        </w:rPr>
        <w:t xml:space="preserve"> age, sex, exposure to risk factors), then individual heterogeneity is considered. Finally, when the uncertainty of the relative risks due to sampling errors is considered in </w:t>
      </w:r>
      <w:r w:rsidR="00B86A8F" w:rsidRPr="009A673A">
        <w:rPr>
          <w:rFonts w:ascii="Times New Roman" w:hAnsi="Times New Roman" w:cs="Times New Roman"/>
        </w:rPr>
        <w:t>estimating</w:t>
      </w:r>
      <w:r w:rsidR="00C35D76" w:rsidRPr="009A673A">
        <w:rPr>
          <w:rFonts w:ascii="Times New Roman" w:hAnsi="Times New Roman" w:cs="Times New Roman"/>
        </w:rPr>
        <w:t xml:space="preserve"> the annual risk for CHD, the parameter uncertainty is considered. From these three types of uncertainty, only the parameter uncertainty c</w:t>
      </w:r>
      <w:r w:rsidR="00B86A8F" w:rsidRPr="009A673A">
        <w:rPr>
          <w:rFonts w:ascii="Times New Roman" w:hAnsi="Times New Roman" w:cs="Times New Roman"/>
        </w:rPr>
        <w:t>ould</w:t>
      </w:r>
      <w:r w:rsidR="00C35D76" w:rsidRPr="009A673A">
        <w:rPr>
          <w:rFonts w:ascii="Times New Roman" w:hAnsi="Times New Roman" w:cs="Times New Roman"/>
        </w:rPr>
        <w:t xml:space="preserve"> be reduced </w:t>
      </w:r>
      <w:r w:rsidR="00E40DC0" w:rsidRPr="009A673A">
        <w:rPr>
          <w:rFonts w:ascii="Times New Roman" w:hAnsi="Times New Roman" w:cs="Times New Roman"/>
        </w:rPr>
        <w:t>by</w:t>
      </w:r>
      <w:r w:rsidR="00C35D76" w:rsidRPr="009A673A">
        <w:rPr>
          <w:rFonts w:ascii="Times New Roman" w:hAnsi="Times New Roman" w:cs="Times New Roman"/>
        </w:rPr>
        <w:t xml:space="preserve"> better studies in the future.</w:t>
      </w:r>
    </w:p>
    <w:p w14:paraId="18C2E1AE" w14:textId="64021FA4" w:rsidR="00C35D76" w:rsidRPr="009A673A" w:rsidRDefault="00C35D76" w:rsidP="00B17C1B">
      <w:pPr>
        <w:rPr>
          <w:rFonts w:ascii="Times New Roman" w:hAnsi="Times New Roman" w:cs="Times New Roman"/>
        </w:rPr>
      </w:pPr>
      <w:r w:rsidRPr="009A673A">
        <w:rPr>
          <w:rFonts w:ascii="Times New Roman" w:hAnsi="Times New Roman" w:cs="Times New Roman"/>
        </w:rPr>
        <w:lastRenderedPageBreak/>
        <w:t xml:space="preserve">The structure of the model is grounded in fundamental epidemiological ideas and well-established causal pathways on which exposures are causally related </w:t>
      </w:r>
      <w:r w:rsidR="00F11174" w:rsidRPr="009A673A">
        <w:rPr>
          <w:rFonts w:ascii="Times New Roman" w:hAnsi="Times New Roman" w:cs="Times New Roman"/>
        </w:rPr>
        <w:t>to</w:t>
      </w:r>
      <w:r w:rsidRPr="009A673A">
        <w:rPr>
          <w:rFonts w:ascii="Times New Roman" w:hAnsi="Times New Roman" w:cs="Times New Roman"/>
        </w:rPr>
        <w:t xml:space="preserve"> the specific NCDs </w:t>
      </w:r>
      <w:r w:rsidR="003627DF">
        <w:rPr>
          <w:rFonts w:ascii="Times New Roman" w:hAnsi="Times New Roman" w:cs="Times New Roman"/>
        </w:rPr>
        <w:t>that</w:t>
      </w:r>
      <w:r w:rsidRPr="009A673A">
        <w:rPr>
          <w:rFonts w:ascii="Times New Roman" w:hAnsi="Times New Roman" w:cs="Times New Roman"/>
        </w:rPr>
        <w:t xml:space="preserve"> are explicitly </w:t>
      </w:r>
      <w:del w:id="412" w:author="Kypridemos, Christodoulos" w:date="2025-02-20T14:42:00Z" w16du:dateUtc="2025-02-20T14:42:00Z">
        <w:r w:rsidR="005F0E6F" w:rsidDel="00520F5D">
          <w:rPr>
            <w:rFonts w:ascii="Times New Roman" w:hAnsi="Times New Roman" w:cs="Times New Roman"/>
          </w:rPr>
          <w:delText>model</w:delText>
        </w:r>
        <w:r w:rsidRPr="009A673A" w:rsidDel="00520F5D">
          <w:rPr>
            <w:rFonts w:ascii="Times New Roman" w:hAnsi="Times New Roman" w:cs="Times New Roman"/>
          </w:rPr>
          <w:delText>ed</w:delText>
        </w:r>
      </w:del>
      <w:ins w:id="413" w:author="Kypridemos, Christodoulos" w:date="2025-02-20T14:42:00Z" w16du:dateUtc="2025-02-20T14:42:00Z">
        <w:r w:rsidR="00520F5D">
          <w:rPr>
            <w:rFonts w:ascii="Times New Roman" w:hAnsi="Times New Roman" w:cs="Times New Roman"/>
          </w:rPr>
          <w:t>modelled</w:t>
        </w:r>
      </w:ins>
      <w:r w:rsidRPr="009A673A">
        <w:rPr>
          <w:rFonts w:ascii="Times New Roman" w:hAnsi="Times New Roman" w:cs="Times New Roman"/>
        </w:rPr>
        <w:t>. Therefore, we considered this type of uncertainty relatively small and did not study it in detail, with one exception</w:t>
      </w:r>
      <w:r w:rsidR="0018266F" w:rsidRPr="009A673A">
        <w:rPr>
          <w:rFonts w:ascii="Times New Roman" w:hAnsi="Times New Roman" w:cs="Times New Roman"/>
        </w:rPr>
        <w:t>: t</w:t>
      </w:r>
      <w:r w:rsidRPr="009A673A">
        <w:rPr>
          <w:rFonts w:ascii="Times New Roman" w:hAnsi="Times New Roman" w:cs="Times New Roman"/>
        </w:rPr>
        <w:t xml:space="preserve">he discrete-time bias that arises from the fact that time in </w:t>
      </w:r>
      <w:r w:rsidR="003543F0" w:rsidRPr="009A673A">
        <w:rPr>
          <w:rFonts w:ascii="Times New Roman" w:hAnsi="Times New Roman" w:cs="Times New Roman"/>
        </w:rPr>
        <w:t>IMPACT</w:t>
      </w:r>
      <w:r w:rsidR="003543F0" w:rsidRPr="009A673A">
        <w:rPr>
          <w:rFonts w:ascii="Times New Roman" w:hAnsi="Times New Roman" w:cs="Times New Roman"/>
          <w:vertAlign w:val="subscript"/>
        </w:rPr>
        <w:t>NCD</w:t>
      </w:r>
      <w:r w:rsidR="003627DF">
        <w:rPr>
          <w:rFonts w:ascii="Times New Roman" w:hAnsi="Times New Roman" w:cs="Times New Roman"/>
          <w:vertAlign w:val="subscript"/>
          <w:lang w:val="en-GB"/>
        </w:rPr>
        <w:t>-JPN</w:t>
      </w:r>
      <w:r w:rsidR="003543F0" w:rsidRPr="009A673A">
        <w:rPr>
          <w:rFonts w:ascii="Times New Roman" w:hAnsi="Times New Roman" w:cs="Times New Roman"/>
        </w:rPr>
        <w:t xml:space="preserve"> </w:t>
      </w:r>
      <w:r w:rsidRPr="009A673A">
        <w:rPr>
          <w:rFonts w:ascii="Times New Roman" w:hAnsi="Times New Roman" w:cs="Times New Roman"/>
        </w:rPr>
        <w:t xml:space="preserve">is not continuous. A synthetic individual within the model may die of multiple causes within one year; however, the </w:t>
      </w:r>
      <w:r w:rsidR="00325E2E">
        <w:rPr>
          <w:rFonts w:ascii="Times New Roman" w:hAnsi="Times New Roman" w:cs="Times New Roman"/>
        </w:rPr>
        <w:t>simulation's discrete-time nature does not allow for identifying</w:t>
      </w:r>
      <w:r w:rsidRPr="009A673A">
        <w:rPr>
          <w:rFonts w:ascii="Times New Roman" w:hAnsi="Times New Roman" w:cs="Times New Roman"/>
        </w:rPr>
        <w:t xml:space="preserve"> the cause that ‘killed’ the simulant first. Every time this happens to a simulant, we randomly select a cause of death from the list of all the terminal events that occurred for the simulant that year. Hence, we propagate discrete-time uncertainty to the output.</w:t>
      </w:r>
    </w:p>
    <w:p w14:paraId="6CC33CF3" w14:textId="576246EF" w:rsidR="00C35D76" w:rsidRPr="009A673A" w:rsidRDefault="00C35D76" w:rsidP="005D0039">
      <w:pPr>
        <w:pStyle w:val="Heading1"/>
        <w:numPr>
          <w:ilvl w:val="0"/>
          <w:numId w:val="17"/>
        </w:numPr>
        <w:rPr>
          <w:rFonts w:ascii="Times New Roman" w:hAnsi="Times New Roman" w:cs="Times New Roman"/>
        </w:rPr>
      </w:pPr>
      <w:bookmarkStart w:id="414" w:name="_Toc29530242"/>
      <w:bookmarkStart w:id="415" w:name="_Toc58916787"/>
      <w:bookmarkStart w:id="416" w:name="_Toc190955322"/>
      <w:r w:rsidRPr="009A673A">
        <w:rPr>
          <w:rFonts w:ascii="Times New Roman" w:hAnsi="Times New Roman" w:cs="Times New Roman"/>
        </w:rPr>
        <w:t>Validation</w:t>
      </w:r>
      <w:bookmarkEnd w:id="414"/>
      <w:r w:rsidRPr="009A673A">
        <w:rPr>
          <w:rFonts w:ascii="Times New Roman" w:hAnsi="Times New Roman" w:cs="Times New Roman"/>
        </w:rPr>
        <w:t xml:space="preserve"> and calibration</w:t>
      </w:r>
      <w:bookmarkEnd w:id="415"/>
      <w:bookmarkEnd w:id="416"/>
    </w:p>
    <w:p w14:paraId="4B53ECEE" w14:textId="4C4188E1" w:rsidR="002D4C34" w:rsidRPr="009A673A" w:rsidRDefault="00FA520C" w:rsidP="0083622A">
      <w:pPr>
        <w:rPr>
          <w:rFonts w:ascii="Times New Roman" w:hAnsi="Times New Roman" w:cs="Times New Roman"/>
        </w:rPr>
      </w:pPr>
      <w:r w:rsidRPr="009A673A">
        <w:rPr>
          <w:rFonts w:ascii="Times New Roman" w:hAnsi="Times New Roman" w:cs="Times New Roman"/>
        </w:rPr>
        <w:t xml:space="preserve">As we described in the disease module, trends in disease incidence are decomposed based on the trends of causally linked disease risk factors. The process leaves a residual proportion of annual incidence change that cannot be explained by the </w:t>
      </w:r>
      <w:del w:id="417" w:author="Kypridemos, Christodoulos" w:date="2025-02-20T14:42:00Z" w16du:dateUtc="2025-02-20T14:42:00Z">
        <w:r w:rsidR="005F0E6F" w:rsidDel="00520F5D">
          <w:rPr>
            <w:rFonts w:ascii="Times New Roman" w:hAnsi="Times New Roman" w:cs="Times New Roman"/>
          </w:rPr>
          <w:delText>model</w:delText>
        </w:r>
        <w:r w:rsidRPr="009A673A" w:rsidDel="00520F5D">
          <w:rPr>
            <w:rFonts w:ascii="Times New Roman" w:hAnsi="Times New Roman" w:cs="Times New Roman"/>
          </w:rPr>
          <w:delText xml:space="preserve">ed </w:delText>
        </w:r>
      </w:del>
      <w:ins w:id="418" w:author="Kypridemos, Christodoulos" w:date="2025-02-20T14:42:00Z" w16du:dateUtc="2025-02-20T14:42:00Z">
        <w:r w:rsidR="00520F5D">
          <w:rPr>
            <w:rFonts w:ascii="Times New Roman" w:hAnsi="Times New Roman" w:cs="Times New Roman"/>
          </w:rPr>
          <w:t>modelled</w:t>
        </w:r>
        <w:r w:rsidR="00520F5D" w:rsidRPr="009A673A">
          <w:rPr>
            <w:rFonts w:ascii="Times New Roman" w:hAnsi="Times New Roman" w:cs="Times New Roman"/>
          </w:rPr>
          <w:t xml:space="preserve"> </w:t>
        </w:r>
      </w:ins>
      <w:r w:rsidRPr="009A673A">
        <w:rPr>
          <w:rFonts w:ascii="Times New Roman" w:hAnsi="Times New Roman" w:cs="Times New Roman"/>
        </w:rPr>
        <w:t>risk factors</w:t>
      </w:r>
      <w:r w:rsidR="00190084" w:rsidRPr="009A673A">
        <w:rPr>
          <w:rFonts w:ascii="Times New Roman" w:hAnsi="Times New Roman" w:cs="Times New Roman"/>
        </w:rPr>
        <w:t>,</w:t>
      </w:r>
      <w:r w:rsidRPr="009A673A">
        <w:rPr>
          <w:rFonts w:ascii="Times New Roman" w:hAnsi="Times New Roman" w:cs="Times New Roman"/>
        </w:rPr>
        <w:t xml:space="preserve"> either because the residual is driven by risk factors that we do no</w:t>
      </w:r>
      <w:r w:rsidR="00190084" w:rsidRPr="009A673A">
        <w:rPr>
          <w:rFonts w:ascii="Times New Roman" w:hAnsi="Times New Roman" w:cs="Times New Roman"/>
        </w:rPr>
        <w:t>t</w:t>
      </w:r>
      <w:r w:rsidRPr="009A673A">
        <w:rPr>
          <w:rFonts w:ascii="Times New Roman" w:hAnsi="Times New Roman" w:cs="Times New Roman"/>
        </w:rPr>
        <w:t xml:space="preserve"> explicitly model, like alcohol, or because the </w:t>
      </w:r>
      <w:del w:id="419" w:author="Kypridemos, Christodoulos" w:date="2025-02-20T14:42:00Z" w16du:dateUtc="2025-02-20T14:42:00Z">
        <w:r w:rsidR="005F0E6F" w:rsidDel="00520F5D">
          <w:rPr>
            <w:rFonts w:ascii="Times New Roman" w:hAnsi="Times New Roman" w:cs="Times New Roman"/>
          </w:rPr>
          <w:delText>model</w:delText>
        </w:r>
        <w:r w:rsidRPr="009A673A" w:rsidDel="00520F5D">
          <w:rPr>
            <w:rFonts w:ascii="Times New Roman" w:hAnsi="Times New Roman" w:cs="Times New Roman"/>
          </w:rPr>
          <w:delText xml:space="preserve">ing </w:delText>
        </w:r>
      </w:del>
      <w:ins w:id="420" w:author="Kypridemos, Christodoulos" w:date="2025-02-20T14:42:00Z" w16du:dateUtc="2025-02-20T14:42:00Z">
        <w:r w:rsidR="00520F5D">
          <w:rPr>
            <w:rFonts w:ascii="Times New Roman" w:hAnsi="Times New Roman" w:cs="Times New Roman"/>
          </w:rPr>
          <w:t>modelling</w:t>
        </w:r>
        <w:r w:rsidR="00520F5D" w:rsidRPr="009A673A">
          <w:rPr>
            <w:rFonts w:ascii="Times New Roman" w:hAnsi="Times New Roman" w:cs="Times New Roman"/>
          </w:rPr>
          <w:t xml:space="preserve"> </w:t>
        </w:r>
      </w:ins>
      <w:r w:rsidRPr="009A673A">
        <w:rPr>
          <w:rFonts w:ascii="Times New Roman" w:hAnsi="Times New Roman" w:cs="Times New Roman"/>
        </w:rPr>
        <w:t>of a risk factor is incomplete</w:t>
      </w:r>
      <w:r w:rsidR="00190084" w:rsidRPr="009A673A">
        <w:rPr>
          <w:rFonts w:ascii="Times New Roman" w:hAnsi="Times New Roman" w:cs="Times New Roman"/>
        </w:rPr>
        <w:t xml:space="preserve">, e.g., we do not model the cumulative risk of smoking. To account for this, we calibrate the </w:t>
      </w:r>
      <w:del w:id="421" w:author="Kypridemos, Christodoulos" w:date="2025-02-20T14:42:00Z" w16du:dateUtc="2025-02-20T14:42:00Z">
        <w:r w:rsidR="005F0E6F" w:rsidDel="00520F5D">
          <w:rPr>
            <w:rFonts w:ascii="Times New Roman" w:hAnsi="Times New Roman" w:cs="Times New Roman"/>
          </w:rPr>
          <w:delText>model</w:delText>
        </w:r>
        <w:r w:rsidR="00190084" w:rsidRPr="009A673A" w:rsidDel="00520F5D">
          <w:rPr>
            <w:rFonts w:ascii="Times New Roman" w:hAnsi="Times New Roman" w:cs="Times New Roman"/>
          </w:rPr>
          <w:delText xml:space="preserve">ed </w:delText>
        </w:r>
      </w:del>
      <w:ins w:id="422" w:author="Kypridemos, Christodoulos" w:date="2025-02-20T14:42:00Z" w16du:dateUtc="2025-02-20T14:42:00Z">
        <w:r w:rsidR="00520F5D">
          <w:rPr>
            <w:rFonts w:ascii="Times New Roman" w:hAnsi="Times New Roman" w:cs="Times New Roman"/>
          </w:rPr>
          <w:t>modelled</w:t>
        </w:r>
        <w:r w:rsidR="00520F5D" w:rsidRPr="009A673A">
          <w:rPr>
            <w:rFonts w:ascii="Times New Roman" w:hAnsi="Times New Roman" w:cs="Times New Roman"/>
          </w:rPr>
          <w:t xml:space="preserve"> </w:t>
        </w:r>
      </w:ins>
      <w:r w:rsidR="00190084" w:rsidRPr="009A673A">
        <w:rPr>
          <w:rFonts w:ascii="Times New Roman" w:hAnsi="Times New Roman" w:cs="Times New Roman"/>
        </w:rPr>
        <w:t>disease incidence to the observed one for years between 2001 and 2019, assuming that the residual has a log</w:t>
      </w:r>
      <w:r w:rsidR="00325E2E">
        <w:rPr>
          <w:rFonts w:ascii="Times New Roman" w:hAnsi="Times New Roman" w:cs="Times New Roman"/>
        </w:rPr>
        <w:t>-</w:t>
      </w:r>
      <w:r w:rsidR="00190084" w:rsidRPr="009A673A">
        <w:rPr>
          <w:rFonts w:ascii="Times New Roman" w:hAnsi="Times New Roman" w:cs="Times New Roman"/>
        </w:rPr>
        <w:t xml:space="preserve">linear trend. </w:t>
      </w:r>
    </w:p>
    <w:p w14:paraId="797AD594" w14:textId="7E15DE40" w:rsidR="005333A5" w:rsidRPr="009A673A" w:rsidRDefault="00C35D76" w:rsidP="001C2F91">
      <w:pPr>
        <w:rPr>
          <w:rFonts w:ascii="Times New Roman" w:hAnsi="Times New Roman" w:cs="Times New Roman"/>
        </w:rPr>
      </w:pPr>
      <w:r w:rsidRPr="009A673A">
        <w:rPr>
          <w:rFonts w:ascii="Times New Roman" w:hAnsi="Times New Roman" w:cs="Times New Roman"/>
        </w:rPr>
        <w:t>We validated</w:t>
      </w:r>
      <w:r w:rsidR="009B2393" w:rsidRPr="009A673A">
        <w:rPr>
          <w:rFonts w:ascii="Times New Roman" w:hAnsi="Times New Roman" w:cs="Times New Roman"/>
        </w:rPr>
        <w:t xml:space="preserve"> the</w:t>
      </w:r>
      <w:r w:rsidRPr="009A673A">
        <w:rPr>
          <w:rFonts w:ascii="Times New Roman" w:hAnsi="Times New Roman" w:cs="Times New Roman"/>
        </w:rPr>
        <w:t xml:space="preserve"> </w:t>
      </w:r>
      <w:r w:rsidR="00204AF8" w:rsidRPr="00204AF8">
        <w:rPr>
          <w:rFonts w:ascii="Times New Roman" w:hAnsi="Times New Roman" w:cs="Times New Roman"/>
          <w:lang w:eastAsia="en-GB"/>
        </w:rPr>
        <w:t>IMPACT</w:t>
      </w:r>
      <w:r w:rsidR="00204AF8" w:rsidRPr="00204AF8">
        <w:rPr>
          <w:rFonts w:ascii="Times New Roman" w:hAnsi="Times New Roman" w:cs="Times New Roman"/>
          <w:vertAlign w:val="subscript"/>
          <w:lang w:eastAsia="en-GB"/>
        </w:rPr>
        <w:t>NCD-JPN</w:t>
      </w:r>
      <w:r w:rsidR="006A2210" w:rsidRPr="009A673A">
        <w:rPr>
          <w:rFonts w:ascii="Times New Roman" w:hAnsi="Times New Roman" w:cs="Times New Roman"/>
        </w:rPr>
        <w:t xml:space="preserve"> </w:t>
      </w:r>
      <w:r w:rsidRPr="009A673A">
        <w:rPr>
          <w:rFonts w:ascii="Times New Roman" w:hAnsi="Times New Roman" w:cs="Times New Roman"/>
        </w:rPr>
        <w:t xml:space="preserve">epidemiological engine using internal validation plotting the </w:t>
      </w:r>
      <w:del w:id="423" w:author="Kypridemos, Christodoulos" w:date="2025-02-20T14:42:00Z" w16du:dateUtc="2025-02-20T14:42:00Z">
        <w:r w:rsidR="005F0E6F" w:rsidDel="00520F5D">
          <w:rPr>
            <w:rFonts w:ascii="Times New Roman" w:hAnsi="Times New Roman" w:cs="Times New Roman"/>
          </w:rPr>
          <w:delText>model</w:delText>
        </w:r>
        <w:r w:rsidRPr="009A673A" w:rsidDel="00520F5D">
          <w:rPr>
            <w:rFonts w:ascii="Times New Roman" w:hAnsi="Times New Roman" w:cs="Times New Roman"/>
          </w:rPr>
          <w:delText xml:space="preserve">ed </w:delText>
        </w:r>
      </w:del>
      <w:ins w:id="424" w:author="Kypridemos, Christodoulos" w:date="2025-02-20T14:42:00Z" w16du:dateUtc="2025-02-20T14:42:00Z">
        <w:r w:rsidR="00520F5D">
          <w:rPr>
            <w:rFonts w:ascii="Times New Roman" w:hAnsi="Times New Roman" w:cs="Times New Roman"/>
          </w:rPr>
          <w:t>modelled</w:t>
        </w:r>
        <w:r w:rsidR="00520F5D" w:rsidRPr="009A673A">
          <w:rPr>
            <w:rFonts w:ascii="Times New Roman" w:hAnsi="Times New Roman" w:cs="Times New Roman"/>
          </w:rPr>
          <w:t xml:space="preserve"> </w:t>
        </w:r>
      </w:ins>
      <w:r w:rsidRPr="009A673A">
        <w:rPr>
          <w:rFonts w:ascii="Times New Roman" w:hAnsi="Times New Roman" w:cs="Times New Roman"/>
        </w:rPr>
        <w:t>exposures</w:t>
      </w:r>
      <w:r w:rsidR="008B7207" w:rsidRPr="009A673A">
        <w:rPr>
          <w:rFonts w:ascii="Times New Roman" w:hAnsi="Times New Roman" w:cs="Times New Roman"/>
        </w:rPr>
        <w:t>’</w:t>
      </w:r>
      <w:r w:rsidRPr="009A673A">
        <w:rPr>
          <w:rFonts w:ascii="Times New Roman" w:hAnsi="Times New Roman" w:cs="Times New Roman"/>
        </w:rPr>
        <w:t xml:space="preserve"> prevalence and </w:t>
      </w:r>
      <w:r w:rsidR="00FB06B9" w:rsidRPr="009A673A">
        <w:rPr>
          <w:rFonts w:ascii="Times New Roman" w:hAnsi="Times New Roman" w:cs="Times New Roman"/>
        </w:rPr>
        <w:t xml:space="preserve">disease </w:t>
      </w:r>
      <w:r w:rsidRPr="009A673A">
        <w:rPr>
          <w:rFonts w:ascii="Times New Roman" w:hAnsi="Times New Roman" w:cs="Times New Roman"/>
        </w:rPr>
        <w:t>incidence against the observed exposures</w:t>
      </w:r>
      <w:r w:rsidR="008B7207" w:rsidRPr="009A673A">
        <w:rPr>
          <w:rFonts w:ascii="Times New Roman" w:hAnsi="Times New Roman" w:cs="Times New Roman"/>
        </w:rPr>
        <w:t>’</w:t>
      </w:r>
      <w:r w:rsidRPr="009A673A">
        <w:rPr>
          <w:rFonts w:ascii="Times New Roman" w:hAnsi="Times New Roman" w:cs="Times New Roman"/>
        </w:rPr>
        <w:t xml:space="preserve"> prevalence and </w:t>
      </w:r>
      <w:r w:rsidR="00FB06B9" w:rsidRPr="009A673A">
        <w:rPr>
          <w:rFonts w:ascii="Times New Roman" w:hAnsi="Times New Roman" w:cs="Times New Roman"/>
        </w:rPr>
        <w:t xml:space="preserve">disease </w:t>
      </w:r>
      <w:r w:rsidRPr="009A673A">
        <w:rPr>
          <w:rFonts w:ascii="Times New Roman" w:hAnsi="Times New Roman" w:cs="Times New Roman"/>
        </w:rPr>
        <w:t xml:space="preserve">incidence in </w:t>
      </w:r>
      <w:r w:rsidR="007255ED" w:rsidRPr="009A673A">
        <w:rPr>
          <w:rFonts w:ascii="Times New Roman" w:hAnsi="Times New Roman" w:cs="Times New Roman"/>
        </w:rPr>
        <w:t>NHNS</w:t>
      </w:r>
      <w:r w:rsidRPr="009A673A">
        <w:rPr>
          <w:rFonts w:ascii="Times New Roman" w:hAnsi="Times New Roman" w:cs="Times New Roman"/>
        </w:rPr>
        <w:t>, respectively. Mortality in the model is calibrated to mortality projections as described above (</w:t>
      </w:r>
      <w:r w:rsidR="00084E8A" w:rsidRPr="009A673A">
        <w:rPr>
          <w:rFonts w:ascii="Times New Roman" w:hAnsi="Times New Roman" w:cs="Times New Roman"/>
          <w:u w:val="single"/>
        </w:rPr>
        <w:fldChar w:fldCharType="begin"/>
      </w:r>
      <w:r w:rsidR="00084E8A" w:rsidRPr="009A673A">
        <w:rPr>
          <w:rFonts w:ascii="Times New Roman" w:hAnsi="Times New Roman" w:cs="Times New Roman"/>
          <w:u w:val="single"/>
        </w:rPr>
        <w:instrText xml:space="preserve"> REF _Ref129259228 \h  \* MERGEFORMAT </w:instrText>
      </w:r>
      <w:r w:rsidR="00084E8A" w:rsidRPr="009A673A">
        <w:rPr>
          <w:rFonts w:ascii="Times New Roman" w:hAnsi="Times New Roman" w:cs="Times New Roman"/>
          <w:u w:val="single"/>
        </w:rPr>
      </w:r>
      <w:r w:rsidR="00084E8A" w:rsidRPr="009A673A">
        <w:rPr>
          <w:rFonts w:ascii="Times New Roman" w:hAnsi="Times New Roman" w:cs="Times New Roman"/>
          <w:u w:val="single"/>
        </w:rPr>
        <w:fldChar w:fldCharType="separate"/>
      </w:r>
      <w:r w:rsidR="003D1493" w:rsidRPr="003D1493">
        <w:rPr>
          <w:rFonts w:ascii="Times New Roman" w:hAnsi="Times New Roman" w:cs="Times New Roman"/>
          <w:u w:val="single"/>
        </w:rPr>
        <w:t>Mortality</w:t>
      </w:r>
      <w:r w:rsidR="00084E8A" w:rsidRPr="009A673A">
        <w:rPr>
          <w:rFonts w:ascii="Times New Roman" w:hAnsi="Times New Roman" w:cs="Times New Roman"/>
          <w:u w:val="single"/>
        </w:rPr>
        <w:fldChar w:fldCharType="end"/>
      </w:r>
      <w:r w:rsidRPr="009A673A">
        <w:rPr>
          <w:rFonts w:ascii="Times New Roman" w:hAnsi="Times New Roman" w:cs="Times New Roman"/>
        </w:rPr>
        <w:t xml:space="preserve">). We present the relevant validation plots </w:t>
      </w:r>
      <w:r w:rsidR="001C2F91" w:rsidRPr="009A673A">
        <w:rPr>
          <w:rFonts w:ascii="Times New Roman" w:hAnsi="Times New Roman" w:cs="Times New Roman"/>
        </w:rPr>
        <w:t xml:space="preserve">for </w:t>
      </w:r>
      <w:del w:id="425" w:author="Kypridemos, Christodoulos" w:date="2025-02-20T14:42:00Z" w16du:dateUtc="2025-02-20T14:42:00Z">
        <w:r w:rsidR="005F0E6F" w:rsidDel="00520F5D">
          <w:rPr>
            <w:rFonts w:ascii="Times New Roman" w:hAnsi="Times New Roman" w:cs="Times New Roman"/>
          </w:rPr>
          <w:delText>model</w:delText>
        </w:r>
        <w:r w:rsidR="001C2F91" w:rsidRPr="009A673A" w:rsidDel="00520F5D">
          <w:rPr>
            <w:rFonts w:ascii="Times New Roman" w:hAnsi="Times New Roman" w:cs="Times New Roman"/>
          </w:rPr>
          <w:delText xml:space="preserve">ed </w:delText>
        </w:r>
      </w:del>
      <w:ins w:id="426" w:author="Kypridemos, Christodoulos" w:date="2025-02-20T14:42:00Z" w16du:dateUtc="2025-02-20T14:42:00Z">
        <w:r w:rsidR="00520F5D">
          <w:rPr>
            <w:rFonts w:ascii="Times New Roman" w:hAnsi="Times New Roman" w:cs="Times New Roman"/>
          </w:rPr>
          <w:t>modelled</w:t>
        </w:r>
        <w:r w:rsidR="00520F5D" w:rsidRPr="009A673A">
          <w:rPr>
            <w:rFonts w:ascii="Times New Roman" w:hAnsi="Times New Roman" w:cs="Times New Roman"/>
          </w:rPr>
          <w:t xml:space="preserve"> </w:t>
        </w:r>
      </w:ins>
      <w:r w:rsidR="001C2F91" w:rsidRPr="009A673A">
        <w:rPr>
          <w:rFonts w:ascii="Times New Roman" w:hAnsi="Times New Roman" w:cs="Times New Roman"/>
        </w:rPr>
        <w:t xml:space="preserve">exposures </w:t>
      </w:r>
      <w:r w:rsidRPr="009A673A">
        <w:rPr>
          <w:rFonts w:ascii="Times New Roman" w:hAnsi="Times New Roman" w:cs="Times New Roman"/>
        </w:rPr>
        <w:t xml:space="preserve">in </w:t>
      </w:r>
      <w:r w:rsidR="007139A5" w:rsidRPr="009A673A">
        <w:rPr>
          <w:rFonts w:ascii="Times New Roman" w:hAnsi="Times New Roman" w:cs="Times New Roman"/>
          <w:u w:val="single"/>
        </w:rPr>
        <w:fldChar w:fldCharType="begin"/>
      </w:r>
      <w:r w:rsidR="007139A5" w:rsidRPr="009A673A">
        <w:rPr>
          <w:rFonts w:ascii="Times New Roman" w:hAnsi="Times New Roman" w:cs="Times New Roman"/>
          <w:u w:val="single"/>
        </w:rPr>
        <w:instrText xml:space="preserve"> REF _Ref129605163 \h  \* MERGEFORMAT </w:instrText>
      </w:r>
      <w:r w:rsidR="007139A5" w:rsidRPr="009A673A">
        <w:rPr>
          <w:rFonts w:ascii="Times New Roman" w:hAnsi="Times New Roman" w:cs="Times New Roman"/>
          <w:u w:val="single"/>
        </w:rPr>
      </w:r>
      <w:r w:rsidR="007139A5" w:rsidRPr="009A673A">
        <w:rPr>
          <w:rFonts w:ascii="Times New Roman" w:hAnsi="Times New Roman" w:cs="Times New Roman"/>
          <w:u w:val="single"/>
        </w:rPr>
        <w:fldChar w:fldCharType="separate"/>
      </w:r>
      <w:r w:rsidR="003D1493" w:rsidRPr="003D1493">
        <w:rPr>
          <w:rFonts w:ascii="Times New Roman" w:hAnsi="Times New Roman" w:cs="Times New Roman"/>
          <w:u w:val="single"/>
        </w:rPr>
        <w:t>Supplementary Materials B: Exposure Model</w:t>
      </w:r>
      <w:ins w:id="427" w:author="Kypridemos, Christodoulos" w:date="2025-02-20T14:46:00Z" w16du:dateUtc="2025-02-20T14:46:00Z">
        <w:r w:rsidR="00520F5D">
          <w:rPr>
            <w:rFonts w:ascii="Times New Roman" w:hAnsi="Times New Roman" w:cs="Times New Roman"/>
            <w:u w:val="single"/>
          </w:rPr>
          <w:t>l</w:t>
        </w:r>
      </w:ins>
      <w:r w:rsidR="003D1493" w:rsidRPr="003D1493">
        <w:rPr>
          <w:rFonts w:ascii="Times New Roman" w:hAnsi="Times New Roman" w:cs="Times New Roman"/>
          <w:u w:val="single"/>
        </w:rPr>
        <w:t>ing Details and Validation</w:t>
      </w:r>
      <w:r w:rsidR="007139A5" w:rsidRPr="009A673A">
        <w:rPr>
          <w:rFonts w:ascii="Times New Roman" w:hAnsi="Times New Roman" w:cs="Times New Roman"/>
          <w:u w:val="single"/>
        </w:rPr>
        <w:fldChar w:fldCharType="end"/>
      </w:r>
      <w:r w:rsidR="007139A5" w:rsidRPr="009A673A">
        <w:rPr>
          <w:rFonts w:ascii="Times New Roman" w:hAnsi="Times New Roman" w:cs="Times New Roman"/>
        </w:rPr>
        <w:t xml:space="preserve"> </w:t>
      </w:r>
      <w:r w:rsidR="001C2F91" w:rsidRPr="009A673A">
        <w:rPr>
          <w:rFonts w:ascii="Times New Roman" w:hAnsi="Times New Roman" w:cs="Times New Roman"/>
        </w:rPr>
        <w:t>s</w:t>
      </w:r>
      <w:r w:rsidRPr="009A673A">
        <w:rPr>
          <w:rFonts w:ascii="Times New Roman" w:hAnsi="Times New Roman" w:cs="Times New Roman"/>
        </w:rPr>
        <w:t xml:space="preserve">tratified by </w:t>
      </w:r>
      <w:r w:rsidR="007255ED" w:rsidRPr="009A673A">
        <w:rPr>
          <w:rFonts w:ascii="Times New Roman" w:hAnsi="Times New Roman" w:cs="Times New Roman"/>
        </w:rPr>
        <w:t xml:space="preserve">sex, </w:t>
      </w:r>
      <w:r w:rsidRPr="009A673A">
        <w:rPr>
          <w:rFonts w:ascii="Times New Roman" w:hAnsi="Times New Roman" w:cs="Times New Roman"/>
        </w:rPr>
        <w:t>year</w:t>
      </w:r>
      <w:r w:rsidR="007255ED" w:rsidRPr="009A673A">
        <w:rPr>
          <w:rFonts w:ascii="Times New Roman" w:hAnsi="Times New Roman" w:cs="Times New Roman"/>
        </w:rPr>
        <w:t>,</w:t>
      </w:r>
      <w:r w:rsidRPr="009A673A">
        <w:rPr>
          <w:rFonts w:ascii="Times New Roman" w:hAnsi="Times New Roman" w:cs="Times New Roman"/>
        </w:rPr>
        <w:t xml:space="preserve"> and age group.</w:t>
      </w:r>
      <w:r w:rsidR="00F46E24" w:rsidRPr="009A673A">
        <w:rPr>
          <w:rFonts w:ascii="Times New Roman" w:hAnsi="Times New Roman" w:cs="Times New Roman"/>
        </w:rPr>
        <w:t xml:space="preserve"> Validation plots for</w:t>
      </w:r>
      <w:r w:rsidR="0016593E" w:rsidRPr="009A673A">
        <w:rPr>
          <w:rFonts w:ascii="Times New Roman" w:hAnsi="Times New Roman" w:cs="Times New Roman"/>
          <w:lang w:eastAsia="ja-JP"/>
        </w:rPr>
        <w:t xml:space="preserve"> CHD and stroke</w:t>
      </w:r>
      <w:r w:rsidR="00F46E24" w:rsidRPr="009A673A">
        <w:rPr>
          <w:rFonts w:ascii="Times New Roman" w:hAnsi="Times New Roman" w:cs="Times New Roman"/>
        </w:rPr>
        <w:t xml:space="preserve"> incidence</w:t>
      </w:r>
      <w:r w:rsidR="008C4130" w:rsidRPr="009A673A">
        <w:rPr>
          <w:rFonts w:ascii="Times New Roman" w:hAnsi="Times New Roman" w:cs="Times New Roman"/>
          <w:lang w:eastAsia="ja-JP"/>
        </w:rPr>
        <w:t xml:space="preserve"> and mortality</w:t>
      </w:r>
      <w:r w:rsidR="00F46E24" w:rsidRPr="009A673A">
        <w:rPr>
          <w:rFonts w:ascii="Times New Roman" w:hAnsi="Times New Roman" w:cs="Times New Roman"/>
        </w:rPr>
        <w:t xml:space="preserve"> of individual conditions are shown in </w:t>
      </w:r>
      <w:r w:rsidR="00F46E24" w:rsidRPr="009A673A">
        <w:rPr>
          <w:rFonts w:ascii="Times New Roman" w:hAnsi="Times New Roman" w:cs="Times New Roman"/>
          <w:u w:val="single"/>
        </w:rPr>
        <w:fldChar w:fldCharType="begin"/>
      </w:r>
      <w:r w:rsidR="00F46E24" w:rsidRPr="009A673A">
        <w:rPr>
          <w:rFonts w:ascii="Times New Roman" w:hAnsi="Times New Roman" w:cs="Times New Roman"/>
          <w:u w:val="single"/>
        </w:rPr>
        <w:instrText xml:space="preserve"> REF _Ref129255777 \h  \* MERGEFORMAT </w:instrText>
      </w:r>
      <w:r w:rsidR="00F46E24" w:rsidRPr="009A673A">
        <w:rPr>
          <w:rFonts w:ascii="Times New Roman" w:hAnsi="Times New Roman" w:cs="Times New Roman"/>
          <w:u w:val="single"/>
        </w:rPr>
      </w:r>
      <w:r w:rsidR="00F46E24" w:rsidRPr="009A673A">
        <w:rPr>
          <w:rFonts w:ascii="Times New Roman" w:hAnsi="Times New Roman" w:cs="Times New Roman"/>
          <w:u w:val="single"/>
        </w:rPr>
        <w:fldChar w:fldCharType="separate"/>
      </w:r>
      <w:r w:rsidR="003D1493" w:rsidRPr="003D1493">
        <w:rPr>
          <w:rFonts w:ascii="Times New Roman" w:hAnsi="Times New Roman" w:cs="Times New Roman"/>
          <w:u w:val="single"/>
        </w:rPr>
        <w:t>Supplementary Materials A: Disease Module Details</w:t>
      </w:r>
      <w:r w:rsidR="00F46E24" w:rsidRPr="009A673A">
        <w:rPr>
          <w:rFonts w:ascii="Times New Roman" w:hAnsi="Times New Roman" w:cs="Times New Roman"/>
          <w:u w:val="single"/>
        </w:rPr>
        <w:fldChar w:fldCharType="end"/>
      </w:r>
      <w:r w:rsidR="00F46E24" w:rsidRPr="009A673A">
        <w:rPr>
          <w:rFonts w:ascii="Times New Roman" w:hAnsi="Times New Roman" w:cs="Times New Roman"/>
        </w:rPr>
        <w:t xml:space="preserve">.  </w:t>
      </w:r>
      <w:r w:rsidRPr="009A673A">
        <w:rPr>
          <w:rFonts w:ascii="Times New Roman" w:hAnsi="Times New Roman" w:cs="Times New Roman"/>
        </w:rPr>
        <w:t xml:space="preserve">Additionally, we have produced and inspected plots for multiple combinations of stratification levels that are available on request. Overall, the plots suggest that </w:t>
      </w:r>
      <w:r w:rsidR="00204AF8" w:rsidRPr="00204AF8">
        <w:rPr>
          <w:rFonts w:ascii="Times New Roman" w:hAnsi="Times New Roman" w:cs="Times New Roman"/>
          <w:lang w:eastAsia="en-GB"/>
        </w:rPr>
        <w:t>IMPACT</w:t>
      </w:r>
      <w:r w:rsidR="00204AF8" w:rsidRPr="00204AF8">
        <w:rPr>
          <w:rFonts w:ascii="Times New Roman" w:hAnsi="Times New Roman" w:cs="Times New Roman"/>
          <w:vertAlign w:val="subscript"/>
          <w:lang w:eastAsia="en-GB"/>
        </w:rPr>
        <w:t>NCD-JPN</w:t>
      </w:r>
      <w:r w:rsidR="006A2210" w:rsidRPr="009A673A">
        <w:rPr>
          <w:rFonts w:ascii="Times New Roman" w:hAnsi="Times New Roman" w:cs="Times New Roman"/>
        </w:rPr>
        <w:t xml:space="preserve"> </w:t>
      </w:r>
      <w:r w:rsidRPr="009A673A">
        <w:rPr>
          <w:rFonts w:ascii="Times New Roman" w:hAnsi="Times New Roman" w:cs="Times New Roman"/>
        </w:rPr>
        <w:t xml:space="preserve">captures exposure trends and translates them to disease incidence and mortality reasonably well for the purpose of this project. </w:t>
      </w:r>
    </w:p>
    <w:p w14:paraId="3AD48132" w14:textId="77777777" w:rsidR="00164FCA" w:rsidRPr="009A673A" w:rsidRDefault="00164FCA" w:rsidP="001C2F91">
      <w:pPr>
        <w:rPr>
          <w:rFonts w:ascii="Times New Roman" w:hAnsi="Times New Roman" w:cs="Times New Roman"/>
        </w:rPr>
      </w:pPr>
    </w:p>
    <w:p w14:paraId="01F08C68" w14:textId="6B8183BA" w:rsidR="00461B00" w:rsidRPr="009A673A" w:rsidRDefault="00461B00" w:rsidP="005D0039">
      <w:pPr>
        <w:pStyle w:val="Heading1"/>
        <w:numPr>
          <w:ilvl w:val="0"/>
          <w:numId w:val="17"/>
        </w:numPr>
        <w:rPr>
          <w:rFonts w:ascii="Times New Roman" w:eastAsiaTheme="minorEastAsia" w:hAnsi="Times New Roman" w:cs="Times New Roman"/>
          <w:lang w:eastAsia="ja-JP"/>
        </w:rPr>
      </w:pPr>
      <w:bookmarkStart w:id="428" w:name="_Toc190955323"/>
      <w:r w:rsidRPr="009A673A">
        <w:rPr>
          <w:rFonts w:ascii="Times New Roman" w:eastAsiaTheme="minorEastAsia" w:hAnsi="Times New Roman" w:cs="Times New Roman"/>
          <w:lang w:eastAsia="ja-JP"/>
        </w:rPr>
        <w:t xml:space="preserve">Direct and indirect costs and </w:t>
      </w:r>
      <w:r w:rsidR="00112FD7" w:rsidRPr="009A673A">
        <w:rPr>
          <w:rFonts w:ascii="Times New Roman" w:eastAsiaTheme="minorEastAsia" w:hAnsi="Times New Roman" w:cs="Times New Roman"/>
          <w:lang w:eastAsia="ja-JP"/>
        </w:rPr>
        <w:t>productivity losses</w:t>
      </w:r>
      <w:bookmarkEnd w:id="428"/>
    </w:p>
    <w:p w14:paraId="3F4307C0" w14:textId="7095EB18" w:rsidR="00164FCA" w:rsidRPr="009A673A" w:rsidRDefault="00771076" w:rsidP="00FB457A">
      <w:pPr>
        <w:rPr>
          <w:rFonts w:ascii="Times New Roman" w:hAnsi="Times New Roman" w:cs="Times New Roman"/>
          <w:lang w:eastAsia="ja-JP"/>
        </w:rPr>
      </w:pPr>
      <w:r w:rsidRPr="009A673A">
        <w:rPr>
          <w:rFonts w:ascii="Times New Roman" w:hAnsi="Times New Roman" w:cs="Times New Roman"/>
        </w:rPr>
        <w:t xml:space="preserve">For direct costs for CHD and stroke, we sourced Estimates of National Medical Care Expenditure </w:t>
      </w:r>
      <w:r w:rsidR="001A10D5">
        <w:rPr>
          <w:rFonts w:ascii="Times New Roman" w:hAnsi="Times New Roman" w:cs="Times New Roman"/>
        </w:rPr>
        <w:t>in</w:t>
      </w:r>
      <w:r w:rsidRPr="009A673A">
        <w:rPr>
          <w:rFonts w:ascii="Times New Roman" w:hAnsi="Times New Roman" w:cs="Times New Roman"/>
        </w:rPr>
        <w:t xml:space="preserve"> 2019.</w:t>
      </w:r>
      <w:r w:rsidR="00FB457A" w:rsidRPr="009A673A">
        <w:rPr>
          <w:rFonts w:ascii="Times New Roman" w:hAnsi="Times New Roman" w:cs="Times New Roman"/>
          <w:lang w:eastAsia="ja-JP"/>
        </w:rPr>
        <w:t xml:space="preserve"> </w:t>
      </w:r>
      <w:r w:rsidR="006F1A81" w:rsidRPr="009A673A">
        <w:rPr>
          <w:rFonts w:ascii="Times New Roman" w:hAnsi="Times New Roman" w:cs="Times New Roman"/>
        </w:rPr>
        <w:t>Costs for productivity and informal care came from a 2017 study reporting the cost of illness for cancer, heart disease, and stroke in Japan</w:t>
      </w:r>
      <w:r w:rsidR="00B32E62" w:rsidRPr="009A673A">
        <w:rPr>
          <w:rFonts w:ascii="Times New Roman" w:hAnsi="Times New Roman" w:cs="Times New Roman"/>
        </w:rPr>
        <w:t>.</w:t>
      </w:r>
      <w:r w:rsidR="001A10D5">
        <w:rPr>
          <w:rFonts w:ascii="Times New Roman" w:hAnsi="Times New Roman" w:cs="Times New Roman"/>
        </w:rPr>
        <w:fldChar w:fldCharType="begin"/>
      </w:r>
      <w:r w:rsidR="001A10D5">
        <w:rPr>
          <w:rFonts w:ascii="Times New Roman" w:hAnsi="Times New Roman" w:cs="Times New Roman"/>
        </w:rPr>
        <w:instrText xml:space="preserve"> ADDIN ZOTERO_ITEM CSL_CITATION {"citationID":"yjfcSrPH","properties":{"formattedCitation":"\\super 32\\nosupersub{}","plainCitation":"32","noteIndex":0},"citationItems":[{"id":19524,"uris":["http://zotero.org/users/1282898/items/7M9FU5I3"],"itemData":{"id":19524,"type":"article-journal","abstract":"Objective The purpose of this study was to calculate the burden of 3 major diseases (cancer, heart disease, and cerebrovascular disease [CVD]) using the cost of illness (COI) method. Methods As a modification of the original COI method developed by Rice, the estimated comprehensive COI (C-COI) of cancer, heart disease, and CVD were redefined. C-COI consists of medical direct, morbidity, and mortality costs (MtCs; components of the original COI); long-term care (LTC) direct cost (DC); and family burden (FB). LTC DC is an insurance benefit, and FB is the unpaid care cost incurred by the family, relatives, and friends for in-home and in-community medical expenses (opportunity cost). All costs for 2008-2014 were calculated using official statistics of the Japanese government. Results The C-COI of cancer, heart disease, and CVD in 2014 amounted to 9815 billion Japanese yen (JPY), 4461 billion JPY, and 6501 billion JPY, respectively. As for the composition of the C-COI, the MtC accounted for the largest portion of medical expenses for treatment of cancer (63.5","container-title":"Journal of stroke and cerebrovascular diseases : the official journal of National Stroke Association","DOI":"10.1016/J.JSTROKECEREBROVASDIS.2017.06.022","ISSN":"1532-8511","issue":"9","journalAbbreviation":"J. stroke cerebrovasc. dis. : off. j. Natl. Stroke Assoc.","language":"en","note":"Citation Key: Matsumoto2017\nPMID: 28712721\npublisher: J Stroke Cerebrovasc Dis","page":"1934–1940","title":"Comprehensive cost of illness of three major diseases in Japan","volume":"26","author":[{"family":"Matsumoto","given":"Kunichika"},{"family":"Hanaoka","given":"Simpei"},{"family":"Wu","given":"Yinghui"},{"family":"Hasegawa","given":"Tomonori"}],"issued":{"date-parts":[["2017",9]]},"citation-key":"Matsumoto2017"}}],"schema":"https://github.com/citation-style-language/schema/raw/master/csl-citation.json"} </w:instrText>
      </w:r>
      <w:r w:rsidR="001A10D5">
        <w:rPr>
          <w:rFonts w:ascii="Times New Roman" w:hAnsi="Times New Roman" w:cs="Times New Roman"/>
        </w:rPr>
        <w:fldChar w:fldCharType="separate"/>
      </w:r>
      <w:r w:rsidR="001A10D5" w:rsidRPr="001A10D5">
        <w:rPr>
          <w:rFonts w:ascii="Times New Roman" w:hAnsi="Times New Roman" w:cs="Times New Roman"/>
          <w:szCs w:val="24"/>
          <w:vertAlign w:val="superscript"/>
          <w:lang w:val="en-GB"/>
        </w:rPr>
        <w:t>32</w:t>
      </w:r>
      <w:r w:rsidR="001A10D5">
        <w:rPr>
          <w:rFonts w:ascii="Times New Roman" w:hAnsi="Times New Roman" w:cs="Times New Roman"/>
        </w:rPr>
        <w:fldChar w:fldCharType="end"/>
      </w:r>
      <w:r w:rsidR="00164FCA" w:rsidRPr="009A673A">
        <w:rPr>
          <w:rFonts w:ascii="Times New Roman" w:hAnsi="Times New Roman" w:cs="Times New Roman"/>
          <w:lang w:eastAsia="ja-JP"/>
        </w:rPr>
        <w:t xml:space="preserve"> </w:t>
      </w:r>
    </w:p>
    <w:p w14:paraId="7350CDAE" w14:textId="77777777" w:rsidR="00336360" w:rsidRPr="009A673A" w:rsidRDefault="00FB457A" w:rsidP="00FB457A">
      <w:pPr>
        <w:rPr>
          <w:rFonts w:ascii="Times New Roman" w:hAnsi="Times New Roman" w:cs="Times New Roman"/>
          <w:lang w:eastAsia="ja-JP"/>
        </w:rPr>
      </w:pPr>
      <w:r w:rsidRPr="009A673A">
        <w:rPr>
          <w:rFonts w:ascii="Times New Roman" w:hAnsi="Times New Roman" w:cs="Times New Roman"/>
        </w:rPr>
        <w:lastRenderedPageBreak/>
        <w:t>This study detailed total productivity losses for CHD and stroke through morbidity (limited to the time spent in hospital and outpatient visits, rather than a full spectrum of absenteeism and presenteeism) and early mortality, along with informal care costs described as the family burden of long-term care. The study did not report results by age or sex, leading us to apportion the total gross estimates by age and sex based on assumptions</w:t>
      </w:r>
      <w:r w:rsidR="0015091E" w:rsidRPr="009A673A">
        <w:rPr>
          <w:rFonts w:ascii="Times New Roman" w:hAnsi="Times New Roman" w:cs="Times New Roman"/>
          <w:lang w:eastAsia="ja-JP"/>
        </w:rPr>
        <w:t xml:space="preserve">. </w:t>
      </w:r>
    </w:p>
    <w:p w14:paraId="5316DBBA" w14:textId="519658D4" w:rsidR="00EF5A72" w:rsidRPr="009A673A" w:rsidRDefault="00B32E62" w:rsidP="00FB457A">
      <w:pPr>
        <w:rPr>
          <w:rFonts w:ascii="Times New Roman" w:hAnsi="Times New Roman" w:cs="Times New Roman"/>
        </w:rPr>
      </w:pPr>
      <w:r w:rsidRPr="009A673A">
        <w:rPr>
          <w:rFonts w:ascii="Times New Roman" w:hAnsi="Times New Roman" w:cs="Times New Roman"/>
        </w:rPr>
        <w:t>It was assumed that CHD and stroke</w:t>
      </w:r>
      <w:r w:rsidR="00FF5143">
        <w:rPr>
          <w:rFonts w:ascii="Times New Roman" w:hAnsi="Times New Roman" w:cs="Times New Roman"/>
        </w:rPr>
        <w:t>-</w:t>
      </w:r>
      <w:r w:rsidRPr="009A673A">
        <w:rPr>
          <w:rFonts w:ascii="Times New Roman" w:hAnsi="Times New Roman" w:cs="Times New Roman"/>
        </w:rPr>
        <w:t xml:space="preserve">related productivity losses were incurred by age 30-75 only. The morbidity- and mortality-related productivity losses were apportioned based on age group and sex data on </w:t>
      </w:r>
      <w:r w:rsidR="00FF5143">
        <w:rPr>
          <w:rFonts w:ascii="Times New Roman" w:hAnsi="Times New Roman" w:cs="Times New Roman"/>
        </w:rPr>
        <w:t xml:space="preserve">the </w:t>
      </w:r>
      <w:r w:rsidRPr="009A673A">
        <w:rPr>
          <w:rFonts w:ascii="Times New Roman" w:hAnsi="Times New Roman" w:cs="Times New Roman"/>
        </w:rPr>
        <w:t xml:space="preserve">proportion of </w:t>
      </w:r>
      <w:r w:rsidR="00FF5143">
        <w:rPr>
          <w:rFonts w:ascii="Times New Roman" w:hAnsi="Times New Roman" w:cs="Times New Roman"/>
        </w:rPr>
        <w:t xml:space="preserve">the </w:t>
      </w:r>
      <w:r w:rsidRPr="009A673A">
        <w:rPr>
          <w:rFonts w:ascii="Times New Roman" w:hAnsi="Times New Roman" w:cs="Times New Roman"/>
        </w:rPr>
        <w:t>working population in 2016</w:t>
      </w:r>
      <w:r w:rsidR="00413C1C" w:rsidRPr="009A673A">
        <w:rPr>
          <w:rFonts w:ascii="Times New Roman" w:hAnsi="Times New Roman" w:cs="Times New Roman"/>
          <w:lang w:eastAsia="ja-JP"/>
        </w:rPr>
        <w:t xml:space="preserve"> from Ordinary Workers Data </w:t>
      </w:r>
      <w:r w:rsidR="00D90E78" w:rsidRPr="009A673A">
        <w:rPr>
          <w:rFonts w:ascii="Times New Roman" w:hAnsi="Times New Roman" w:cs="Times New Roman"/>
          <w:lang w:eastAsia="ja-JP"/>
        </w:rPr>
        <w:t>from the Ministry of Health, Labo</w:t>
      </w:r>
      <w:ins w:id="429" w:author="Kypridemos, Christodoulos" w:date="2025-02-20T14:49:00Z" w16du:dateUtc="2025-02-20T14:49:00Z">
        <w:r w:rsidR="00520F5D">
          <w:rPr>
            <w:rFonts w:ascii="Times New Roman" w:hAnsi="Times New Roman" w:cs="Times New Roman"/>
            <w:lang w:eastAsia="ja-JP"/>
          </w:rPr>
          <w:t>u</w:t>
        </w:r>
      </w:ins>
      <w:r w:rsidR="00D90E78" w:rsidRPr="009A673A">
        <w:rPr>
          <w:rFonts w:ascii="Times New Roman" w:hAnsi="Times New Roman" w:cs="Times New Roman"/>
          <w:lang w:eastAsia="ja-JP"/>
        </w:rPr>
        <w:t>r and Welfare of Japan</w:t>
      </w:r>
      <w:r w:rsidRPr="009A673A">
        <w:rPr>
          <w:rFonts w:ascii="Times New Roman" w:hAnsi="Times New Roman" w:cs="Times New Roman"/>
        </w:rPr>
        <w:t>,</w:t>
      </w:r>
      <w:r w:rsidR="00FF5143">
        <w:rPr>
          <w:rFonts w:ascii="Times New Roman" w:hAnsi="Times New Roman" w:cs="Times New Roman"/>
        </w:rPr>
        <w:fldChar w:fldCharType="begin"/>
      </w:r>
      <w:r w:rsidR="00FF5143">
        <w:rPr>
          <w:rFonts w:ascii="Times New Roman" w:hAnsi="Times New Roman" w:cs="Times New Roman"/>
        </w:rPr>
        <w:instrText xml:space="preserve"> ADDIN ZOTERO_ITEM CSL_CITATION {"citationID":"BkxkpmTB","properties":{"formattedCitation":"\\super 33\\nosupersub{}","plainCitation":"33","noteIndex":0},"citationItems":[{"id":19516,"uris":["http://zotero.org/users/1282898/items/63BQRXGG"],"itemData":{"id":19516,"type":"document","language":"en","note":"Citation Key: MinistryofHealth","title":"Ordinary workers data","URL":"https://www.mhlw.go.jp/english/database/db-l/ordinary.html","author":[{"family":"Ministry of Health","given":"Labour"},{"literal":"Welfare"}],"accessed":{"date-parts":[["2024",2,26]]},"citation-key":"MinistryofHealth"}}],"schema":"https://github.com/citation-style-language/schema/raw/master/csl-citation.json"} </w:instrText>
      </w:r>
      <w:r w:rsidR="00FF5143">
        <w:rPr>
          <w:rFonts w:ascii="Times New Roman" w:hAnsi="Times New Roman" w:cs="Times New Roman"/>
        </w:rPr>
        <w:fldChar w:fldCharType="separate"/>
      </w:r>
      <w:r w:rsidR="00FF5143" w:rsidRPr="00FF5143">
        <w:rPr>
          <w:rFonts w:ascii="Times New Roman" w:hAnsi="Times New Roman" w:cs="Times New Roman"/>
          <w:szCs w:val="24"/>
          <w:vertAlign w:val="superscript"/>
          <w:lang w:val="en-GB"/>
        </w:rPr>
        <w:t>33</w:t>
      </w:r>
      <w:r w:rsidR="00FF5143">
        <w:rPr>
          <w:rFonts w:ascii="Times New Roman" w:hAnsi="Times New Roman" w:cs="Times New Roman"/>
        </w:rPr>
        <w:fldChar w:fldCharType="end"/>
      </w:r>
      <w:r w:rsidRPr="009A673A">
        <w:rPr>
          <w:rFonts w:ascii="Times New Roman" w:hAnsi="Times New Roman" w:cs="Times New Roman"/>
        </w:rPr>
        <w:t xml:space="preserve"> and CHD and stroke cases based on prevalence from the model for 2016 (the observed trend scenario) for morbidity; and working age population and mortality rates from the model for 2016 for mortality, multiplied by age and sex level population. </w:t>
      </w:r>
    </w:p>
    <w:p w14:paraId="5594DF59" w14:textId="713D0A1C" w:rsidR="00112FD7" w:rsidRPr="009A673A" w:rsidRDefault="00B32E62" w:rsidP="00FB457A">
      <w:pPr>
        <w:rPr>
          <w:rFonts w:ascii="Times New Roman" w:hAnsi="Times New Roman" w:cs="Times New Roman"/>
          <w:lang w:eastAsia="ja-JP"/>
        </w:rPr>
      </w:pPr>
      <w:r w:rsidRPr="009A673A">
        <w:rPr>
          <w:rFonts w:ascii="Times New Roman" w:hAnsi="Times New Roman" w:cs="Times New Roman"/>
        </w:rPr>
        <w:t xml:space="preserve">To estimate the informal care costs, total informal care costs were apportioned across all age groups from 30-34, 35-39… up to 85-89, then 90+. The costs were apportioned based on </w:t>
      </w:r>
      <w:r w:rsidR="00FF5143">
        <w:rPr>
          <w:rFonts w:ascii="Times New Roman" w:hAnsi="Times New Roman" w:cs="Times New Roman"/>
        </w:rPr>
        <w:t xml:space="preserve">the </w:t>
      </w:r>
      <w:r w:rsidRPr="009A673A">
        <w:rPr>
          <w:rFonts w:ascii="Times New Roman" w:hAnsi="Times New Roman" w:cs="Times New Roman"/>
        </w:rPr>
        <w:t>proportion of disease cases in each age group and sex combination, and a study from the US</w:t>
      </w:r>
      <w:r w:rsidR="00FF5143">
        <w:rPr>
          <w:rFonts w:ascii="Times New Roman" w:hAnsi="Times New Roman" w:cs="Times New Roman"/>
        </w:rPr>
        <w:fldChar w:fldCharType="begin"/>
      </w:r>
      <w:r w:rsidR="00FF5143">
        <w:rPr>
          <w:rFonts w:ascii="Times New Roman" w:hAnsi="Times New Roman" w:cs="Times New Roman"/>
        </w:rPr>
        <w:instrText xml:space="preserve"> ADDIN ZOTERO_ITEM CSL_CITATION {"citationID":"DgZ62ysC","properties":{"formattedCitation":"\\super 34\\nosupersub{}","plainCitation":"34","noteIndex":0},"citationItems":[{"id":19522,"uris":["http://zotero.org/users/1282898/items/DNC6B7EB"],"itemData":{"id":19522,"type":"article-journal","abstract":"INTRODUCTION: In a recent report, the American Heart Association estimated that medical costs and productivity losses of cardiovascular disease (CVD) are expected to grow from 555billionin2015to1.1 trillion in 2035. Although the burden is significant, the estimate does not include the costs of family, informal, or unpaid caregiving provided to patients with CVD. In this analysis, we estimated projections of costs of informal caregiving attributable to CVD for 2015 to 2035. METHODS: We used data from the 2014 Health and Retirement Survey to estimate hours of informal caregiving for individuals with CVD by age/sex/race using a zero-inflated binomial model and controlling for sociodemographic factors and health conditions. Costs of informal caregiving were estimated separately for hypertension, coronary heart disease, heart failure, stroke, and other heart disease. We analyzed data from a nationally representative sample of 16 731 noninstitutionalized adults ≥54 years of age. The value of caregiving hours was monetized by the use of home health aide workers' wages. The per-person costs were multiplied by census population counts to estimate nation-level costs and to be consistent with other American Heart Association analyses of burden of CVD, and the costs were projected from 2015 through 2035, assuming that within each age/sex/racial group, CVD prevalence and caregiving hours remain constant. RESULTS: The costs of informal caregiving for patients with CVD were estimated to be 61billionin2015andareprojectedtoincreaseto128 billion in 2035. Costs of informal caregiving of patients with stroke constitute more than half of the total costs of CVD informal caregiving (31billionin2015and66 billion in 2035). By age, costs are the highest among those 65 to 79 years of age in 2015 but are expected to be surpassed by costs among those ≥80 years of age by 2035. Costs of informal caregiving for patients with CVD represent an additional 11","container-title":"Circulation","DOI":"10.1161/CIR.0000000000000570","ISSN":"1524-4539","issue":"19","journalAbbreviation":"Circulation","language":"en","note":"Citation Key: Dunbar2018\nPMID: 29632217\npublisher: Circulation","page":"e558–e577","title":"Projected costs of informal caregiving for cardiovascular disease: 2015 to 2035: a policy statement from the american heart association","volume":"137","author":[{"family":"Dunbar","given":"Sandra B."},{"family":"Khavjou","given":"Olga A."},{"family":"Bakas","given":"Tamilyn"},{"family":"Hunt","given":"Gail"},{"family":"Kirch","given":"Rebecca A."},{"family":"Leib","given":"Alyssa R."},{"family":"Morrison","given":"R. Sean"},{"family":"Poehler","given":"Diana C."},{"family":"Roger","given":"Veronique L."},{"family":"Whitsel","given":"Laurie P."}],"issued":{"date-parts":[["2018",5]]},"citation-key":"Dunbar2018"}}],"schema":"https://github.com/citation-style-language/schema/raw/master/csl-citation.json"} </w:instrText>
      </w:r>
      <w:r w:rsidR="00FF5143">
        <w:rPr>
          <w:rFonts w:ascii="Times New Roman" w:hAnsi="Times New Roman" w:cs="Times New Roman"/>
        </w:rPr>
        <w:fldChar w:fldCharType="separate"/>
      </w:r>
      <w:r w:rsidR="00FF5143" w:rsidRPr="00FF5143">
        <w:rPr>
          <w:rFonts w:ascii="Times New Roman" w:hAnsi="Times New Roman" w:cs="Times New Roman"/>
          <w:szCs w:val="24"/>
          <w:vertAlign w:val="superscript"/>
          <w:lang w:val="en-GB"/>
        </w:rPr>
        <w:t>34</w:t>
      </w:r>
      <w:r w:rsidR="00FF5143">
        <w:rPr>
          <w:rFonts w:ascii="Times New Roman" w:hAnsi="Times New Roman" w:cs="Times New Roman"/>
        </w:rPr>
        <w:fldChar w:fldCharType="end"/>
      </w:r>
      <w:r w:rsidRPr="009A673A">
        <w:rPr>
          <w:rFonts w:ascii="Times New Roman" w:hAnsi="Times New Roman" w:cs="Times New Roman"/>
        </w:rPr>
        <w:t xml:space="preserve">  estimated weekly informal care hours provided for CHD and stroke by age group (54-64, 65-79, 80+). Cases aged under 30-54 were assumed to have the same number of informal care hours as </w:t>
      </w:r>
      <w:r w:rsidR="00FF5143" w:rsidRPr="009A673A">
        <w:rPr>
          <w:rFonts w:ascii="Times New Roman" w:hAnsi="Times New Roman" w:cs="Times New Roman"/>
        </w:rPr>
        <w:t>54–64-year-olds</w:t>
      </w:r>
      <w:r w:rsidRPr="009A673A">
        <w:rPr>
          <w:rFonts w:ascii="Times New Roman" w:hAnsi="Times New Roman" w:cs="Times New Roman"/>
        </w:rPr>
        <w:t xml:space="preserve">. We used the central estimates only, not the confidence intervals, and did not use the gender-based estimates. </w:t>
      </w:r>
      <w:r w:rsidR="00FF5143">
        <w:rPr>
          <w:rFonts w:ascii="Times New Roman" w:hAnsi="Times New Roman" w:cs="Times New Roman"/>
        </w:rPr>
        <w:t>The y</w:t>
      </w:r>
      <w:r w:rsidRPr="009A673A">
        <w:rPr>
          <w:rFonts w:ascii="Times New Roman" w:hAnsi="Times New Roman" w:cs="Times New Roman"/>
        </w:rPr>
        <w:t>ear 2016 was chosen for consistency as most data was available for this year – the cost data were for 2014 and were inflated to 2021 costs using Japan CPI (all items).</w:t>
      </w:r>
      <w:r w:rsidR="00FF5143">
        <w:rPr>
          <w:rFonts w:ascii="Times New Roman" w:hAnsi="Times New Roman" w:cs="Times New Roman"/>
        </w:rPr>
        <w:fldChar w:fldCharType="begin"/>
      </w:r>
      <w:r w:rsidR="00FF5143">
        <w:rPr>
          <w:rFonts w:ascii="Times New Roman" w:hAnsi="Times New Roman" w:cs="Times New Roman"/>
        </w:rPr>
        <w:instrText xml:space="preserve"> ADDIN ZOTERO_ITEM CSL_CITATION {"citationID":"XofCbMA9","properties":{"formattedCitation":"\\super 35\\nosupersub{}","plainCitation":"35","noteIndex":0},"citationItems":[{"id":19523,"uris":["http://zotero.org/users/1282898/items/S97WQYFA"],"itemData":{"id":19523,"type":"document","language":"en","note":"Citation Key: StatisticsBureau2022\npublisher-place: Tokyo, Japan","publisher":"Statistics Bureau, Ministry of Internal Affairs and Communications","title":"2020-base explanation of the consumer price index","URL":"https://www.stat.go.jp/english/data/cpi/1590.html","author":[{"family":"Statistics Bureau","given":"Ministry of Internal Affairs"},{"literal":"Communications"}],"accessed":{"date-parts":[["2024",3,8]]},"issued":{"date-parts":[["2022"]]},"citation-key":"StatisticsBureau2022"}}],"schema":"https://github.com/citation-style-language/schema/raw/master/csl-citation.json"} </w:instrText>
      </w:r>
      <w:r w:rsidR="00FF5143">
        <w:rPr>
          <w:rFonts w:ascii="Times New Roman" w:hAnsi="Times New Roman" w:cs="Times New Roman"/>
        </w:rPr>
        <w:fldChar w:fldCharType="separate"/>
      </w:r>
      <w:r w:rsidR="00FF5143" w:rsidRPr="00FF5143">
        <w:rPr>
          <w:rFonts w:ascii="Times New Roman" w:hAnsi="Times New Roman" w:cs="Times New Roman"/>
          <w:szCs w:val="24"/>
          <w:vertAlign w:val="superscript"/>
          <w:lang w:val="en-GB"/>
        </w:rPr>
        <w:t>35</w:t>
      </w:r>
      <w:r w:rsidR="00FF5143">
        <w:rPr>
          <w:rFonts w:ascii="Times New Roman" w:hAnsi="Times New Roman" w:cs="Times New Roman"/>
        </w:rPr>
        <w:fldChar w:fldCharType="end"/>
      </w:r>
      <w:r w:rsidRPr="009A673A">
        <w:rPr>
          <w:rFonts w:ascii="Times New Roman" w:hAnsi="Times New Roman" w:cs="Times New Roman"/>
        </w:rPr>
        <w:t xml:space="preserve"> Costs per person-year were calculated by dividing total costs in each gender-age group by </w:t>
      </w:r>
      <w:r w:rsidR="00FF5143">
        <w:rPr>
          <w:rFonts w:ascii="Times New Roman" w:hAnsi="Times New Roman" w:cs="Times New Roman"/>
        </w:rPr>
        <w:t xml:space="preserve">the </w:t>
      </w:r>
      <w:r w:rsidRPr="009A673A">
        <w:rPr>
          <w:rFonts w:ascii="Times New Roman" w:hAnsi="Times New Roman" w:cs="Times New Roman"/>
        </w:rPr>
        <w:t xml:space="preserve">number of cases (prevalence * population) in each age group. </w:t>
      </w:r>
    </w:p>
    <w:p w14:paraId="7CF5BCC4" w14:textId="77777777" w:rsidR="00B32E62" w:rsidRPr="009A673A" w:rsidRDefault="00B32E62" w:rsidP="00235AC7">
      <w:pPr>
        <w:rPr>
          <w:rFonts w:ascii="Times New Roman" w:hAnsi="Times New Roman" w:cs="Times New Roman"/>
          <w:lang w:eastAsia="ja-JP"/>
        </w:rPr>
      </w:pPr>
    </w:p>
    <w:p w14:paraId="5F2D165C" w14:textId="0EFE849B" w:rsidR="00C35D76" w:rsidRPr="009A673A" w:rsidRDefault="00C35D76" w:rsidP="005D0039">
      <w:pPr>
        <w:pStyle w:val="Heading1"/>
        <w:numPr>
          <w:ilvl w:val="0"/>
          <w:numId w:val="17"/>
        </w:numPr>
        <w:rPr>
          <w:rFonts w:ascii="Times New Roman" w:hAnsi="Times New Roman" w:cs="Times New Roman"/>
        </w:rPr>
      </w:pPr>
      <w:bookmarkStart w:id="430" w:name="_Toc190955324"/>
      <w:r w:rsidRPr="009A673A">
        <w:rPr>
          <w:rFonts w:ascii="Times New Roman" w:hAnsi="Times New Roman" w:cs="Times New Roman"/>
        </w:rPr>
        <w:t xml:space="preserve">Strengths </w:t>
      </w:r>
      <w:r w:rsidR="00D54301" w:rsidRPr="009A673A">
        <w:rPr>
          <w:rFonts w:ascii="Times New Roman" w:hAnsi="Times New Roman" w:cs="Times New Roman"/>
        </w:rPr>
        <w:t xml:space="preserve">and limitations </w:t>
      </w:r>
      <w:r w:rsidRPr="009A673A">
        <w:rPr>
          <w:rFonts w:ascii="Times New Roman" w:hAnsi="Times New Roman" w:cs="Times New Roman"/>
        </w:rPr>
        <w:t xml:space="preserve">of this </w:t>
      </w:r>
      <w:del w:id="431" w:author="Kypridemos, Christodoulos" w:date="2025-02-20T14:42:00Z" w16du:dateUtc="2025-02-20T14:42:00Z">
        <w:r w:rsidR="005F0E6F" w:rsidDel="00520F5D">
          <w:rPr>
            <w:rFonts w:ascii="Times New Roman" w:hAnsi="Times New Roman" w:cs="Times New Roman"/>
          </w:rPr>
          <w:delText>model</w:delText>
        </w:r>
        <w:r w:rsidRPr="009A673A" w:rsidDel="00520F5D">
          <w:rPr>
            <w:rFonts w:ascii="Times New Roman" w:hAnsi="Times New Roman" w:cs="Times New Roman"/>
          </w:rPr>
          <w:delText xml:space="preserve">ing </w:delText>
        </w:r>
      </w:del>
      <w:ins w:id="432" w:author="Kypridemos, Christodoulos" w:date="2025-02-20T14:42:00Z" w16du:dateUtc="2025-02-20T14:42:00Z">
        <w:r w:rsidR="00520F5D">
          <w:rPr>
            <w:rFonts w:ascii="Times New Roman" w:hAnsi="Times New Roman" w:cs="Times New Roman"/>
          </w:rPr>
          <w:t>modelling</w:t>
        </w:r>
        <w:r w:rsidR="00520F5D" w:rsidRPr="009A673A">
          <w:rPr>
            <w:rFonts w:ascii="Times New Roman" w:hAnsi="Times New Roman" w:cs="Times New Roman"/>
          </w:rPr>
          <w:t xml:space="preserve"> </w:t>
        </w:r>
      </w:ins>
      <w:r w:rsidRPr="009A673A">
        <w:rPr>
          <w:rFonts w:ascii="Times New Roman" w:hAnsi="Times New Roman" w:cs="Times New Roman"/>
        </w:rPr>
        <w:t>approach</w:t>
      </w:r>
      <w:bookmarkEnd w:id="430"/>
    </w:p>
    <w:p w14:paraId="5FBFBFAE" w14:textId="6A8839E4" w:rsidR="00C35D76" w:rsidRPr="009A673A" w:rsidRDefault="00411C41" w:rsidP="00B17C1B">
      <w:pPr>
        <w:rPr>
          <w:rFonts w:ascii="Times New Roman" w:hAnsi="Times New Roman" w:cs="Times New Roman"/>
        </w:rPr>
      </w:pPr>
      <w:r w:rsidRPr="009A673A">
        <w:rPr>
          <w:rFonts w:ascii="Times New Roman" w:hAnsi="Times New Roman" w:cs="Times New Roman"/>
        </w:rPr>
        <w:t>T</w:t>
      </w:r>
      <w:r w:rsidR="00C35D76" w:rsidRPr="009A673A">
        <w:rPr>
          <w:rFonts w:ascii="Times New Roman" w:hAnsi="Times New Roman" w:cs="Times New Roman"/>
        </w:rPr>
        <w:t xml:space="preserve">he </w:t>
      </w:r>
      <w:r w:rsidR="00665ED2" w:rsidRPr="009A673A">
        <w:rPr>
          <w:rFonts w:ascii="Times New Roman" w:hAnsi="Times New Roman" w:cs="Times New Roman"/>
        </w:rPr>
        <w:t>IMPACT</w:t>
      </w:r>
      <w:r w:rsidR="00665ED2" w:rsidRPr="009A673A">
        <w:rPr>
          <w:rFonts w:ascii="Times New Roman" w:hAnsi="Times New Roman" w:cs="Times New Roman"/>
          <w:vertAlign w:val="subscript"/>
        </w:rPr>
        <w:t>NCD</w:t>
      </w:r>
      <w:r w:rsidR="003627DF">
        <w:rPr>
          <w:rFonts w:ascii="Times New Roman" w:hAnsi="Times New Roman" w:cs="Times New Roman"/>
          <w:vertAlign w:val="subscript"/>
          <w:lang w:val="en-GB"/>
        </w:rPr>
        <w:t>-JPN</w:t>
      </w:r>
      <w:r w:rsidR="00665ED2" w:rsidRPr="009A673A">
        <w:rPr>
          <w:rFonts w:ascii="Times New Roman" w:hAnsi="Times New Roman" w:cs="Times New Roman"/>
        </w:rPr>
        <w:t xml:space="preserve"> </w:t>
      </w:r>
      <w:r w:rsidR="00C35D76" w:rsidRPr="009A673A">
        <w:rPr>
          <w:rFonts w:ascii="Times New Roman" w:hAnsi="Times New Roman" w:cs="Times New Roman"/>
        </w:rPr>
        <w:t>model is an advanced, validated</w:t>
      </w:r>
      <w:r w:rsidR="008940FC" w:rsidRPr="009A673A">
        <w:rPr>
          <w:rFonts w:ascii="Times New Roman" w:hAnsi="Times New Roman" w:cs="Times New Roman"/>
        </w:rPr>
        <w:t>,</w:t>
      </w:r>
      <w:r w:rsidR="00C35D76" w:rsidRPr="009A673A">
        <w:rPr>
          <w:rFonts w:ascii="Times New Roman" w:hAnsi="Times New Roman" w:cs="Times New Roman"/>
        </w:rPr>
        <w:t xml:space="preserve"> flexible microsimulation of the dynamics of NCD</w:t>
      </w:r>
      <w:r w:rsidR="00B41445" w:rsidRPr="009A673A">
        <w:rPr>
          <w:rFonts w:ascii="Times New Roman" w:hAnsi="Times New Roman" w:cs="Times New Roman"/>
        </w:rPr>
        <w:t>s</w:t>
      </w:r>
      <w:r w:rsidR="00C35D76" w:rsidRPr="009A673A">
        <w:rPr>
          <w:rFonts w:ascii="Times New Roman" w:hAnsi="Times New Roman" w:cs="Times New Roman"/>
        </w:rPr>
        <w:t xml:space="preserve"> in a population, including important NCDs that are amenable to prevention and provid</w:t>
      </w:r>
      <w:r w:rsidR="00CF6A06" w:rsidRPr="009A673A">
        <w:rPr>
          <w:rFonts w:ascii="Times New Roman" w:hAnsi="Times New Roman" w:cs="Times New Roman"/>
        </w:rPr>
        <w:t>e</w:t>
      </w:r>
      <w:r w:rsidR="00C35D76" w:rsidRPr="009A673A">
        <w:rPr>
          <w:rFonts w:ascii="Times New Roman" w:hAnsi="Times New Roman" w:cs="Times New Roman"/>
        </w:rPr>
        <w:t xml:space="preserve"> support to a range of capabilities to conduct state</w:t>
      </w:r>
      <w:r w:rsidR="00CF6A06" w:rsidRPr="009A673A">
        <w:rPr>
          <w:rFonts w:ascii="Times New Roman" w:hAnsi="Times New Roman" w:cs="Times New Roman"/>
        </w:rPr>
        <w:t>-of-the-</w:t>
      </w:r>
      <w:r w:rsidR="00C35D76" w:rsidRPr="009A673A">
        <w:rPr>
          <w:rFonts w:ascii="Times New Roman" w:hAnsi="Times New Roman" w:cs="Times New Roman"/>
        </w:rPr>
        <w:t xml:space="preserve">art effectiveness </w:t>
      </w:r>
      <w:r w:rsidR="00321AD8" w:rsidRPr="009A673A">
        <w:rPr>
          <w:rFonts w:ascii="Times New Roman" w:hAnsi="Times New Roman" w:cs="Times New Roman"/>
        </w:rPr>
        <w:t xml:space="preserve">and cost-effectiveness </w:t>
      </w:r>
      <w:r w:rsidR="00C35D76" w:rsidRPr="009A673A">
        <w:rPr>
          <w:rFonts w:ascii="Times New Roman" w:hAnsi="Times New Roman" w:cs="Times New Roman"/>
        </w:rPr>
        <w:t>analysis.</w:t>
      </w:r>
      <w:r w:rsidR="00B41445" w:rsidRPr="009A673A">
        <w:rPr>
          <w:rFonts w:ascii="Times New Roman" w:hAnsi="Times New Roman" w:cs="Times New Roman"/>
        </w:rPr>
        <w:t xml:space="preserve"> </w:t>
      </w:r>
    </w:p>
    <w:p w14:paraId="5A296481" w14:textId="79142A21" w:rsidR="00C35D76" w:rsidRPr="009A673A" w:rsidRDefault="00C35D76" w:rsidP="00B17C1B">
      <w:pPr>
        <w:rPr>
          <w:rFonts w:ascii="Times New Roman" w:hAnsi="Times New Roman" w:cs="Times New Roman"/>
        </w:rPr>
      </w:pPr>
      <w:r w:rsidRPr="009A673A">
        <w:rPr>
          <w:rFonts w:ascii="Times New Roman" w:hAnsi="Times New Roman" w:cs="Times New Roman"/>
        </w:rPr>
        <w:t xml:space="preserve">The complex dynamic generated by reductions in </w:t>
      </w:r>
      <w:r w:rsidR="00F074E6" w:rsidRPr="009A673A">
        <w:rPr>
          <w:rFonts w:ascii="Times New Roman" w:hAnsi="Times New Roman" w:cs="Times New Roman"/>
        </w:rPr>
        <w:t>risk factors and disease trends</w:t>
      </w:r>
      <w:r w:rsidRPr="009A673A">
        <w:rPr>
          <w:rFonts w:ascii="Times New Roman" w:hAnsi="Times New Roman" w:cs="Times New Roman"/>
        </w:rPr>
        <w:t xml:space="preserve"> needs to be </w:t>
      </w:r>
      <w:del w:id="433" w:author="Kypridemos, Christodoulos" w:date="2025-02-20T14:42:00Z" w16du:dateUtc="2025-02-20T14:42:00Z">
        <w:r w:rsidR="005F0E6F" w:rsidDel="00520F5D">
          <w:rPr>
            <w:rFonts w:ascii="Times New Roman" w:hAnsi="Times New Roman" w:cs="Times New Roman"/>
          </w:rPr>
          <w:delText>model</w:delText>
        </w:r>
        <w:r w:rsidRPr="009A673A" w:rsidDel="00520F5D">
          <w:rPr>
            <w:rFonts w:ascii="Times New Roman" w:hAnsi="Times New Roman" w:cs="Times New Roman"/>
          </w:rPr>
          <w:delText xml:space="preserve">ed </w:delText>
        </w:r>
      </w:del>
      <w:ins w:id="434" w:author="Kypridemos, Christodoulos" w:date="2025-02-20T14:42:00Z" w16du:dateUtc="2025-02-20T14:42:00Z">
        <w:r w:rsidR="00520F5D">
          <w:rPr>
            <w:rFonts w:ascii="Times New Roman" w:hAnsi="Times New Roman" w:cs="Times New Roman"/>
          </w:rPr>
          <w:t>modelled</w:t>
        </w:r>
        <w:r w:rsidR="00520F5D" w:rsidRPr="009A673A">
          <w:rPr>
            <w:rFonts w:ascii="Times New Roman" w:hAnsi="Times New Roman" w:cs="Times New Roman"/>
          </w:rPr>
          <w:t xml:space="preserve"> </w:t>
        </w:r>
      </w:ins>
      <w:r w:rsidRPr="009A673A">
        <w:rPr>
          <w:rFonts w:ascii="Times New Roman" w:hAnsi="Times New Roman" w:cs="Times New Roman"/>
        </w:rPr>
        <w:t xml:space="preserve">for a more realistic estimate of </w:t>
      </w:r>
      <w:r w:rsidR="00F67313" w:rsidRPr="009A673A">
        <w:rPr>
          <w:rFonts w:ascii="Times New Roman" w:hAnsi="Times New Roman" w:cs="Times New Roman"/>
        </w:rPr>
        <w:t xml:space="preserve">the </w:t>
      </w:r>
      <w:r w:rsidRPr="009A673A">
        <w:rPr>
          <w:rFonts w:ascii="Times New Roman" w:hAnsi="Times New Roman" w:cs="Times New Roman"/>
        </w:rPr>
        <w:t xml:space="preserve">future </w:t>
      </w:r>
      <w:r w:rsidR="00E774FA" w:rsidRPr="009A673A">
        <w:rPr>
          <w:rFonts w:ascii="Times New Roman" w:hAnsi="Times New Roman" w:cs="Times New Roman"/>
        </w:rPr>
        <w:t>burden</w:t>
      </w:r>
      <w:r w:rsidR="009B2393" w:rsidRPr="009A673A">
        <w:rPr>
          <w:rFonts w:ascii="Times New Roman" w:hAnsi="Times New Roman" w:cs="Times New Roman"/>
        </w:rPr>
        <w:t xml:space="preserve"> of illness</w:t>
      </w:r>
      <w:r w:rsidRPr="009A673A">
        <w:rPr>
          <w:rFonts w:ascii="Times New Roman" w:hAnsi="Times New Roman" w:cs="Times New Roman"/>
        </w:rPr>
        <w:t xml:space="preserve"> from a societal perspective, which includes competing causes of illness and death. For instance, the model factors in that if C</w:t>
      </w:r>
      <w:r w:rsidR="00EC581D" w:rsidRPr="009A673A">
        <w:rPr>
          <w:rFonts w:ascii="Times New Roman" w:hAnsi="Times New Roman" w:cs="Times New Roman"/>
        </w:rPr>
        <w:t>H</w:t>
      </w:r>
      <w:r w:rsidRPr="009A673A">
        <w:rPr>
          <w:rFonts w:ascii="Times New Roman" w:hAnsi="Times New Roman" w:cs="Times New Roman"/>
        </w:rPr>
        <w:t xml:space="preserve">D incidence is delayed, people may live longer and be more likely to get any of the other </w:t>
      </w:r>
      <w:del w:id="435" w:author="Kypridemos, Christodoulos" w:date="2025-02-20T14:42:00Z" w16du:dateUtc="2025-02-20T14:42:00Z">
        <w:r w:rsidR="005F0E6F" w:rsidDel="00520F5D">
          <w:rPr>
            <w:rFonts w:ascii="Times New Roman" w:hAnsi="Times New Roman" w:cs="Times New Roman"/>
          </w:rPr>
          <w:delText>model</w:delText>
        </w:r>
        <w:r w:rsidRPr="009A673A" w:rsidDel="00520F5D">
          <w:rPr>
            <w:rFonts w:ascii="Times New Roman" w:hAnsi="Times New Roman" w:cs="Times New Roman"/>
          </w:rPr>
          <w:delText xml:space="preserve">ed </w:delText>
        </w:r>
      </w:del>
      <w:ins w:id="436" w:author="Kypridemos, Christodoulos" w:date="2025-02-20T14:42:00Z" w16du:dateUtc="2025-02-20T14:42:00Z">
        <w:r w:rsidR="00520F5D">
          <w:rPr>
            <w:rFonts w:ascii="Times New Roman" w:hAnsi="Times New Roman" w:cs="Times New Roman"/>
          </w:rPr>
          <w:t>modelled</w:t>
        </w:r>
        <w:r w:rsidR="00520F5D" w:rsidRPr="009A673A">
          <w:rPr>
            <w:rFonts w:ascii="Times New Roman" w:hAnsi="Times New Roman" w:cs="Times New Roman"/>
          </w:rPr>
          <w:t xml:space="preserve"> </w:t>
        </w:r>
      </w:ins>
      <w:r w:rsidRPr="009A673A">
        <w:rPr>
          <w:rFonts w:ascii="Times New Roman" w:hAnsi="Times New Roman" w:cs="Times New Roman"/>
        </w:rPr>
        <w:t xml:space="preserve">diseases. This was evident in our </w:t>
      </w:r>
      <w:r w:rsidR="00EB5E84" w:rsidRPr="009A673A">
        <w:rPr>
          <w:rFonts w:ascii="Times New Roman" w:hAnsi="Times New Roman" w:cs="Times New Roman"/>
        </w:rPr>
        <w:t>projections</w:t>
      </w:r>
      <w:r w:rsidRPr="009A673A">
        <w:rPr>
          <w:rFonts w:ascii="Times New Roman" w:hAnsi="Times New Roman" w:cs="Times New Roman"/>
        </w:rPr>
        <w:t>, where</w:t>
      </w:r>
      <w:r w:rsidR="00882674" w:rsidRPr="009A673A">
        <w:rPr>
          <w:rFonts w:ascii="Times New Roman" w:hAnsi="Times New Roman" w:cs="Times New Roman"/>
        </w:rPr>
        <w:t>, for example,</w:t>
      </w:r>
      <w:r w:rsidRPr="009A673A">
        <w:rPr>
          <w:rFonts w:ascii="Times New Roman" w:hAnsi="Times New Roman" w:cs="Times New Roman"/>
        </w:rPr>
        <w:t xml:space="preserve"> the number of </w:t>
      </w:r>
      <w:r w:rsidR="00B84BE4" w:rsidRPr="009A673A">
        <w:rPr>
          <w:rFonts w:ascii="Times New Roman" w:hAnsi="Times New Roman" w:cs="Times New Roman"/>
        </w:rPr>
        <w:t xml:space="preserve">stroke </w:t>
      </w:r>
      <w:r w:rsidRPr="009A673A">
        <w:rPr>
          <w:rFonts w:ascii="Times New Roman" w:hAnsi="Times New Roman" w:cs="Times New Roman"/>
        </w:rPr>
        <w:t>cases increased because of people living longer.</w:t>
      </w:r>
      <w:r w:rsidR="00B41445" w:rsidRPr="009A673A">
        <w:rPr>
          <w:rFonts w:ascii="Times New Roman" w:hAnsi="Times New Roman" w:cs="Times New Roman"/>
        </w:rPr>
        <w:t xml:space="preserve"> The </w:t>
      </w:r>
      <w:del w:id="437" w:author="Kypridemos, Christodoulos" w:date="2025-02-20T14:43:00Z" w16du:dateUtc="2025-02-20T14:43:00Z">
        <w:r w:rsidR="005F0E6F" w:rsidDel="00520F5D">
          <w:rPr>
            <w:rFonts w:ascii="Times New Roman" w:hAnsi="Times New Roman" w:cs="Times New Roman"/>
          </w:rPr>
          <w:delText>model</w:delText>
        </w:r>
        <w:r w:rsidR="00B41445" w:rsidRPr="009A673A" w:rsidDel="00520F5D">
          <w:rPr>
            <w:rFonts w:ascii="Times New Roman" w:hAnsi="Times New Roman" w:cs="Times New Roman"/>
          </w:rPr>
          <w:delText xml:space="preserve">ing </w:delText>
        </w:r>
      </w:del>
      <w:ins w:id="438" w:author="Kypridemos, Christodoulos" w:date="2025-02-20T14:43:00Z" w16du:dateUtc="2025-02-20T14:43:00Z">
        <w:r w:rsidR="00520F5D">
          <w:rPr>
            <w:rFonts w:ascii="Times New Roman" w:hAnsi="Times New Roman" w:cs="Times New Roman"/>
          </w:rPr>
          <w:t>modelling</w:t>
        </w:r>
        <w:r w:rsidR="00520F5D" w:rsidRPr="009A673A">
          <w:rPr>
            <w:rFonts w:ascii="Times New Roman" w:hAnsi="Times New Roman" w:cs="Times New Roman"/>
          </w:rPr>
          <w:t xml:space="preserve"> </w:t>
        </w:r>
      </w:ins>
      <w:r w:rsidR="00B41445" w:rsidRPr="009A673A">
        <w:rPr>
          <w:rFonts w:ascii="Times New Roman" w:hAnsi="Times New Roman" w:cs="Times New Roman"/>
        </w:rPr>
        <w:t xml:space="preserve">of individual </w:t>
      </w:r>
      <w:r w:rsidR="004E663B" w:rsidRPr="009A673A">
        <w:rPr>
          <w:rFonts w:ascii="Times New Roman" w:hAnsi="Times New Roman" w:cs="Times New Roman"/>
        </w:rPr>
        <w:t>conditions</w:t>
      </w:r>
      <w:r w:rsidR="00B41445" w:rsidRPr="009A673A">
        <w:rPr>
          <w:rFonts w:ascii="Times New Roman" w:hAnsi="Times New Roman" w:cs="Times New Roman"/>
        </w:rPr>
        <w:t xml:space="preserve"> a</w:t>
      </w:r>
      <w:r w:rsidR="004E663B" w:rsidRPr="009A673A">
        <w:rPr>
          <w:rFonts w:ascii="Times New Roman" w:hAnsi="Times New Roman" w:cs="Times New Roman"/>
        </w:rPr>
        <w:t xml:space="preserve">llows </w:t>
      </w:r>
      <w:r w:rsidR="00344F40" w:rsidRPr="009A673A">
        <w:rPr>
          <w:rFonts w:ascii="Times New Roman" w:hAnsi="Times New Roman" w:cs="Times New Roman"/>
        </w:rPr>
        <w:t xml:space="preserve">in-depth </w:t>
      </w:r>
      <w:r w:rsidR="004E663B" w:rsidRPr="009A673A">
        <w:rPr>
          <w:rFonts w:ascii="Times New Roman" w:hAnsi="Times New Roman" w:cs="Times New Roman"/>
        </w:rPr>
        <w:t xml:space="preserve">exploration of how trends in risk factors </w:t>
      </w:r>
      <w:r w:rsidR="00344F40" w:rsidRPr="009A673A">
        <w:rPr>
          <w:rFonts w:ascii="Times New Roman" w:hAnsi="Times New Roman" w:cs="Times New Roman"/>
        </w:rPr>
        <w:t>may impact the future burden of multimorbidity.</w:t>
      </w:r>
    </w:p>
    <w:p w14:paraId="47BFD6BB" w14:textId="395210E6" w:rsidR="008D5D4C" w:rsidRPr="009A673A" w:rsidRDefault="00C35D76" w:rsidP="00B17C1B">
      <w:pPr>
        <w:rPr>
          <w:rFonts w:ascii="Times New Roman" w:hAnsi="Times New Roman" w:cs="Times New Roman"/>
        </w:rPr>
      </w:pPr>
      <w:r w:rsidRPr="009A673A">
        <w:rPr>
          <w:rFonts w:ascii="Times New Roman" w:hAnsi="Times New Roman" w:cs="Times New Roman"/>
        </w:rPr>
        <w:lastRenderedPageBreak/>
        <w:t xml:space="preserve">All such </w:t>
      </w:r>
      <w:del w:id="439" w:author="Kypridemos, Christodoulos" w:date="2025-02-20T14:43:00Z" w16du:dateUtc="2025-02-20T14:43:00Z">
        <w:r w:rsidR="005F0E6F" w:rsidDel="00520F5D">
          <w:rPr>
            <w:rFonts w:ascii="Times New Roman" w:hAnsi="Times New Roman" w:cs="Times New Roman"/>
          </w:rPr>
          <w:delText>model</w:delText>
        </w:r>
        <w:r w:rsidRPr="009A673A" w:rsidDel="00520F5D">
          <w:rPr>
            <w:rFonts w:ascii="Times New Roman" w:hAnsi="Times New Roman" w:cs="Times New Roman"/>
          </w:rPr>
          <w:delText xml:space="preserve">ing </w:delText>
        </w:r>
      </w:del>
      <w:ins w:id="440" w:author="Kypridemos, Christodoulos" w:date="2025-02-20T14:43:00Z" w16du:dateUtc="2025-02-20T14:43:00Z">
        <w:r w:rsidR="00520F5D">
          <w:rPr>
            <w:rFonts w:ascii="Times New Roman" w:hAnsi="Times New Roman" w:cs="Times New Roman"/>
          </w:rPr>
          <w:t>modelling</w:t>
        </w:r>
        <w:r w:rsidR="00520F5D" w:rsidRPr="009A673A">
          <w:rPr>
            <w:rFonts w:ascii="Times New Roman" w:hAnsi="Times New Roman" w:cs="Times New Roman"/>
          </w:rPr>
          <w:t xml:space="preserve"> </w:t>
        </w:r>
      </w:ins>
      <w:r w:rsidRPr="009A673A">
        <w:rPr>
          <w:rFonts w:ascii="Times New Roman" w:hAnsi="Times New Roman" w:cs="Times New Roman"/>
        </w:rPr>
        <w:t xml:space="preserve">analyses have limitations. </w:t>
      </w:r>
      <w:r w:rsidR="002B5527" w:rsidRPr="009A673A">
        <w:rPr>
          <w:rFonts w:ascii="Times New Roman" w:hAnsi="Times New Roman" w:cs="Times New Roman"/>
        </w:rPr>
        <w:t xml:space="preserve">This iteration of the model uses exposure data from </w:t>
      </w:r>
      <w:r w:rsidR="00246FDC" w:rsidRPr="009A673A">
        <w:rPr>
          <w:rFonts w:ascii="Times New Roman" w:hAnsi="Times New Roman" w:cs="Times New Roman"/>
        </w:rPr>
        <w:t xml:space="preserve">NHNS </w:t>
      </w:r>
      <w:r w:rsidR="002B5527" w:rsidRPr="009A673A">
        <w:rPr>
          <w:rFonts w:ascii="Times New Roman" w:hAnsi="Times New Roman" w:cs="Times New Roman"/>
        </w:rPr>
        <w:t xml:space="preserve">waves up to </w:t>
      </w:r>
      <w:r w:rsidR="001F564C" w:rsidRPr="009A673A">
        <w:rPr>
          <w:rFonts w:ascii="Times New Roman" w:hAnsi="Times New Roman" w:cs="Times New Roman"/>
        </w:rPr>
        <w:t>2019</w:t>
      </w:r>
      <w:r w:rsidR="008940FC" w:rsidRPr="009A673A">
        <w:rPr>
          <w:rFonts w:ascii="Times New Roman" w:hAnsi="Times New Roman" w:cs="Times New Roman"/>
        </w:rPr>
        <w:t>;</w:t>
      </w:r>
      <w:r w:rsidR="0066747C" w:rsidRPr="009A673A">
        <w:rPr>
          <w:rFonts w:ascii="Times New Roman" w:hAnsi="Times New Roman" w:cs="Times New Roman"/>
        </w:rPr>
        <w:t xml:space="preserve"> however</w:t>
      </w:r>
      <w:r w:rsidR="008940FC" w:rsidRPr="009A673A">
        <w:rPr>
          <w:rFonts w:ascii="Times New Roman" w:hAnsi="Times New Roman" w:cs="Times New Roman"/>
        </w:rPr>
        <w:t>,</w:t>
      </w:r>
      <w:r w:rsidR="0066747C" w:rsidRPr="009A673A">
        <w:rPr>
          <w:rFonts w:ascii="Times New Roman" w:hAnsi="Times New Roman" w:cs="Times New Roman"/>
        </w:rPr>
        <w:t xml:space="preserve"> we know that there have been </w:t>
      </w:r>
      <w:r w:rsidR="00806A63" w:rsidRPr="009A673A">
        <w:rPr>
          <w:rFonts w:ascii="Times New Roman" w:hAnsi="Times New Roman" w:cs="Times New Roman"/>
        </w:rPr>
        <w:t>change</w:t>
      </w:r>
      <w:r w:rsidR="007A71C0" w:rsidRPr="009A673A">
        <w:rPr>
          <w:rFonts w:ascii="Times New Roman" w:hAnsi="Times New Roman" w:cs="Times New Roman"/>
        </w:rPr>
        <w:t xml:space="preserve">s </w:t>
      </w:r>
      <w:r w:rsidR="00806A63" w:rsidRPr="009A673A">
        <w:rPr>
          <w:rFonts w:ascii="Times New Roman" w:hAnsi="Times New Roman" w:cs="Times New Roman"/>
        </w:rPr>
        <w:t xml:space="preserve">in </w:t>
      </w:r>
      <w:r w:rsidR="008940FC" w:rsidRPr="009A673A">
        <w:rPr>
          <w:rFonts w:ascii="Times New Roman" w:hAnsi="Times New Roman" w:cs="Times New Roman"/>
        </w:rPr>
        <w:t xml:space="preserve">more </w:t>
      </w:r>
      <w:r w:rsidR="00806A63" w:rsidRPr="009A673A">
        <w:rPr>
          <w:rFonts w:ascii="Times New Roman" w:hAnsi="Times New Roman" w:cs="Times New Roman"/>
        </w:rPr>
        <w:t xml:space="preserve">recent years </w:t>
      </w:r>
      <w:r w:rsidR="007A71C0" w:rsidRPr="009A673A">
        <w:rPr>
          <w:rFonts w:ascii="Times New Roman" w:hAnsi="Times New Roman" w:cs="Times New Roman"/>
        </w:rPr>
        <w:t xml:space="preserve">to </w:t>
      </w:r>
      <w:r w:rsidR="00806A63" w:rsidRPr="009A673A">
        <w:rPr>
          <w:rFonts w:ascii="Times New Roman" w:hAnsi="Times New Roman" w:cs="Times New Roman"/>
        </w:rPr>
        <w:t>both overall</w:t>
      </w:r>
      <w:r w:rsidR="007A71C0" w:rsidRPr="009A673A">
        <w:rPr>
          <w:rFonts w:ascii="Times New Roman" w:hAnsi="Times New Roman" w:cs="Times New Roman"/>
        </w:rPr>
        <w:t xml:space="preserve"> trends</w:t>
      </w:r>
      <w:r w:rsidR="008D5D4C" w:rsidRPr="009A673A">
        <w:rPr>
          <w:rFonts w:ascii="Times New Roman" w:hAnsi="Times New Roman" w:cs="Times New Roman"/>
        </w:rPr>
        <w:t xml:space="preserve">. </w:t>
      </w:r>
      <w:r w:rsidR="009C41AA" w:rsidRPr="009A673A">
        <w:rPr>
          <w:rFonts w:ascii="Times New Roman" w:hAnsi="Times New Roman" w:cs="Times New Roman"/>
        </w:rPr>
        <w:t xml:space="preserve">Furthermore, </w:t>
      </w:r>
      <w:r w:rsidR="00B32ADA" w:rsidRPr="009A673A">
        <w:rPr>
          <w:rFonts w:ascii="Times New Roman" w:hAnsi="Times New Roman" w:cs="Times New Roman"/>
        </w:rPr>
        <w:t xml:space="preserve">the data that informs our model is from before the </w:t>
      </w:r>
      <w:del w:id="441" w:author="Kypridemos, Christodoulos" w:date="2025-02-20T14:43:00Z" w16du:dateUtc="2025-02-20T14:43:00Z">
        <w:r w:rsidR="00321AD8" w:rsidRPr="009A673A" w:rsidDel="00520F5D">
          <w:rPr>
            <w:rFonts w:ascii="Times New Roman" w:hAnsi="Times New Roman" w:cs="Times New Roman"/>
          </w:rPr>
          <w:delText xml:space="preserve">COVID19 </w:delText>
        </w:r>
        <w:r w:rsidR="00E92B80" w:rsidRPr="009A673A" w:rsidDel="00520F5D">
          <w:rPr>
            <w:rFonts w:ascii="Times New Roman" w:hAnsi="Times New Roman" w:cs="Times New Roman"/>
          </w:rPr>
          <w:delText>pandemic and therefore</w:delText>
        </w:r>
      </w:del>
      <w:ins w:id="442" w:author="Kypridemos, Christodoulos" w:date="2025-02-20T14:43:00Z" w16du:dateUtc="2025-02-20T14:43:00Z">
        <w:r w:rsidR="00520F5D">
          <w:rPr>
            <w:rFonts w:ascii="Times New Roman" w:hAnsi="Times New Roman" w:cs="Times New Roman"/>
          </w:rPr>
          <w:t>COVID-19 pandemic and, therefore,</w:t>
        </w:r>
      </w:ins>
      <w:r w:rsidR="00E92B80" w:rsidRPr="009A673A">
        <w:rPr>
          <w:rFonts w:ascii="Times New Roman" w:hAnsi="Times New Roman" w:cs="Times New Roman"/>
        </w:rPr>
        <w:t xml:space="preserve"> does not capture </w:t>
      </w:r>
      <w:r w:rsidR="00C85330" w:rsidRPr="009A673A">
        <w:rPr>
          <w:rFonts w:ascii="Times New Roman" w:hAnsi="Times New Roman" w:cs="Times New Roman"/>
        </w:rPr>
        <w:t>any of the impact</w:t>
      </w:r>
      <w:r w:rsidR="008940FC" w:rsidRPr="009A673A">
        <w:rPr>
          <w:rFonts w:ascii="Times New Roman" w:hAnsi="Times New Roman" w:cs="Times New Roman"/>
        </w:rPr>
        <w:t>s</w:t>
      </w:r>
      <w:r w:rsidR="00C85330" w:rsidRPr="009A673A">
        <w:rPr>
          <w:rFonts w:ascii="Times New Roman" w:hAnsi="Times New Roman" w:cs="Times New Roman"/>
        </w:rPr>
        <w:t xml:space="preserve"> </w:t>
      </w:r>
      <w:r w:rsidR="008940FC" w:rsidRPr="009A673A">
        <w:rPr>
          <w:rFonts w:ascii="Times New Roman" w:hAnsi="Times New Roman" w:cs="Times New Roman"/>
        </w:rPr>
        <w:t>of</w:t>
      </w:r>
      <w:r w:rsidR="00C85330" w:rsidRPr="009A673A">
        <w:rPr>
          <w:rFonts w:ascii="Times New Roman" w:hAnsi="Times New Roman" w:cs="Times New Roman"/>
        </w:rPr>
        <w:t xml:space="preserve"> </w:t>
      </w:r>
      <w:r w:rsidR="008940FC" w:rsidRPr="009A673A">
        <w:rPr>
          <w:rFonts w:ascii="Times New Roman" w:hAnsi="Times New Roman" w:cs="Times New Roman"/>
        </w:rPr>
        <w:t xml:space="preserve">the </w:t>
      </w:r>
      <w:r w:rsidR="00813AA6" w:rsidRPr="009A673A">
        <w:rPr>
          <w:rFonts w:ascii="Times New Roman" w:hAnsi="Times New Roman" w:cs="Times New Roman"/>
        </w:rPr>
        <w:t>coronavirus or pandemic-related restrictions.</w:t>
      </w:r>
      <w:r w:rsidR="00A74630" w:rsidRPr="009A673A">
        <w:rPr>
          <w:rFonts w:ascii="Times New Roman" w:hAnsi="Times New Roman" w:cs="Times New Roman"/>
        </w:rPr>
        <w:t xml:space="preserve"> </w:t>
      </w:r>
      <w:r w:rsidR="006571B9" w:rsidRPr="009A673A">
        <w:rPr>
          <w:rFonts w:ascii="Times New Roman" w:hAnsi="Times New Roman" w:cs="Times New Roman"/>
        </w:rPr>
        <w:t xml:space="preserve">The use of </w:t>
      </w:r>
      <w:r w:rsidR="00246FDC" w:rsidRPr="009A673A">
        <w:rPr>
          <w:rFonts w:ascii="Times New Roman" w:hAnsi="Times New Roman" w:cs="Times New Roman"/>
        </w:rPr>
        <w:t xml:space="preserve">NHNS </w:t>
      </w:r>
      <w:r w:rsidR="006571B9" w:rsidRPr="009A673A">
        <w:rPr>
          <w:rFonts w:ascii="Times New Roman" w:hAnsi="Times New Roman" w:cs="Times New Roman"/>
        </w:rPr>
        <w:t xml:space="preserve">data from </w:t>
      </w:r>
      <w:r w:rsidR="0071570E" w:rsidRPr="009A673A">
        <w:rPr>
          <w:rFonts w:ascii="Times New Roman" w:hAnsi="Times New Roman" w:cs="Times New Roman"/>
        </w:rPr>
        <w:t>1995</w:t>
      </w:r>
      <w:r w:rsidR="006571B9" w:rsidRPr="009A673A">
        <w:rPr>
          <w:rFonts w:ascii="Times New Roman" w:hAnsi="Times New Roman" w:cs="Times New Roman"/>
        </w:rPr>
        <w:t>-20</w:t>
      </w:r>
      <w:r w:rsidR="00246FDC" w:rsidRPr="009A673A">
        <w:rPr>
          <w:rFonts w:ascii="Times New Roman" w:hAnsi="Times New Roman" w:cs="Times New Roman"/>
        </w:rPr>
        <w:t>19</w:t>
      </w:r>
      <w:r w:rsidR="006571B9" w:rsidRPr="009A673A">
        <w:rPr>
          <w:rFonts w:ascii="Times New Roman" w:hAnsi="Times New Roman" w:cs="Times New Roman"/>
        </w:rPr>
        <w:t xml:space="preserve"> </w:t>
      </w:r>
      <w:r w:rsidR="00A74630" w:rsidRPr="009A673A">
        <w:rPr>
          <w:rFonts w:ascii="Times New Roman" w:hAnsi="Times New Roman" w:cs="Times New Roman"/>
        </w:rPr>
        <w:t>was based</w:t>
      </w:r>
      <w:r w:rsidR="006571B9" w:rsidRPr="009A673A">
        <w:rPr>
          <w:rFonts w:ascii="Times New Roman" w:hAnsi="Times New Roman" w:cs="Times New Roman"/>
        </w:rPr>
        <w:t xml:space="preserve"> </w:t>
      </w:r>
      <w:r w:rsidR="00A74630" w:rsidRPr="009A673A">
        <w:rPr>
          <w:rFonts w:ascii="Times New Roman" w:hAnsi="Times New Roman" w:cs="Times New Roman"/>
        </w:rPr>
        <w:t>on</w:t>
      </w:r>
      <w:r w:rsidR="006571B9" w:rsidRPr="009A673A">
        <w:rPr>
          <w:rFonts w:ascii="Times New Roman" w:hAnsi="Times New Roman" w:cs="Times New Roman"/>
        </w:rPr>
        <w:t xml:space="preserve"> several reasons</w:t>
      </w:r>
      <w:r w:rsidR="008940FC" w:rsidRPr="009A673A">
        <w:rPr>
          <w:rFonts w:ascii="Times New Roman" w:hAnsi="Times New Roman" w:cs="Times New Roman"/>
        </w:rPr>
        <w:t>. Most importantly,</w:t>
      </w:r>
      <w:r w:rsidR="006571B9" w:rsidRPr="009A673A">
        <w:rPr>
          <w:rFonts w:ascii="Times New Roman" w:hAnsi="Times New Roman" w:cs="Times New Roman"/>
        </w:rPr>
        <w:t xml:space="preserve"> </w:t>
      </w:r>
      <w:r w:rsidR="00D255C4" w:rsidRPr="009A673A">
        <w:rPr>
          <w:rFonts w:ascii="Times New Roman" w:hAnsi="Times New Roman" w:cs="Times New Roman"/>
        </w:rPr>
        <w:t>during this time period</w:t>
      </w:r>
      <w:del w:id="443" w:author="Kypridemos, Christodoulos" w:date="2025-02-20T14:43:00Z" w16du:dateUtc="2025-02-20T14:43:00Z">
        <w:r w:rsidR="00D255C4" w:rsidRPr="009A673A" w:rsidDel="00520F5D">
          <w:rPr>
            <w:rFonts w:ascii="Times New Roman" w:hAnsi="Times New Roman" w:cs="Times New Roman"/>
          </w:rPr>
          <w:delText xml:space="preserve"> there is</w:delText>
        </w:r>
        <w:r w:rsidR="006571B9" w:rsidRPr="009A673A" w:rsidDel="00520F5D">
          <w:rPr>
            <w:rFonts w:ascii="Times New Roman" w:hAnsi="Times New Roman" w:cs="Times New Roman"/>
          </w:rPr>
          <w:delText xml:space="preserve"> consistent recording of risk factors based on age</w:delText>
        </w:r>
        <w:r w:rsidR="00107270" w:rsidRPr="009A673A" w:rsidDel="00520F5D">
          <w:rPr>
            <w:rFonts w:ascii="Times New Roman" w:hAnsi="Times New Roman" w:cs="Times New Roman"/>
          </w:rPr>
          <w:delText xml:space="preserve"> and sex,</w:delText>
        </w:r>
      </w:del>
      <w:ins w:id="444" w:author="Kypridemos, Christodoulos" w:date="2025-02-20T14:43:00Z" w16du:dateUtc="2025-02-20T14:43:00Z">
        <w:r w:rsidR="00520F5D">
          <w:rPr>
            <w:rFonts w:ascii="Times New Roman" w:hAnsi="Times New Roman" w:cs="Times New Roman"/>
          </w:rPr>
          <w:t>, there is a consistent recording of risk factors based on age and sex</w:t>
        </w:r>
      </w:ins>
      <w:r w:rsidR="006571B9" w:rsidRPr="009A673A">
        <w:rPr>
          <w:rFonts w:ascii="Times New Roman" w:hAnsi="Times New Roman" w:cs="Times New Roman"/>
        </w:rPr>
        <w:t xml:space="preserve"> over time. This allows us to separately model the projected incidence of long-term illness for different population subgroups. Although later versions of </w:t>
      </w:r>
      <w:r w:rsidR="0071570E" w:rsidRPr="009A673A">
        <w:rPr>
          <w:rFonts w:ascii="Times New Roman" w:hAnsi="Times New Roman" w:cs="Times New Roman"/>
        </w:rPr>
        <w:t xml:space="preserve">NHNS </w:t>
      </w:r>
      <w:r w:rsidR="006571B9" w:rsidRPr="009A673A">
        <w:rPr>
          <w:rFonts w:ascii="Times New Roman" w:hAnsi="Times New Roman" w:cs="Times New Roman"/>
        </w:rPr>
        <w:t xml:space="preserve">are available, differences in survey methodology meant it was not possible to include them in this model. </w:t>
      </w:r>
    </w:p>
    <w:p w14:paraId="02CFDB0B" w14:textId="133BFE1E" w:rsidR="005F522A" w:rsidRPr="009A673A" w:rsidRDefault="002C00E9" w:rsidP="00431799">
      <w:pPr>
        <w:rPr>
          <w:rFonts w:ascii="Times New Roman" w:hAnsi="Times New Roman" w:cs="Times New Roman"/>
        </w:rPr>
      </w:pPr>
      <w:r w:rsidRPr="2C924D34">
        <w:rPr>
          <w:rFonts w:ascii="Times New Roman" w:hAnsi="Times New Roman" w:cs="Times New Roman"/>
        </w:rPr>
        <w:t>We derived trends in diseas</w:t>
      </w:r>
      <w:r w:rsidR="003E2A2D">
        <w:rPr>
          <w:rFonts w:ascii="Times New Roman" w:hAnsi="Times New Roman" w:cs="Times New Roman" w:hint="eastAsia"/>
          <w:lang w:eastAsia="ja-JP"/>
        </w:rPr>
        <w:t xml:space="preserve">e </w:t>
      </w:r>
      <w:r w:rsidR="00BA0A0F">
        <w:rPr>
          <w:rFonts w:ascii="Times New Roman" w:hAnsi="Times New Roman" w:cs="Times New Roman" w:hint="eastAsia"/>
          <w:lang w:eastAsia="ja-JP"/>
        </w:rPr>
        <w:t xml:space="preserve">incidence and </w:t>
      </w:r>
      <w:r w:rsidRPr="2C924D34">
        <w:rPr>
          <w:rFonts w:ascii="Times New Roman" w:hAnsi="Times New Roman" w:cs="Times New Roman"/>
        </w:rPr>
        <w:t xml:space="preserve">mortality </w:t>
      </w:r>
      <w:r w:rsidR="001B13B8" w:rsidRPr="2C924D34">
        <w:rPr>
          <w:rFonts w:ascii="Times New Roman" w:hAnsi="Times New Roman" w:cs="Times New Roman"/>
          <w:lang w:eastAsia="en-GB"/>
        </w:rPr>
        <w:t xml:space="preserve">from </w:t>
      </w:r>
      <w:r w:rsidR="00BA0A0F">
        <w:rPr>
          <w:rFonts w:ascii="Times New Roman" w:hAnsi="Times New Roman" w:cs="Times New Roman" w:hint="eastAsia"/>
          <w:lang w:eastAsia="ja-JP"/>
        </w:rPr>
        <w:t xml:space="preserve">the GBD estimates and </w:t>
      </w:r>
      <w:r w:rsidR="001B13B8" w:rsidRPr="2C924D34">
        <w:rPr>
          <w:rFonts w:ascii="Times New Roman" w:hAnsi="Times New Roman" w:cs="Times New Roman"/>
          <w:lang w:eastAsia="en-GB"/>
        </w:rPr>
        <w:t xml:space="preserve">the Vital Statistics in Japan provided by Ministry of Health, </w:t>
      </w:r>
      <w:r w:rsidR="00110067" w:rsidRPr="2C924D34">
        <w:rPr>
          <w:rFonts w:ascii="Times New Roman" w:hAnsi="Times New Roman" w:cs="Times New Roman"/>
          <w:lang w:eastAsia="en-GB"/>
        </w:rPr>
        <w:t>Labo</w:t>
      </w:r>
      <w:ins w:id="445" w:author="Kypridemos, Christodoulos" w:date="2025-02-20T14:49:00Z" w16du:dateUtc="2025-02-20T14:49:00Z">
        <w:r w:rsidR="00520F5D">
          <w:rPr>
            <w:rFonts w:ascii="Times New Roman" w:hAnsi="Times New Roman" w:cs="Times New Roman"/>
            <w:lang w:eastAsia="en-GB"/>
          </w:rPr>
          <w:t>u</w:t>
        </w:r>
      </w:ins>
      <w:r w:rsidR="00110067" w:rsidRPr="2C924D34">
        <w:rPr>
          <w:rFonts w:ascii="Times New Roman" w:hAnsi="Times New Roman" w:cs="Times New Roman"/>
          <w:lang w:eastAsia="en-GB"/>
        </w:rPr>
        <w:t>r</w:t>
      </w:r>
      <w:r w:rsidR="001B13B8" w:rsidRPr="2C924D34">
        <w:rPr>
          <w:rFonts w:ascii="Times New Roman" w:hAnsi="Times New Roman" w:cs="Times New Roman"/>
          <w:lang w:eastAsia="en-GB"/>
        </w:rPr>
        <w:t xml:space="preserve"> and Welfare</w:t>
      </w:r>
      <w:r w:rsidR="00BA0A0F">
        <w:rPr>
          <w:rFonts w:ascii="Times New Roman" w:hAnsi="Times New Roman" w:cs="Times New Roman" w:hint="eastAsia"/>
          <w:lang w:eastAsia="ja-JP"/>
        </w:rPr>
        <w:t>, respectively.</w:t>
      </w:r>
      <w:r w:rsidR="00E77070" w:rsidRPr="2C924D34">
        <w:rPr>
          <w:rFonts w:ascii="Times New Roman" w:hAnsi="Times New Roman" w:cs="Times New Roman"/>
        </w:rPr>
        <w:t xml:space="preserve"> </w:t>
      </w:r>
      <w:r w:rsidR="00946E41" w:rsidRPr="2C924D34">
        <w:rPr>
          <w:rFonts w:ascii="Times New Roman" w:hAnsi="Times New Roman" w:cs="Times New Roman"/>
        </w:rPr>
        <w:t xml:space="preserve">Whilst </w:t>
      </w:r>
      <w:r w:rsidR="00506FB5" w:rsidRPr="2C924D34">
        <w:rPr>
          <w:rFonts w:ascii="Times New Roman" w:hAnsi="Times New Roman" w:cs="Times New Roman"/>
        </w:rPr>
        <w:t xml:space="preserve">this </w:t>
      </w:r>
      <w:r w:rsidR="002C0CB9" w:rsidRPr="2C924D34">
        <w:rPr>
          <w:rFonts w:ascii="Times New Roman" w:hAnsi="Times New Roman" w:cs="Times New Roman"/>
        </w:rPr>
        <w:t>source</w:t>
      </w:r>
      <w:r w:rsidR="00946E41" w:rsidRPr="2C924D34">
        <w:rPr>
          <w:rFonts w:ascii="Times New Roman" w:hAnsi="Times New Roman" w:cs="Times New Roman"/>
        </w:rPr>
        <w:t xml:space="preserve"> data </w:t>
      </w:r>
      <w:r w:rsidR="008940FC" w:rsidRPr="2C924D34">
        <w:rPr>
          <w:rFonts w:ascii="Times New Roman" w:hAnsi="Times New Roman" w:cs="Times New Roman"/>
        </w:rPr>
        <w:t>largely represents</w:t>
      </w:r>
      <w:r w:rsidR="00946E41" w:rsidRPr="2C924D34">
        <w:rPr>
          <w:rFonts w:ascii="Times New Roman" w:hAnsi="Times New Roman" w:cs="Times New Roman"/>
        </w:rPr>
        <w:t xml:space="preserve"> the </w:t>
      </w:r>
      <w:r w:rsidR="00902BCA" w:rsidRPr="2C924D34">
        <w:rPr>
          <w:rFonts w:ascii="Times New Roman" w:hAnsi="Times New Roman" w:cs="Times New Roman"/>
        </w:rPr>
        <w:t xml:space="preserve">population of </w:t>
      </w:r>
      <w:r w:rsidR="002C0CB9" w:rsidRPr="2C924D34">
        <w:rPr>
          <w:rFonts w:ascii="Times New Roman" w:hAnsi="Times New Roman" w:cs="Times New Roman"/>
        </w:rPr>
        <w:t>Japan</w:t>
      </w:r>
      <w:r w:rsidR="00092691" w:rsidRPr="2C924D34">
        <w:rPr>
          <w:rFonts w:ascii="Times New Roman" w:hAnsi="Times New Roman" w:cs="Times New Roman"/>
        </w:rPr>
        <w:t xml:space="preserve">, </w:t>
      </w:r>
      <w:r w:rsidR="00D509E0">
        <w:rPr>
          <w:rFonts w:ascii="Times New Roman" w:hAnsi="Times New Roman" w:cs="Times New Roman"/>
        </w:rPr>
        <w:t>selection bias is unavoidable</w:t>
      </w:r>
      <w:r w:rsidR="001A313B" w:rsidRPr="2C924D34">
        <w:rPr>
          <w:rFonts w:ascii="Times New Roman" w:hAnsi="Times New Roman" w:cs="Times New Roman"/>
        </w:rPr>
        <w:t xml:space="preserve">. </w:t>
      </w:r>
    </w:p>
    <w:p w14:paraId="7BE287B7" w14:textId="05B1B34F" w:rsidR="00674BA9" w:rsidRPr="009A673A" w:rsidRDefault="00674BA9" w:rsidP="00674BA9">
      <w:pPr>
        <w:rPr>
          <w:rFonts w:ascii="Times New Roman" w:hAnsi="Times New Roman" w:cs="Times New Roman"/>
        </w:rPr>
      </w:pPr>
      <w:r w:rsidRPr="00D509E0">
        <w:rPr>
          <w:rFonts w:ascii="Times New Roman" w:hAnsi="Times New Roman" w:cs="Times New Roman"/>
        </w:rPr>
        <w:t xml:space="preserve">We sourced individual-level data on the aforementioned established CVD risk factor exposures from the </w:t>
      </w:r>
      <w:r w:rsidRPr="00D509E0">
        <w:rPr>
          <w:rFonts w:ascii="Times New Roman" w:hAnsi="Times New Roman" w:cs="Times New Roman"/>
          <w:lang w:eastAsia="ja-JP"/>
        </w:rPr>
        <w:t>NHNS</w:t>
      </w:r>
      <w:r w:rsidRPr="00D509E0">
        <w:rPr>
          <w:rFonts w:ascii="Times New Roman" w:hAnsi="Times New Roman" w:cs="Times New Roman"/>
        </w:rPr>
        <w:t xml:space="preserve"> for participants aged 20 to 99</w:t>
      </w:r>
      <w:r w:rsidRPr="00D509E0">
        <w:rPr>
          <w:rFonts w:ascii="Times New Roman" w:hAnsi="Times New Roman" w:cs="Times New Roman"/>
          <w:lang w:eastAsia="ja-JP"/>
        </w:rPr>
        <w:t xml:space="preserve"> </w:t>
      </w:r>
      <w:r w:rsidR="009A673A" w:rsidRPr="00D509E0">
        <w:rPr>
          <w:rFonts w:ascii="Times New Roman" w:hAnsi="Times New Roman" w:cs="Times New Roman"/>
          <w:lang w:eastAsia="ja-JP"/>
        </w:rPr>
        <w:t>between</w:t>
      </w:r>
      <w:r w:rsidRPr="00D509E0">
        <w:rPr>
          <w:rFonts w:ascii="Times New Roman" w:hAnsi="Times New Roman" w:cs="Times New Roman"/>
        </w:rPr>
        <w:t xml:space="preserve"> 1995 </w:t>
      </w:r>
      <w:r w:rsidRPr="00D509E0">
        <w:rPr>
          <w:rFonts w:ascii="Times New Roman" w:hAnsi="Times New Roman" w:cs="Times New Roman"/>
          <w:lang w:eastAsia="ja-JP"/>
        </w:rPr>
        <w:t>and</w:t>
      </w:r>
      <w:r w:rsidRPr="00D509E0">
        <w:rPr>
          <w:rFonts w:ascii="Times New Roman" w:hAnsi="Times New Roman" w:cs="Times New Roman"/>
        </w:rPr>
        <w:t xml:space="preserve"> 2019 or any available years in which the risk factor was measured if not consistently available throughout the entire period. For periods where data </w:t>
      </w:r>
      <w:r w:rsidR="00B15BCE" w:rsidRPr="00D509E0">
        <w:rPr>
          <w:rFonts w:ascii="Times New Roman" w:hAnsi="Times New Roman" w:cs="Times New Roman"/>
        </w:rPr>
        <w:t>was</w:t>
      </w:r>
      <w:r w:rsidRPr="00D509E0">
        <w:rPr>
          <w:rFonts w:ascii="Times New Roman" w:hAnsi="Times New Roman" w:cs="Times New Roman"/>
        </w:rPr>
        <w:t xml:space="preserve"> unavailable for certain risk factors, back projections were performed. The results of the back projections were verified to align with the observed trends from the available data</w:t>
      </w:r>
      <w:ins w:id="446" w:author="Kypridemos, Christodoulos" w:date="2025-02-20T14:43:00Z" w16du:dateUtc="2025-02-20T14:43:00Z">
        <w:r w:rsidR="00520F5D">
          <w:rPr>
            <w:rFonts w:ascii="Times New Roman" w:hAnsi="Times New Roman" w:cs="Times New Roman"/>
          </w:rPr>
          <w:t>,</w:t>
        </w:r>
      </w:ins>
      <w:r w:rsidRPr="00D509E0">
        <w:rPr>
          <w:rFonts w:ascii="Times New Roman" w:hAnsi="Times New Roman" w:cs="Times New Roman"/>
        </w:rPr>
        <w:t xml:space="preserve"> and no issues were identified.</w:t>
      </w:r>
    </w:p>
    <w:p w14:paraId="3784BA00" w14:textId="77777777" w:rsidR="00E10F08" w:rsidRPr="009A673A" w:rsidRDefault="00E10F08" w:rsidP="00431799">
      <w:pPr>
        <w:rPr>
          <w:rFonts w:ascii="Times New Roman" w:hAnsi="Times New Roman" w:cs="Times New Roman"/>
        </w:rPr>
      </w:pPr>
    </w:p>
    <w:p w14:paraId="00D0719A" w14:textId="7F51FC4C" w:rsidR="00D3133F" w:rsidRPr="009A673A" w:rsidRDefault="00D3133F" w:rsidP="005D0039">
      <w:pPr>
        <w:pStyle w:val="Heading1"/>
        <w:numPr>
          <w:ilvl w:val="0"/>
          <w:numId w:val="17"/>
        </w:numPr>
        <w:rPr>
          <w:rFonts w:ascii="Times New Roman" w:hAnsi="Times New Roman" w:cs="Times New Roman"/>
        </w:rPr>
      </w:pPr>
      <w:bookmarkStart w:id="447" w:name="_Toc190955325"/>
      <w:r w:rsidRPr="009A673A">
        <w:rPr>
          <w:rFonts w:ascii="Times New Roman" w:hAnsi="Times New Roman" w:cs="Times New Roman"/>
        </w:rPr>
        <w:t>References</w:t>
      </w:r>
      <w:bookmarkEnd w:id="447"/>
    </w:p>
    <w:bookmarkStart w:id="448" w:name="_Ref58330844"/>
    <w:bookmarkStart w:id="449" w:name="_Toc49518784"/>
    <w:bookmarkStart w:id="450" w:name="_Toc58916861"/>
    <w:bookmarkEnd w:id="281"/>
    <w:bookmarkEnd w:id="282"/>
    <w:p w14:paraId="7D04838B" w14:textId="77777777" w:rsidR="000A5673" w:rsidRPr="000A5673" w:rsidRDefault="00AB61CC" w:rsidP="000A5673">
      <w:pPr>
        <w:pStyle w:val="Bibliography"/>
        <w:rPr>
          <w:lang w:val="en-GB"/>
        </w:rPr>
      </w:pPr>
      <w:r w:rsidRPr="009A673A">
        <w:fldChar w:fldCharType="begin"/>
      </w:r>
      <w:r w:rsidR="005F0E6F">
        <w:instrText xml:space="preserve"> ADDIN ZOTERO_BIBL {"uncited":[],"omitted":[],"custom":[]} CSL_BIBLIOGRAPHY </w:instrText>
      </w:r>
      <w:r w:rsidRPr="009A673A">
        <w:fldChar w:fldCharType="separate"/>
      </w:r>
      <w:r w:rsidR="000A5673" w:rsidRPr="000A5673">
        <w:rPr>
          <w:lang w:val="en-GB"/>
        </w:rPr>
        <w:t xml:space="preserve">1. </w:t>
      </w:r>
      <w:r w:rsidR="000A5673" w:rsidRPr="000A5673">
        <w:rPr>
          <w:lang w:val="en-GB"/>
        </w:rPr>
        <w:tab/>
        <w:t xml:space="preserve">Collins B, Kypridemos C, Cookson R, Parvulescu P, McHale P, Guzman-Castillo M, et al. Universal or targeted cardiovascular screening? Modelling study using a sector-specific distributional cost effectiveness analysis. Prev Med. 2020;130:105879. </w:t>
      </w:r>
    </w:p>
    <w:p w14:paraId="31375D04" w14:textId="77777777" w:rsidR="000A5673" w:rsidRPr="000A5673" w:rsidRDefault="000A5673" w:rsidP="000A5673">
      <w:pPr>
        <w:pStyle w:val="Bibliography"/>
        <w:rPr>
          <w:lang w:val="en-GB"/>
        </w:rPr>
      </w:pPr>
      <w:r w:rsidRPr="000A5673">
        <w:rPr>
          <w:lang w:val="en-GB"/>
        </w:rPr>
        <w:t xml:space="preserve">2. </w:t>
      </w:r>
      <w:r w:rsidRPr="000A5673">
        <w:rPr>
          <w:lang w:val="en-GB"/>
        </w:rPr>
        <w:tab/>
        <w:t xml:space="preserve">Collins B, Kypridemos C, Pearson-Stuttard J, Huang Y, Bandosz P, Wilde P, et al. FDA sodium reduction targets and the food industry: are there incentives to reformulate? Microsimulation cost-effectiveness analysis. Milbank Q. 2019;97:858–80. </w:t>
      </w:r>
    </w:p>
    <w:p w14:paraId="33F81D1F" w14:textId="77777777" w:rsidR="000A5673" w:rsidRPr="000A5673" w:rsidRDefault="000A5673" w:rsidP="000A5673">
      <w:pPr>
        <w:pStyle w:val="Bibliography"/>
        <w:rPr>
          <w:lang w:val="en-GB"/>
        </w:rPr>
      </w:pPr>
      <w:r w:rsidRPr="000A5673">
        <w:rPr>
          <w:lang w:val="en-GB"/>
        </w:rPr>
        <w:t xml:space="preserve">3. </w:t>
      </w:r>
      <w:r w:rsidRPr="000A5673">
        <w:rPr>
          <w:lang w:val="en-GB"/>
        </w:rPr>
        <w:tab/>
        <w:t xml:space="preserve">Huang Y, Kypridemos C, Liu J, Lee Y, Pearson-Stuttard J, Collins B, et al. Cost-effectiveness of the US Food and Drug Administration added sugar labeling policy for improving diet and health. Circulation. 2019;139:2613–24. </w:t>
      </w:r>
    </w:p>
    <w:p w14:paraId="508210B8" w14:textId="77777777" w:rsidR="000A5673" w:rsidRPr="000A5673" w:rsidRDefault="000A5673" w:rsidP="000A5673">
      <w:pPr>
        <w:pStyle w:val="Bibliography"/>
        <w:rPr>
          <w:lang w:val="en-GB"/>
        </w:rPr>
      </w:pPr>
      <w:r w:rsidRPr="000A5673">
        <w:rPr>
          <w:lang w:val="en-GB"/>
        </w:rPr>
        <w:t xml:space="preserve">4. </w:t>
      </w:r>
      <w:r w:rsidRPr="000A5673">
        <w:rPr>
          <w:lang w:val="en-GB"/>
        </w:rPr>
        <w:tab/>
        <w:t xml:space="preserve">Kypridemos C, Allen K, Hickey GL, Guzman-Castillo M, Bandosz P, Buchan I, et al. Cardiovascular screening to reduce the burden from cardiovascular disease: microsimulation study to quantify policy options. BMJ. 2016;353:i2793. </w:t>
      </w:r>
    </w:p>
    <w:p w14:paraId="28C8303F" w14:textId="77777777" w:rsidR="000A5673" w:rsidRPr="000A5673" w:rsidRDefault="000A5673" w:rsidP="000A5673">
      <w:pPr>
        <w:pStyle w:val="Bibliography"/>
        <w:rPr>
          <w:lang w:val="en-GB"/>
        </w:rPr>
      </w:pPr>
      <w:r w:rsidRPr="000A5673">
        <w:rPr>
          <w:lang w:val="en-GB"/>
        </w:rPr>
        <w:t xml:space="preserve">5. </w:t>
      </w:r>
      <w:r w:rsidRPr="000A5673">
        <w:rPr>
          <w:lang w:val="en-GB"/>
        </w:rPr>
        <w:tab/>
        <w:t xml:space="preserve">Kypridemos C, Collins B, McHale P, Bromley H, Parvulescu P, Capewell S, et al. Future cost-effectiveness and equity of the NHS Health Check cardiovascular disease prevention programme: microsimulation modelling using data from Liverpool, UK. PLoS Med. 2018;15:e1002573. </w:t>
      </w:r>
    </w:p>
    <w:p w14:paraId="22EFACB7" w14:textId="77777777" w:rsidR="000A5673" w:rsidRPr="000A5673" w:rsidRDefault="000A5673" w:rsidP="000A5673">
      <w:pPr>
        <w:pStyle w:val="Bibliography"/>
        <w:rPr>
          <w:lang w:val="en-GB"/>
        </w:rPr>
      </w:pPr>
      <w:r w:rsidRPr="000A5673">
        <w:rPr>
          <w:lang w:val="en-GB"/>
        </w:rPr>
        <w:lastRenderedPageBreak/>
        <w:t xml:space="preserve">6. </w:t>
      </w:r>
      <w:r w:rsidRPr="000A5673">
        <w:rPr>
          <w:lang w:val="en-GB"/>
        </w:rPr>
        <w:tab/>
        <w:t>Kypridemos C, Guzman-Castillo M, Hyseni L, Hickey GL, Bandosz P, Buchan I, et al. Estimated reductions in cardiovascular and gastric cancer disease burden through salt policies in England: an IMPACT</w:t>
      </w:r>
      <w:r w:rsidRPr="000A5673">
        <w:rPr>
          <w:vertAlign w:val="subscript"/>
          <w:lang w:val="en-GB"/>
        </w:rPr>
        <w:t>NCD</w:t>
      </w:r>
      <w:r w:rsidRPr="000A5673">
        <w:rPr>
          <w:lang w:val="en-GB"/>
        </w:rPr>
        <w:t xml:space="preserve"> microsimulation study. BMJ Open. 2017;7:e013791. </w:t>
      </w:r>
    </w:p>
    <w:p w14:paraId="5FC1BB6D" w14:textId="77777777" w:rsidR="000A5673" w:rsidRPr="000A5673" w:rsidRDefault="000A5673" w:rsidP="000A5673">
      <w:pPr>
        <w:pStyle w:val="Bibliography"/>
        <w:rPr>
          <w:lang w:val="en-GB"/>
        </w:rPr>
      </w:pPr>
      <w:r w:rsidRPr="000A5673">
        <w:rPr>
          <w:lang w:val="en-GB"/>
        </w:rPr>
        <w:t xml:space="preserve">7. </w:t>
      </w:r>
      <w:r w:rsidRPr="000A5673">
        <w:rPr>
          <w:lang w:val="en-GB"/>
        </w:rPr>
        <w:tab/>
        <w:t xml:space="preserve">Laverty AA, Kypridemos C, Seferidi P, Vamos EP, Pearson-Stuttard J, Collins B, et al. Quantifying the impact of the public health responsibility deal on salt intake, cardiovascular disease and gastric cancer burdens: interrupted time series and microsimulation study. J Epidemiol Community Health. 2019;73:881–7. </w:t>
      </w:r>
    </w:p>
    <w:p w14:paraId="2640215C" w14:textId="77777777" w:rsidR="000A5673" w:rsidRPr="000A5673" w:rsidRDefault="000A5673" w:rsidP="000A5673">
      <w:pPr>
        <w:pStyle w:val="Bibliography"/>
        <w:rPr>
          <w:lang w:val="en-GB"/>
        </w:rPr>
      </w:pPr>
      <w:r w:rsidRPr="000A5673">
        <w:rPr>
          <w:lang w:val="en-GB"/>
        </w:rPr>
        <w:t xml:space="preserve">8. </w:t>
      </w:r>
      <w:r w:rsidRPr="000A5673">
        <w:rPr>
          <w:lang w:val="en-GB"/>
        </w:rPr>
        <w:tab/>
        <w:t xml:space="preserve">Nilson EAF, Pearson-Stuttard J, Collins B, Guzman-Castillo M, Capewell S, O’Flaherty M, et al. Estimating the health and economic effects of the voluntary sodium reduction targets in Brazil: microsimulation analysis. BMC Med. 2021;19:225. </w:t>
      </w:r>
    </w:p>
    <w:p w14:paraId="054C9B52" w14:textId="77777777" w:rsidR="000A5673" w:rsidRPr="000A5673" w:rsidRDefault="000A5673" w:rsidP="000A5673">
      <w:pPr>
        <w:pStyle w:val="Bibliography"/>
        <w:rPr>
          <w:lang w:val="en-GB"/>
        </w:rPr>
      </w:pPr>
      <w:r w:rsidRPr="000A5673">
        <w:rPr>
          <w:lang w:val="en-GB"/>
        </w:rPr>
        <w:t xml:space="preserve">9. </w:t>
      </w:r>
      <w:r w:rsidRPr="000A5673">
        <w:rPr>
          <w:lang w:val="en-GB"/>
        </w:rPr>
        <w:tab/>
        <w:t xml:space="preserve">O’Flaherty M, Lloyd-Williams F, Capewell S, Boland A, Maden M, Collins B, et al. Modelling tool to support decision-making in the NHS Health Check programme: workshops, systematic review and co-production with users. Health Technol Assess Winch Engl. 2021;25:1–234. </w:t>
      </w:r>
    </w:p>
    <w:p w14:paraId="66EF448C" w14:textId="77777777" w:rsidR="000A5673" w:rsidRPr="000A5673" w:rsidRDefault="000A5673" w:rsidP="000A5673">
      <w:pPr>
        <w:pStyle w:val="Bibliography"/>
        <w:rPr>
          <w:lang w:val="en-GB"/>
        </w:rPr>
      </w:pPr>
      <w:r w:rsidRPr="000A5673">
        <w:rPr>
          <w:lang w:val="en-GB"/>
        </w:rPr>
        <w:t xml:space="preserve">10. </w:t>
      </w:r>
      <w:r w:rsidRPr="000A5673">
        <w:rPr>
          <w:lang w:val="en-GB"/>
        </w:rPr>
        <w:tab/>
        <w:t xml:space="preserve">Pearson-Stuttard J, Kypridemos C, Collins B, Mozaffarian D, Huang Y, Bandosz P, et al. Estimating the health and economic effects of the proposed US food and drug administration voluntary sodium reformulation: microsimulation cost-effectiveness analysis. PLoS Med. 2018;15:e1002551. </w:t>
      </w:r>
    </w:p>
    <w:p w14:paraId="04258BB3" w14:textId="77777777" w:rsidR="000A5673" w:rsidRPr="000A5673" w:rsidRDefault="000A5673" w:rsidP="000A5673">
      <w:pPr>
        <w:pStyle w:val="Bibliography"/>
        <w:rPr>
          <w:lang w:val="en-GB"/>
        </w:rPr>
      </w:pPr>
      <w:r w:rsidRPr="000A5673">
        <w:rPr>
          <w:lang w:val="en-GB"/>
        </w:rPr>
        <w:t xml:space="preserve">11. </w:t>
      </w:r>
      <w:r w:rsidRPr="000A5673">
        <w:rPr>
          <w:lang w:val="en-GB"/>
        </w:rPr>
        <w:tab/>
        <w:t xml:space="preserve">Ikeda N, Takimoto H, Imai S, Miyachi M, Nishi N. Data resource profile: the Japan national health and nutrition survey (NHNS). Int J Epidemiol. 2015;44:1842–9. </w:t>
      </w:r>
    </w:p>
    <w:p w14:paraId="2F6D0787" w14:textId="77777777" w:rsidR="000A5673" w:rsidRPr="000A5673" w:rsidRDefault="000A5673" w:rsidP="000A5673">
      <w:pPr>
        <w:pStyle w:val="Bibliography"/>
        <w:rPr>
          <w:lang w:val="en-GB"/>
        </w:rPr>
      </w:pPr>
      <w:r w:rsidRPr="000A5673">
        <w:rPr>
          <w:lang w:val="en-GB"/>
        </w:rPr>
        <w:t xml:space="preserve">12. </w:t>
      </w:r>
      <w:r w:rsidRPr="000A5673">
        <w:rPr>
          <w:lang w:val="en-GB"/>
        </w:rPr>
        <w:tab/>
        <w:t>Ministry of Health L, Welfare. The national health and nutrition survey in Japan, 2019 [Internet]. Tokyo, Japan: Ministry of Health, Labour and Welfare; 2020. Available from: https://www.nibiohn.go.jp/eiken/kenkounippon21/en/eiyouchousa/</w:t>
      </w:r>
    </w:p>
    <w:p w14:paraId="04C6940C" w14:textId="77777777" w:rsidR="000A5673" w:rsidRPr="000A5673" w:rsidRDefault="000A5673" w:rsidP="000A5673">
      <w:pPr>
        <w:pStyle w:val="Bibliography"/>
        <w:rPr>
          <w:lang w:val="en-GB"/>
        </w:rPr>
      </w:pPr>
      <w:r w:rsidRPr="000A5673">
        <w:rPr>
          <w:lang w:val="en-GB"/>
        </w:rPr>
        <w:t xml:space="preserve">13. </w:t>
      </w:r>
      <w:r w:rsidRPr="000A5673">
        <w:rPr>
          <w:lang w:val="en-GB"/>
        </w:rPr>
        <w:tab/>
        <w:t>Ministry of Health L, Welfare. Vital statistics in Japan [Internet]. Tokyo, Japan: Ministry of Health, Labour and Welfare; 2023. Available from: https://www.mhlw.go.jp/english/database/db-hw/vs01.html</w:t>
      </w:r>
    </w:p>
    <w:p w14:paraId="512A4735" w14:textId="77777777" w:rsidR="000A5673" w:rsidRPr="000A5673" w:rsidRDefault="000A5673" w:rsidP="000A5673">
      <w:pPr>
        <w:pStyle w:val="Bibliography"/>
        <w:rPr>
          <w:lang w:val="en-GB"/>
        </w:rPr>
      </w:pPr>
      <w:r w:rsidRPr="000A5673">
        <w:rPr>
          <w:lang w:val="en-GB"/>
        </w:rPr>
        <w:t xml:space="preserve">14. </w:t>
      </w:r>
      <w:r w:rsidRPr="000A5673">
        <w:rPr>
          <w:lang w:val="en-GB"/>
        </w:rPr>
        <w:tab/>
        <w:t xml:space="preserve">Kiyoshige E, Ogata S, O’Flaherty M, Capewell S, Takegami M, Iihara K, et al. Projections of future coronary heart disease and stroke mortality in Japan until 2040: a bayesian age-period-cohort analysis. Lancet Reg Health - West Pac. 2022;31:100637. </w:t>
      </w:r>
    </w:p>
    <w:p w14:paraId="5DFA9498" w14:textId="77777777" w:rsidR="000A5673" w:rsidRPr="000A5673" w:rsidRDefault="000A5673" w:rsidP="000A5673">
      <w:pPr>
        <w:pStyle w:val="Bibliography"/>
        <w:rPr>
          <w:lang w:val="en-GB"/>
        </w:rPr>
      </w:pPr>
      <w:r w:rsidRPr="000A5673">
        <w:rPr>
          <w:lang w:val="en-GB"/>
        </w:rPr>
        <w:t xml:space="preserve">15. </w:t>
      </w:r>
      <w:r w:rsidRPr="000A5673">
        <w:rPr>
          <w:lang w:val="en-GB"/>
        </w:rPr>
        <w:tab/>
        <w:t xml:space="preserve">Ferrari AJ, Santomauro DF, Aali A, Abate YH, Abbafati C, Abbastabar H, et al. Global incidence, prevalence, years lived with disability (YLDs), disability-adjusted life-years (DALYs), and healthy life expectancy (HALE) for 371 diseases and injuries in 204 countries and territories and 811 subnational locations, 1990-2021: a systematic analysis for the global burden of disease study 2021. Lancet Lond Engl. 2024;403:2133–61. </w:t>
      </w:r>
    </w:p>
    <w:p w14:paraId="71236AF9" w14:textId="77777777" w:rsidR="000A5673" w:rsidRPr="000A5673" w:rsidRDefault="000A5673" w:rsidP="000A5673">
      <w:pPr>
        <w:pStyle w:val="Bibliography"/>
        <w:rPr>
          <w:lang w:val="en-GB"/>
        </w:rPr>
      </w:pPr>
      <w:r w:rsidRPr="000A5673">
        <w:rPr>
          <w:lang w:val="en-GB"/>
        </w:rPr>
        <w:t xml:space="preserve">16. </w:t>
      </w:r>
      <w:r w:rsidRPr="000A5673">
        <w:rPr>
          <w:lang w:val="en-GB"/>
        </w:rPr>
        <w:tab/>
        <w:t>Global Burden of Disease Collaborative Network. Global burden of disease study 2021 (GBD 2021) results [Internet]. Seattle, United States: Institute for Health Metrics and Evaluation (IHME); 2022 [cited 2024 Oct 9]. Available from: https://vizhub.healthdata.org/gbd-results/</w:t>
      </w:r>
    </w:p>
    <w:p w14:paraId="76CBD7E7" w14:textId="77777777" w:rsidR="000A5673" w:rsidRPr="000A5673" w:rsidRDefault="000A5673" w:rsidP="000A5673">
      <w:pPr>
        <w:pStyle w:val="Bibliography"/>
        <w:rPr>
          <w:lang w:val="en-GB"/>
        </w:rPr>
      </w:pPr>
      <w:r w:rsidRPr="000A5673">
        <w:rPr>
          <w:lang w:val="en-GB"/>
        </w:rPr>
        <w:t xml:space="preserve">17. </w:t>
      </w:r>
      <w:r w:rsidRPr="000A5673">
        <w:rPr>
          <w:lang w:val="en-GB"/>
        </w:rPr>
        <w:tab/>
        <w:t>Statistics Bureau of Japan. Population estimates [Internet]. Tokyo, Japan: Statistics Bureau of Japan; 2022. Available from: https://www.stat.go.jp/english/data/jinsui/index.html</w:t>
      </w:r>
    </w:p>
    <w:p w14:paraId="0526A618" w14:textId="77777777" w:rsidR="000A5673" w:rsidRPr="000A5673" w:rsidRDefault="000A5673" w:rsidP="000A5673">
      <w:pPr>
        <w:pStyle w:val="Bibliography"/>
        <w:rPr>
          <w:lang w:val="en-GB"/>
        </w:rPr>
      </w:pPr>
      <w:r w:rsidRPr="000A5673">
        <w:rPr>
          <w:lang w:val="en-GB"/>
        </w:rPr>
        <w:t xml:space="preserve">18. </w:t>
      </w:r>
      <w:r w:rsidRPr="000A5673">
        <w:rPr>
          <w:lang w:val="en-GB"/>
        </w:rPr>
        <w:tab/>
        <w:t xml:space="preserve">National Institute of Population and Social Security Research. Population projections for Japan (2023 revision): 2021 to 2070 [Internet]. Tokyo, Japan: National Institute of </w:t>
      </w:r>
      <w:r w:rsidRPr="000A5673">
        <w:rPr>
          <w:lang w:val="en-GB"/>
        </w:rPr>
        <w:lastRenderedPageBreak/>
        <w:t>Population and Social Security Research; 2023. Available from: https://www.ipss.go.jp/index-e.asp</w:t>
      </w:r>
    </w:p>
    <w:p w14:paraId="36BE8CDC" w14:textId="77777777" w:rsidR="000A5673" w:rsidRPr="000A5673" w:rsidRDefault="000A5673" w:rsidP="000A5673">
      <w:pPr>
        <w:pStyle w:val="Bibliography"/>
        <w:rPr>
          <w:lang w:val="en-GB"/>
        </w:rPr>
      </w:pPr>
      <w:r w:rsidRPr="000A5673">
        <w:rPr>
          <w:lang w:val="en-GB"/>
        </w:rPr>
        <w:t xml:space="preserve">19. </w:t>
      </w:r>
      <w:r w:rsidRPr="000A5673">
        <w:rPr>
          <w:lang w:val="en-GB"/>
        </w:rPr>
        <w:tab/>
        <w:t xml:space="preserve">Stasinopoulos MD, Rigby RA, Heller GZ, Voudouris V, De Bastiani F. Flexible regression and smoothing: using GAMLSS in R. Boca Raton: CRC Press/Taylor &amp; Francis Group; 2017. 549 p. </w:t>
      </w:r>
    </w:p>
    <w:p w14:paraId="472E98DB" w14:textId="77777777" w:rsidR="000A5673" w:rsidRPr="000A5673" w:rsidRDefault="000A5673" w:rsidP="000A5673">
      <w:pPr>
        <w:pStyle w:val="Bibliography"/>
        <w:rPr>
          <w:lang w:val="en-GB"/>
        </w:rPr>
      </w:pPr>
      <w:r w:rsidRPr="000A5673">
        <w:rPr>
          <w:lang w:val="en-GB"/>
        </w:rPr>
        <w:t xml:space="preserve">20. </w:t>
      </w:r>
      <w:r w:rsidRPr="000A5673">
        <w:rPr>
          <w:lang w:val="en-GB"/>
        </w:rPr>
        <w:tab/>
        <w:t>Rigby RA, Stasinopoulos MD, Heller GZ, De Bastiani F. Distributions for Modelling Location, Scale, and Shape Using GAMLSS in R. [Internet]. New York: CRC Press LLC; 2019 [cited 2019 Nov 7]. Available from: http://public.ebookcentral.proquest.com/choice/publicfullrecord.aspx?p=5909942</w:t>
      </w:r>
    </w:p>
    <w:p w14:paraId="61AAE798" w14:textId="77777777" w:rsidR="000A5673" w:rsidRPr="000A5673" w:rsidRDefault="000A5673" w:rsidP="000A5673">
      <w:pPr>
        <w:pStyle w:val="Bibliography"/>
        <w:rPr>
          <w:lang w:val="en-GB"/>
        </w:rPr>
      </w:pPr>
      <w:r w:rsidRPr="000A5673">
        <w:rPr>
          <w:lang w:val="en-GB"/>
        </w:rPr>
        <w:t xml:space="preserve">21. </w:t>
      </w:r>
      <w:r w:rsidRPr="000A5673">
        <w:rPr>
          <w:lang w:val="en-GB"/>
        </w:rPr>
        <w:tab/>
        <w:t xml:space="preserve">Suen SC, Goldhaber-Fiebert JD, Basu S. Matching Microsimulation Risk Factor Correlations to Cross-sectional Data: The Shortest Distance Method. Med Decis Mak Int J Soc Med Decis Mak. 2018;38:452–64. </w:t>
      </w:r>
    </w:p>
    <w:p w14:paraId="74838A7B" w14:textId="77777777" w:rsidR="000A5673" w:rsidRPr="000A5673" w:rsidRDefault="000A5673" w:rsidP="000A5673">
      <w:pPr>
        <w:pStyle w:val="Bibliography"/>
        <w:rPr>
          <w:lang w:val="en-GB"/>
        </w:rPr>
      </w:pPr>
      <w:r w:rsidRPr="000A5673">
        <w:rPr>
          <w:lang w:val="en-GB"/>
        </w:rPr>
        <w:t xml:space="preserve">22. </w:t>
      </w:r>
      <w:r w:rsidRPr="000A5673">
        <w:rPr>
          <w:lang w:val="en-GB"/>
        </w:rPr>
        <w:tab/>
        <w:t>Embrechts P, Lindskog F, Mcneil A. Modelling Dependence with Copulas and Applications to Risk Management. In: Handbook of Heavy Tailed Distributions in Finance [Internet]. Elsevier; 2003 [cited 2020 Feb 13]. p. 329–84. Available from: https://linkinghub.elsevier.com/retrieve/pii/B9780444508966500108</w:t>
      </w:r>
    </w:p>
    <w:p w14:paraId="75648FD5" w14:textId="77777777" w:rsidR="000A5673" w:rsidRPr="000A5673" w:rsidRDefault="000A5673" w:rsidP="000A5673">
      <w:pPr>
        <w:pStyle w:val="Bibliography"/>
        <w:rPr>
          <w:lang w:val="en-GB"/>
        </w:rPr>
      </w:pPr>
      <w:r w:rsidRPr="000A5673">
        <w:rPr>
          <w:lang w:val="en-GB"/>
        </w:rPr>
        <w:t xml:space="preserve">23. </w:t>
      </w:r>
      <w:r w:rsidRPr="000A5673">
        <w:rPr>
          <w:lang w:val="en-GB"/>
        </w:rPr>
        <w:tab/>
        <w:t xml:space="preserve">Levin ML. The occurrence of lung cancer in man. Acta Unio Int Contra Cancrum. 1953;9:531–41. </w:t>
      </w:r>
    </w:p>
    <w:p w14:paraId="2DEEE806" w14:textId="77777777" w:rsidR="000A5673" w:rsidRPr="000A5673" w:rsidRDefault="000A5673" w:rsidP="000A5673">
      <w:pPr>
        <w:pStyle w:val="Bibliography"/>
        <w:rPr>
          <w:lang w:val="en-GB"/>
        </w:rPr>
      </w:pPr>
      <w:r w:rsidRPr="000A5673">
        <w:rPr>
          <w:lang w:val="en-GB"/>
        </w:rPr>
        <w:t xml:space="preserve">24. </w:t>
      </w:r>
      <w:r w:rsidRPr="000A5673">
        <w:rPr>
          <w:lang w:val="en-GB"/>
        </w:rPr>
        <w:tab/>
        <w:t xml:space="preserve">Andersson T, Alfredsson L, Källberg H, Zdravkovic S, Ahlbom A. Calculating measures of biological interaction. Eur J Epidemiol. 2005;20:575–9. </w:t>
      </w:r>
    </w:p>
    <w:p w14:paraId="4147FB95" w14:textId="77777777" w:rsidR="000A5673" w:rsidRPr="000A5673" w:rsidRDefault="000A5673" w:rsidP="000A5673">
      <w:pPr>
        <w:pStyle w:val="Bibliography"/>
        <w:rPr>
          <w:lang w:val="en-GB"/>
        </w:rPr>
      </w:pPr>
      <w:r w:rsidRPr="000A5673">
        <w:rPr>
          <w:lang w:val="en-GB"/>
        </w:rPr>
        <w:t xml:space="preserve">25. </w:t>
      </w:r>
      <w:r w:rsidRPr="000A5673">
        <w:rPr>
          <w:lang w:val="en-GB"/>
        </w:rPr>
        <w:tab/>
        <w:t xml:space="preserve">Mehta N, Preston S. Are major behavioral and sociodemographic risk factors for mortality additive or multiplicative in their effects? Soc Sci Med 1982. 2016;154:93–9. </w:t>
      </w:r>
    </w:p>
    <w:p w14:paraId="018B4EF6" w14:textId="77777777" w:rsidR="000A5673" w:rsidRPr="000A5673" w:rsidRDefault="000A5673" w:rsidP="000A5673">
      <w:pPr>
        <w:pStyle w:val="Bibliography"/>
        <w:rPr>
          <w:lang w:val="en-GB"/>
        </w:rPr>
      </w:pPr>
      <w:r w:rsidRPr="000A5673">
        <w:rPr>
          <w:lang w:val="en-GB"/>
        </w:rPr>
        <w:t xml:space="preserve">26. </w:t>
      </w:r>
      <w:r w:rsidRPr="000A5673">
        <w:rPr>
          <w:lang w:val="en-GB"/>
        </w:rPr>
        <w:tab/>
        <w:t>Comparative quantification of health risks [Internet]. Geneva: World Health Organisation; 2004 [cited 2014 Jan 30]. Available from: https://www.who.int/publications/i/item/9241580313</w:t>
      </w:r>
    </w:p>
    <w:p w14:paraId="5860DFF3" w14:textId="77777777" w:rsidR="000A5673" w:rsidRPr="000A5673" w:rsidRDefault="000A5673" w:rsidP="000A5673">
      <w:pPr>
        <w:pStyle w:val="Bibliography"/>
        <w:rPr>
          <w:lang w:val="en-GB"/>
        </w:rPr>
      </w:pPr>
      <w:r w:rsidRPr="000A5673">
        <w:rPr>
          <w:lang w:val="en-GB"/>
        </w:rPr>
        <w:t xml:space="preserve">27. </w:t>
      </w:r>
      <w:r w:rsidRPr="000A5673">
        <w:rPr>
          <w:lang w:val="en-GB"/>
        </w:rPr>
        <w:tab/>
        <w:t xml:space="preserve">Murray CJL, Aravkin AY, Zheng P, Abbafati C, Abbas KM, Abbasi-Kangevari M, et al. Global burden of 87 risk factors in 204 countries and territories, 1990–2019: a systematic analysis for the global burden of disease study 2019. Lancet. 2020;396:1223–49. </w:t>
      </w:r>
    </w:p>
    <w:p w14:paraId="177C4A0B" w14:textId="77777777" w:rsidR="000A5673" w:rsidRPr="000A5673" w:rsidRDefault="000A5673" w:rsidP="000A5673">
      <w:pPr>
        <w:pStyle w:val="Bibliography"/>
        <w:rPr>
          <w:lang w:val="en-GB"/>
        </w:rPr>
      </w:pPr>
      <w:r w:rsidRPr="000A5673">
        <w:rPr>
          <w:lang w:val="en-GB"/>
        </w:rPr>
        <w:t xml:space="preserve">28. </w:t>
      </w:r>
      <w:r w:rsidRPr="000A5673">
        <w:rPr>
          <w:lang w:val="en-GB"/>
        </w:rPr>
        <w:tab/>
        <w:t xml:space="preserve">Singh GM, Danaei G, Farzadfar F, Stevens GA, Woodward M, Wormser D, et al. The age-specific quantitative effects of metabolic risk factors on cardiovascular diseases and diabetes: a pooled analysis. PLOS ONE. 2013;8:e65174. </w:t>
      </w:r>
    </w:p>
    <w:p w14:paraId="163141FE" w14:textId="77777777" w:rsidR="000A5673" w:rsidRPr="000A5673" w:rsidRDefault="000A5673" w:rsidP="000A5673">
      <w:pPr>
        <w:pStyle w:val="Bibliography"/>
        <w:rPr>
          <w:lang w:val="en-GB"/>
        </w:rPr>
      </w:pPr>
      <w:r w:rsidRPr="000A5673">
        <w:rPr>
          <w:lang w:val="en-GB"/>
        </w:rPr>
        <w:t xml:space="preserve">29. </w:t>
      </w:r>
      <w:r w:rsidRPr="000A5673">
        <w:rPr>
          <w:lang w:val="en-GB"/>
        </w:rPr>
        <w:tab/>
        <w:t xml:space="preserve">Stringhini S, Carmeli C, Jokela M, Avendaño M, Muennig P, Guida F, et al. Socioeconomic status and the 25 × 25 risk factors as determinants of premature mortality: a multicohort study and meta-analysis of 1·7 million men and women. Lancet. 2017;389:1229–37. </w:t>
      </w:r>
    </w:p>
    <w:p w14:paraId="7ABD7760" w14:textId="77777777" w:rsidR="000A5673" w:rsidRPr="000A5673" w:rsidRDefault="000A5673" w:rsidP="000A5673">
      <w:pPr>
        <w:pStyle w:val="Bibliography"/>
        <w:rPr>
          <w:lang w:val="en-GB"/>
        </w:rPr>
      </w:pPr>
      <w:r w:rsidRPr="000A5673">
        <w:rPr>
          <w:lang w:val="en-GB"/>
        </w:rPr>
        <w:t xml:space="preserve">30. </w:t>
      </w:r>
      <w:r w:rsidRPr="000A5673">
        <w:rPr>
          <w:lang w:val="en-GB"/>
        </w:rPr>
        <w:tab/>
        <w:t xml:space="preserve">Koerkamp BG, Stijnen T, Weinstein MC, Hunink MGM. The combined analysis of uncertainty and patient heterogeneity in medical decision models. Med Decis Making. 2011;31:650–61. </w:t>
      </w:r>
    </w:p>
    <w:p w14:paraId="5199905D" w14:textId="77777777" w:rsidR="000A5673" w:rsidRPr="000A5673" w:rsidRDefault="000A5673" w:rsidP="000A5673">
      <w:pPr>
        <w:pStyle w:val="Bibliography"/>
        <w:rPr>
          <w:lang w:val="en-GB"/>
        </w:rPr>
      </w:pPr>
      <w:r w:rsidRPr="000A5673">
        <w:rPr>
          <w:lang w:val="en-GB"/>
        </w:rPr>
        <w:t xml:space="preserve">31. </w:t>
      </w:r>
      <w:r w:rsidRPr="000A5673">
        <w:rPr>
          <w:lang w:val="en-GB"/>
        </w:rPr>
        <w:tab/>
        <w:t xml:space="preserve">Briggs AH, Weinstein MC, Fenwick EAL, Karnon J, Sculpher MJ, Paltiel AD. Model parameter estimation and uncertainty: a report of the ISPOR-SMDM modeling good research practices task force-6. Value Health. 2012;15:835–42. </w:t>
      </w:r>
    </w:p>
    <w:p w14:paraId="0B442E9C" w14:textId="77777777" w:rsidR="000A5673" w:rsidRPr="000A5673" w:rsidRDefault="000A5673" w:rsidP="000A5673">
      <w:pPr>
        <w:pStyle w:val="Bibliography"/>
        <w:rPr>
          <w:lang w:val="en-GB"/>
        </w:rPr>
      </w:pPr>
      <w:r w:rsidRPr="000A5673">
        <w:rPr>
          <w:lang w:val="en-GB"/>
        </w:rPr>
        <w:lastRenderedPageBreak/>
        <w:t xml:space="preserve">32. </w:t>
      </w:r>
      <w:r w:rsidRPr="000A5673">
        <w:rPr>
          <w:lang w:val="en-GB"/>
        </w:rPr>
        <w:tab/>
        <w:t xml:space="preserve">Matsumoto K, Hanaoka S, Wu Y, Hasegawa T. Comprehensive cost of illness of three major diseases in Japan. J Stroke Cerebrovasc Dis Off J Natl Stroke Assoc. 2017;26:1934–40. </w:t>
      </w:r>
    </w:p>
    <w:p w14:paraId="51BCBC96" w14:textId="77777777" w:rsidR="000A5673" w:rsidRPr="000A5673" w:rsidRDefault="000A5673" w:rsidP="000A5673">
      <w:pPr>
        <w:pStyle w:val="Bibliography"/>
        <w:rPr>
          <w:lang w:val="en-GB"/>
        </w:rPr>
      </w:pPr>
      <w:r w:rsidRPr="000A5673">
        <w:rPr>
          <w:lang w:val="en-GB"/>
        </w:rPr>
        <w:t xml:space="preserve">33. </w:t>
      </w:r>
      <w:r w:rsidRPr="000A5673">
        <w:rPr>
          <w:lang w:val="en-GB"/>
        </w:rPr>
        <w:tab/>
        <w:t>Ministry of Health L, Welfare. Ordinary workers data [Internet]. [cited 2024 Feb 26]. Available from: https://www.mhlw.go.jp/english/database/db-l/ordinary.html</w:t>
      </w:r>
    </w:p>
    <w:p w14:paraId="509B9CE2" w14:textId="77777777" w:rsidR="000A5673" w:rsidRPr="000A5673" w:rsidRDefault="000A5673" w:rsidP="000A5673">
      <w:pPr>
        <w:pStyle w:val="Bibliography"/>
        <w:rPr>
          <w:lang w:val="en-GB"/>
        </w:rPr>
      </w:pPr>
      <w:r w:rsidRPr="003E2A2D">
        <w:rPr>
          <w:lang w:val="de-DE"/>
        </w:rPr>
        <w:t xml:space="preserve">34. </w:t>
      </w:r>
      <w:r w:rsidRPr="003E2A2D">
        <w:rPr>
          <w:lang w:val="de-DE"/>
        </w:rPr>
        <w:tab/>
        <w:t xml:space="preserve">Dunbar SB, Khavjou OA, Bakas T, Hunt G, Kirch RA, Leib AR, et al. </w:t>
      </w:r>
      <w:r w:rsidRPr="000A5673">
        <w:rPr>
          <w:lang w:val="en-GB"/>
        </w:rPr>
        <w:t xml:space="preserve">Projected costs of informal caregiving for cardiovascular disease: 2015 to 2035: a policy statement from the american heart association. Circulation. 2018;137:e558–77. </w:t>
      </w:r>
    </w:p>
    <w:p w14:paraId="7CDE747F" w14:textId="77777777" w:rsidR="000A5673" w:rsidRPr="000A5673" w:rsidRDefault="000A5673" w:rsidP="000A5673">
      <w:pPr>
        <w:pStyle w:val="Bibliography"/>
        <w:rPr>
          <w:lang w:val="en-GB"/>
        </w:rPr>
      </w:pPr>
      <w:r w:rsidRPr="000A5673">
        <w:rPr>
          <w:lang w:val="en-GB"/>
        </w:rPr>
        <w:t xml:space="preserve">35. </w:t>
      </w:r>
      <w:r w:rsidRPr="000A5673">
        <w:rPr>
          <w:lang w:val="en-GB"/>
        </w:rPr>
        <w:tab/>
        <w:t>Statistics Bureau M of IA, Communications. 2020-base explanation of the consumer price index [Internet]. Tokyo, Japan: Statistics Bureau, Ministry of Internal Affairs and Communications; 2022 [cited 2024 Mar 8]. Available from: https://www.stat.go.jp/english/data/cpi/1590.html</w:t>
      </w:r>
    </w:p>
    <w:p w14:paraId="7D2829A3" w14:textId="77777777" w:rsidR="000A5673" w:rsidRPr="000A5673" w:rsidRDefault="000A5673" w:rsidP="000A5673">
      <w:pPr>
        <w:pStyle w:val="Bibliography"/>
        <w:rPr>
          <w:lang w:val="en-GB"/>
        </w:rPr>
      </w:pPr>
      <w:r w:rsidRPr="003E2A2D">
        <w:rPr>
          <w:lang w:val="de-DE"/>
        </w:rPr>
        <w:t xml:space="preserve">36. </w:t>
      </w:r>
      <w:r w:rsidRPr="003E2A2D">
        <w:rPr>
          <w:lang w:val="de-DE"/>
        </w:rPr>
        <w:tab/>
        <w:t xml:space="preserve">Fukuda H, Ninomiya H, Ueba Y, Ohta T, Kaneko T, Kadota T, et al. </w:t>
      </w:r>
      <w:r w:rsidRPr="000A5673">
        <w:rPr>
          <w:lang w:val="en-GB"/>
        </w:rPr>
        <w:t xml:space="preserve">Impact of temperature decline from the previous day as a trigger of spontaneous subarachnoid hemorrhage: case-crossover study of prefectural stroke database. J Neurosurg. 2019;133:374–82. </w:t>
      </w:r>
    </w:p>
    <w:p w14:paraId="08D25C03" w14:textId="77777777" w:rsidR="000A5673" w:rsidRPr="000A5673" w:rsidRDefault="000A5673" w:rsidP="000A5673">
      <w:pPr>
        <w:pStyle w:val="Bibliography"/>
        <w:rPr>
          <w:lang w:val="en-GB"/>
        </w:rPr>
      </w:pPr>
      <w:r w:rsidRPr="000A5673">
        <w:rPr>
          <w:lang w:val="en-GB"/>
        </w:rPr>
        <w:t xml:space="preserve">37. </w:t>
      </w:r>
      <w:r w:rsidRPr="000A5673">
        <w:rPr>
          <w:lang w:val="en-GB"/>
        </w:rPr>
        <w:tab/>
        <w:t xml:space="preserve">Kojima S, Michikawa T, Tsujita K. Three-year follow-up of the impact of kumamoto earthquake on acute myocardial infarctions: an interrupted time series analysis. Am Heart J Plus Cardiol Res Pract. 2023;26:100246. </w:t>
      </w:r>
    </w:p>
    <w:p w14:paraId="0E6FC989" w14:textId="09209411" w:rsidR="001E7096" w:rsidRPr="009A673A" w:rsidRDefault="00AB61CC" w:rsidP="000A5673">
      <w:pPr>
        <w:pStyle w:val="Bibliography"/>
        <w:rPr>
          <w:rFonts w:ascii="Times New Roman" w:hAnsi="Times New Roman" w:cs="Times New Roman"/>
        </w:rPr>
        <w:sectPr w:rsidR="001E7096" w:rsidRPr="009A673A" w:rsidSect="00D15A23">
          <w:pgSz w:w="11906" w:h="16838"/>
          <w:pgMar w:top="1440" w:right="1440" w:bottom="1440" w:left="1440" w:header="708" w:footer="708" w:gutter="0"/>
          <w:cols w:space="708"/>
          <w:docGrid w:linePitch="360"/>
        </w:sectPr>
      </w:pPr>
      <w:r w:rsidRPr="009A673A">
        <w:rPr>
          <w:rFonts w:ascii="Times New Roman" w:hAnsi="Times New Roman" w:cs="Times New Roman"/>
        </w:rPr>
        <w:fldChar w:fldCharType="end"/>
      </w:r>
      <w:bookmarkEnd w:id="448"/>
      <w:bookmarkEnd w:id="449"/>
      <w:bookmarkEnd w:id="450"/>
    </w:p>
    <w:p w14:paraId="333B8C4C" w14:textId="773B8B87" w:rsidR="00FA74AF" w:rsidRPr="009A673A" w:rsidRDefault="00FA74AF" w:rsidP="005D0039">
      <w:pPr>
        <w:pStyle w:val="Heading1"/>
        <w:numPr>
          <w:ilvl w:val="0"/>
          <w:numId w:val="16"/>
        </w:numPr>
        <w:rPr>
          <w:rFonts w:ascii="Times New Roman" w:hAnsi="Times New Roman" w:cs="Times New Roman"/>
        </w:rPr>
      </w:pPr>
      <w:bookmarkStart w:id="451" w:name="_Supplementary_materials_A:"/>
      <w:bookmarkStart w:id="452" w:name="_Ref129255777"/>
      <w:bookmarkStart w:id="453" w:name="_Toc190955326"/>
      <w:bookmarkEnd w:id="451"/>
      <w:r w:rsidRPr="009A673A">
        <w:rPr>
          <w:rFonts w:ascii="Times New Roman" w:hAnsi="Times New Roman" w:cs="Times New Roman"/>
        </w:rPr>
        <w:lastRenderedPageBreak/>
        <w:t xml:space="preserve">Supplementary </w:t>
      </w:r>
      <w:r w:rsidR="00B57B35" w:rsidRPr="009A673A">
        <w:rPr>
          <w:rFonts w:ascii="Times New Roman" w:eastAsiaTheme="minorEastAsia" w:hAnsi="Times New Roman" w:cs="Times New Roman"/>
          <w:lang w:eastAsia="ja-JP"/>
        </w:rPr>
        <w:t>M</w:t>
      </w:r>
      <w:r w:rsidR="00B57B35" w:rsidRPr="009A673A">
        <w:rPr>
          <w:rFonts w:ascii="Times New Roman" w:hAnsi="Times New Roman" w:cs="Times New Roman"/>
        </w:rPr>
        <w:t xml:space="preserve">aterials </w:t>
      </w:r>
      <w:r w:rsidR="00737895" w:rsidRPr="009A673A">
        <w:rPr>
          <w:rFonts w:ascii="Times New Roman" w:hAnsi="Times New Roman" w:cs="Times New Roman"/>
        </w:rPr>
        <w:t>A</w:t>
      </w:r>
      <w:r w:rsidRPr="009A673A">
        <w:rPr>
          <w:rFonts w:ascii="Times New Roman" w:hAnsi="Times New Roman" w:cs="Times New Roman"/>
        </w:rPr>
        <w:t xml:space="preserve">: Disease </w:t>
      </w:r>
      <w:r w:rsidR="00B57B35" w:rsidRPr="009A673A">
        <w:rPr>
          <w:rFonts w:ascii="Times New Roman" w:eastAsiaTheme="minorEastAsia" w:hAnsi="Times New Roman" w:cs="Times New Roman"/>
          <w:lang w:eastAsia="ja-JP"/>
        </w:rPr>
        <w:t>M</w:t>
      </w:r>
      <w:r w:rsidRPr="009A673A">
        <w:rPr>
          <w:rFonts w:ascii="Times New Roman" w:hAnsi="Times New Roman" w:cs="Times New Roman"/>
        </w:rPr>
        <w:t xml:space="preserve">odule </w:t>
      </w:r>
      <w:r w:rsidR="00B57B35" w:rsidRPr="009A673A">
        <w:rPr>
          <w:rFonts w:ascii="Times New Roman" w:eastAsiaTheme="minorEastAsia" w:hAnsi="Times New Roman" w:cs="Times New Roman"/>
          <w:lang w:eastAsia="ja-JP"/>
        </w:rPr>
        <w:t>D</w:t>
      </w:r>
      <w:r w:rsidRPr="009A673A">
        <w:rPr>
          <w:rFonts w:ascii="Times New Roman" w:hAnsi="Times New Roman" w:cs="Times New Roman"/>
        </w:rPr>
        <w:t>etails</w:t>
      </w:r>
      <w:bookmarkEnd w:id="452"/>
      <w:bookmarkEnd w:id="453"/>
    </w:p>
    <w:p w14:paraId="08845593" w14:textId="5FDF147F" w:rsidR="00FA74AF" w:rsidRPr="009A673A" w:rsidRDefault="00FA74AF" w:rsidP="00B17C1B">
      <w:pPr>
        <w:rPr>
          <w:rFonts w:ascii="Times New Roman" w:hAnsi="Times New Roman" w:cs="Times New Roman"/>
        </w:rPr>
      </w:pPr>
      <w:r w:rsidRPr="009A673A">
        <w:rPr>
          <w:rFonts w:ascii="Times New Roman" w:hAnsi="Times New Roman" w:cs="Times New Roman"/>
        </w:rPr>
        <w:t xml:space="preserve">The following subsections present data sources, structural </w:t>
      </w:r>
      <w:del w:id="454" w:author="Kypridemos, Christodoulos" w:date="2025-02-20T14:43:00Z" w16du:dateUtc="2025-02-20T14:43:00Z">
        <w:r w:rsidRPr="009A673A" w:rsidDel="00520F5D">
          <w:rPr>
            <w:rFonts w:ascii="Times New Roman" w:hAnsi="Times New Roman" w:cs="Times New Roman"/>
          </w:rPr>
          <w:delText>diagram</w:delText>
        </w:r>
      </w:del>
      <w:ins w:id="455" w:author="Kypridemos, Christodoulos" w:date="2025-02-20T14:43:00Z" w16du:dateUtc="2025-02-20T14:43:00Z">
        <w:r w:rsidR="00520F5D">
          <w:rPr>
            <w:rFonts w:ascii="Times New Roman" w:hAnsi="Times New Roman" w:cs="Times New Roman"/>
          </w:rPr>
          <w:t>diagrams</w:t>
        </w:r>
      </w:ins>
      <w:r w:rsidRPr="009A673A">
        <w:rPr>
          <w:rFonts w:ascii="Times New Roman" w:hAnsi="Times New Roman" w:cs="Times New Roman"/>
        </w:rPr>
        <w:t xml:space="preserve">, and validation plots for each condition. </w:t>
      </w:r>
    </w:p>
    <w:p w14:paraId="6110B982" w14:textId="77777777" w:rsidR="001C6707" w:rsidRPr="009A673A" w:rsidRDefault="001C6707" w:rsidP="001C6707">
      <w:pPr>
        <w:pStyle w:val="Heading2"/>
        <w:rPr>
          <w:rFonts w:ascii="Times New Roman" w:hAnsi="Times New Roman" w:cs="Times New Roman"/>
        </w:rPr>
      </w:pPr>
      <w:bookmarkStart w:id="456" w:name="_Toc190955327"/>
      <w:r w:rsidRPr="009A673A">
        <w:rPr>
          <w:rFonts w:ascii="Times New Roman" w:hAnsi="Times New Roman" w:cs="Times New Roman"/>
        </w:rPr>
        <w:t>Model structure</w:t>
      </w:r>
      <w:bookmarkEnd w:id="456"/>
    </w:p>
    <w:p w14:paraId="2D388CD2" w14:textId="7755223B" w:rsidR="0054155E" w:rsidRPr="009A673A" w:rsidRDefault="001C6707" w:rsidP="001C6707">
      <w:pPr>
        <w:rPr>
          <w:rFonts w:ascii="Times New Roman" w:hAnsi="Times New Roman" w:cs="Times New Roman"/>
        </w:rPr>
      </w:pPr>
      <w:r w:rsidRPr="009A673A">
        <w:rPr>
          <w:rFonts w:ascii="Times New Roman" w:hAnsi="Times New Roman" w:cs="Times New Roman"/>
          <w:u w:val="single"/>
        </w:rPr>
        <w:fldChar w:fldCharType="begin"/>
      </w:r>
      <w:r w:rsidRPr="009A673A">
        <w:rPr>
          <w:rFonts w:ascii="Times New Roman" w:hAnsi="Times New Roman" w:cs="Times New Roman"/>
          <w:u w:val="single"/>
        </w:rPr>
        <w:instrText xml:space="preserve"> REF _Ref129334147 \h </w:instrText>
      </w:r>
      <w:r w:rsidR="00760C56" w:rsidRPr="009A673A">
        <w:rPr>
          <w:rFonts w:ascii="Times New Roman" w:hAnsi="Times New Roman" w:cs="Times New Roman"/>
          <w:u w:val="single"/>
        </w:rPr>
        <w:instrText xml:space="preserve"> \* MERGEFORMAT </w:instrText>
      </w:r>
      <w:r w:rsidRPr="009A673A">
        <w:rPr>
          <w:rFonts w:ascii="Times New Roman" w:hAnsi="Times New Roman" w:cs="Times New Roman"/>
          <w:u w:val="single"/>
        </w:rPr>
      </w:r>
      <w:r w:rsidRPr="009A673A">
        <w:rPr>
          <w:rFonts w:ascii="Times New Roman" w:hAnsi="Times New Roman" w:cs="Times New Roman"/>
          <w:u w:val="single"/>
        </w:rPr>
        <w:fldChar w:fldCharType="separate"/>
      </w:r>
      <w:r w:rsidR="003D1493" w:rsidRPr="003D1493">
        <w:rPr>
          <w:rFonts w:ascii="Times New Roman" w:hAnsi="Times New Roman" w:cs="Times New Roman"/>
          <w:u w:val="single"/>
        </w:rPr>
        <w:t>Figure A</w:t>
      </w:r>
      <w:r w:rsidR="003D1493" w:rsidRPr="003D1493">
        <w:rPr>
          <w:rFonts w:ascii="Times New Roman" w:hAnsi="Times New Roman" w:cs="Times New Roman"/>
          <w:u w:val="single"/>
        </w:rPr>
        <w:noBreakHyphen/>
        <w:t>1</w:t>
      </w:r>
      <w:r w:rsidRPr="009A673A">
        <w:rPr>
          <w:rFonts w:ascii="Times New Roman" w:hAnsi="Times New Roman" w:cs="Times New Roman"/>
          <w:u w:val="single"/>
        </w:rPr>
        <w:fldChar w:fldCharType="end"/>
      </w:r>
      <w:r w:rsidRPr="009A673A">
        <w:rPr>
          <w:rFonts w:ascii="Times New Roman" w:hAnsi="Times New Roman" w:cs="Times New Roman"/>
        </w:rPr>
        <w:t xml:space="preserve"> is a ‘birds-eye’ diagrammatic presentation of all the relationships </w:t>
      </w:r>
      <w:del w:id="457" w:author="Kypridemos, Christodoulos" w:date="2025-02-20T14:43:00Z" w16du:dateUtc="2025-02-20T14:43:00Z">
        <w:r w:rsidR="005F0E6F" w:rsidDel="00520F5D">
          <w:rPr>
            <w:rFonts w:ascii="Times New Roman" w:hAnsi="Times New Roman" w:cs="Times New Roman"/>
          </w:rPr>
          <w:delText>model</w:delText>
        </w:r>
        <w:r w:rsidRPr="009A673A" w:rsidDel="00520F5D">
          <w:rPr>
            <w:rFonts w:ascii="Times New Roman" w:hAnsi="Times New Roman" w:cs="Times New Roman"/>
          </w:rPr>
          <w:delText xml:space="preserve">ed </w:delText>
        </w:r>
      </w:del>
      <w:ins w:id="458" w:author="Kypridemos, Christodoulos" w:date="2025-02-20T14:43:00Z" w16du:dateUtc="2025-02-20T14:43:00Z">
        <w:r w:rsidR="00520F5D">
          <w:rPr>
            <w:rFonts w:ascii="Times New Roman" w:hAnsi="Times New Roman" w:cs="Times New Roman"/>
          </w:rPr>
          <w:t>modelled</w:t>
        </w:r>
        <w:r w:rsidR="00520F5D" w:rsidRPr="009A673A">
          <w:rPr>
            <w:rFonts w:ascii="Times New Roman" w:hAnsi="Times New Roman" w:cs="Times New Roman"/>
          </w:rPr>
          <w:t xml:space="preserve"> </w:t>
        </w:r>
      </w:ins>
      <w:r w:rsidRPr="009A673A">
        <w:rPr>
          <w:rFonts w:ascii="Times New Roman" w:hAnsi="Times New Roman" w:cs="Times New Roman"/>
        </w:rPr>
        <w:t>between risk factors and conditions</w:t>
      </w:r>
      <w:r w:rsidR="00611BF2" w:rsidRPr="009A673A">
        <w:rPr>
          <w:rFonts w:ascii="Times New Roman" w:hAnsi="Times New Roman" w:cs="Times New Roman"/>
        </w:rPr>
        <w:t xml:space="preserve"> (i.e., CHD and stroke in the present IMPACT</w:t>
      </w:r>
      <w:r w:rsidR="00611BF2" w:rsidRPr="009A673A">
        <w:rPr>
          <w:rFonts w:ascii="Times New Roman" w:hAnsi="Times New Roman" w:cs="Times New Roman"/>
          <w:vertAlign w:val="subscript"/>
        </w:rPr>
        <w:t xml:space="preserve"> NCD</w:t>
      </w:r>
      <w:r w:rsidR="00611BF2" w:rsidRPr="009A673A">
        <w:rPr>
          <w:rFonts w:ascii="Times New Roman" w:hAnsi="Times New Roman" w:cs="Times New Roman"/>
        </w:rPr>
        <w:t xml:space="preserve"> Japan)</w:t>
      </w:r>
      <w:r w:rsidRPr="009A673A">
        <w:rPr>
          <w:rFonts w:ascii="Times New Roman" w:hAnsi="Times New Roman" w:cs="Times New Roman"/>
        </w:rPr>
        <w:t xml:space="preserve">, as described in the above sections. </w:t>
      </w:r>
      <w:r w:rsidR="009123DD" w:rsidRPr="009A673A">
        <w:rPr>
          <w:rFonts w:ascii="Times New Roman" w:hAnsi="Times New Roman" w:cs="Times New Roman"/>
        </w:rPr>
        <w:t xml:space="preserve">Note that </w:t>
      </w:r>
      <w:r w:rsidR="00204AF8" w:rsidRPr="00204AF8">
        <w:rPr>
          <w:rFonts w:ascii="Times New Roman" w:hAnsi="Times New Roman" w:cs="Times New Roman"/>
          <w:lang w:eastAsia="en-GB"/>
        </w:rPr>
        <w:t>IMPACT</w:t>
      </w:r>
      <w:r w:rsidR="00204AF8" w:rsidRPr="00204AF8">
        <w:rPr>
          <w:rFonts w:ascii="Times New Roman" w:hAnsi="Times New Roman" w:cs="Times New Roman"/>
          <w:vertAlign w:val="subscript"/>
          <w:lang w:eastAsia="en-GB"/>
        </w:rPr>
        <w:t>NCD-JPN</w:t>
      </w:r>
      <w:r w:rsidR="009123DD" w:rsidRPr="009A673A">
        <w:rPr>
          <w:rFonts w:ascii="Times New Roman" w:hAnsi="Times New Roman" w:cs="Times New Roman"/>
        </w:rPr>
        <w:t xml:space="preserve"> and, consequently, the plot below include two exposures that we haven't described so far because they were irrelevant to this study. These are antidiabetic medication (Med_DM) and antihypertensive medication (Med_HT)</w:t>
      </w:r>
      <w:r w:rsidR="00F56341" w:rsidRPr="009A673A">
        <w:rPr>
          <w:rFonts w:ascii="Times New Roman" w:hAnsi="Times New Roman" w:cs="Times New Roman"/>
        </w:rPr>
        <w:t xml:space="preserve"> that we use to define two additional diseases, type 2 diabetes mellitus (t2dm) and hypertension (htn)</w:t>
      </w:r>
      <w:r w:rsidR="009123DD" w:rsidRPr="009A673A">
        <w:rPr>
          <w:rFonts w:ascii="Times New Roman" w:hAnsi="Times New Roman" w:cs="Times New Roman"/>
        </w:rPr>
        <w:t xml:space="preserve"> </w:t>
      </w:r>
      <w:r w:rsidR="00F56341" w:rsidRPr="009A673A">
        <w:rPr>
          <w:rFonts w:ascii="Times New Roman" w:hAnsi="Times New Roman" w:cs="Times New Roman"/>
        </w:rPr>
        <w:t xml:space="preserve">that are also irrelevant to this study. </w:t>
      </w:r>
      <w:r w:rsidRPr="009A673A">
        <w:rPr>
          <w:rFonts w:ascii="Times New Roman" w:hAnsi="Times New Roman" w:cs="Times New Roman"/>
        </w:rPr>
        <w:t xml:space="preserve"> </w:t>
      </w:r>
    </w:p>
    <w:p w14:paraId="14F836F9" w14:textId="7CFA0E44" w:rsidR="001C6707" w:rsidRPr="009A673A" w:rsidRDefault="001C6707" w:rsidP="0054155E">
      <w:pPr>
        <w:rPr>
          <w:rFonts w:ascii="Times New Roman" w:hAnsi="Times New Roman" w:cs="Times New Roman"/>
        </w:rPr>
      </w:pPr>
      <w:bookmarkStart w:id="459" w:name="_Ref129256365"/>
      <w:r w:rsidRPr="009A673A">
        <w:rPr>
          <w:rFonts w:ascii="Times New Roman" w:hAnsi="Times New Roman" w:cs="Times New Roman"/>
        </w:rPr>
        <w:br w:type="page"/>
      </w:r>
    </w:p>
    <w:p w14:paraId="1E2F6E7E" w14:textId="5D165DB9" w:rsidR="001C6707" w:rsidRPr="009A673A" w:rsidRDefault="00751810" w:rsidP="00AD50C7">
      <w:pPr>
        <w:pStyle w:val="Tabletext"/>
        <w:rPr>
          <w:rFonts w:ascii="Times New Roman" w:hAnsi="Times New Roman" w:cs="Times New Roman"/>
        </w:rPr>
      </w:pPr>
      <w:bookmarkStart w:id="460" w:name="_Ref129334147"/>
      <w:r w:rsidRPr="009A673A">
        <w:rPr>
          <w:rFonts w:ascii="Times New Roman" w:hAnsi="Times New Roman" w:cs="Times New Roman"/>
          <w:noProof/>
        </w:rPr>
        <w:lastRenderedPageBreak/>
        <w:drawing>
          <wp:anchor distT="0" distB="0" distL="114300" distR="114300" simplePos="0" relativeHeight="251657244" behindDoc="0" locked="0" layoutInCell="1" allowOverlap="1" wp14:anchorId="6EB9BB87" wp14:editId="655833E4">
            <wp:simplePos x="0" y="0"/>
            <wp:positionH relativeFrom="column">
              <wp:posOffset>2472055</wp:posOffset>
            </wp:positionH>
            <wp:positionV relativeFrom="paragraph">
              <wp:posOffset>292100</wp:posOffset>
            </wp:positionV>
            <wp:extent cx="4930140" cy="4778375"/>
            <wp:effectExtent l="0" t="0" r="3810" b="3175"/>
            <wp:wrapTopAndBottom/>
            <wp:docPr id="52310684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11770" t="11015" r="9923" b="13090"/>
                    <a:stretch/>
                  </pic:blipFill>
                  <pic:spPr bwMode="auto">
                    <a:xfrm>
                      <a:off x="0" y="0"/>
                      <a:ext cx="4930140" cy="4778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6707" w:rsidRPr="009A673A">
        <w:rPr>
          <w:rFonts w:ascii="Times New Roman" w:hAnsi="Times New Roman" w:cs="Times New Roman"/>
        </w:rPr>
        <w:t xml:space="preserve">Figure </w:t>
      </w:r>
      <w:r w:rsidR="0026264C" w:rsidRPr="009A673A">
        <w:rPr>
          <w:rFonts w:ascii="Times New Roman" w:hAnsi="Times New Roman" w:cs="Times New Roman"/>
        </w:rPr>
        <w:fldChar w:fldCharType="begin"/>
      </w:r>
      <w:r w:rsidR="0026264C" w:rsidRPr="009A673A">
        <w:rPr>
          <w:rFonts w:ascii="Times New Roman" w:hAnsi="Times New Roman" w:cs="Times New Roman"/>
        </w:rPr>
        <w:instrText xml:space="preserve"> STYLEREF 1 \s </w:instrText>
      </w:r>
      <w:r w:rsidR="0026264C" w:rsidRPr="009A673A">
        <w:rPr>
          <w:rFonts w:ascii="Times New Roman" w:hAnsi="Times New Roman" w:cs="Times New Roman"/>
        </w:rPr>
        <w:fldChar w:fldCharType="separate"/>
      </w:r>
      <w:r w:rsidR="003D1493">
        <w:rPr>
          <w:rFonts w:ascii="Times New Roman" w:hAnsi="Times New Roman" w:cs="Times New Roman"/>
          <w:noProof/>
        </w:rPr>
        <w:t>A</w:t>
      </w:r>
      <w:r w:rsidR="0026264C" w:rsidRPr="009A673A">
        <w:rPr>
          <w:rFonts w:ascii="Times New Roman" w:hAnsi="Times New Roman" w:cs="Times New Roman"/>
        </w:rPr>
        <w:fldChar w:fldCharType="end"/>
      </w:r>
      <w:r w:rsidR="00BE3CE5" w:rsidRPr="009A673A">
        <w:rPr>
          <w:rFonts w:ascii="Times New Roman" w:hAnsi="Times New Roman" w:cs="Times New Roman"/>
        </w:rPr>
        <w:noBreakHyphen/>
      </w:r>
      <w:r w:rsidR="0026264C" w:rsidRPr="009A673A">
        <w:rPr>
          <w:rFonts w:ascii="Times New Roman" w:hAnsi="Times New Roman" w:cs="Times New Roman"/>
        </w:rPr>
        <w:fldChar w:fldCharType="begin"/>
      </w:r>
      <w:r w:rsidR="0026264C" w:rsidRPr="009A673A">
        <w:rPr>
          <w:rFonts w:ascii="Times New Roman" w:hAnsi="Times New Roman" w:cs="Times New Roman"/>
        </w:rPr>
        <w:instrText xml:space="preserve"> SEQ Figure \* ARABIC \s 1 </w:instrText>
      </w:r>
      <w:r w:rsidR="0026264C" w:rsidRPr="009A673A">
        <w:rPr>
          <w:rFonts w:ascii="Times New Roman" w:hAnsi="Times New Roman" w:cs="Times New Roman"/>
        </w:rPr>
        <w:fldChar w:fldCharType="separate"/>
      </w:r>
      <w:r w:rsidR="003D1493">
        <w:rPr>
          <w:rFonts w:ascii="Times New Roman" w:hAnsi="Times New Roman" w:cs="Times New Roman"/>
          <w:noProof/>
        </w:rPr>
        <w:t>1</w:t>
      </w:r>
      <w:r w:rsidR="0026264C" w:rsidRPr="009A673A">
        <w:rPr>
          <w:rFonts w:ascii="Times New Roman" w:hAnsi="Times New Roman" w:cs="Times New Roman"/>
        </w:rPr>
        <w:fldChar w:fldCharType="end"/>
      </w:r>
      <w:bookmarkEnd w:id="460"/>
      <w:r w:rsidR="001C6707" w:rsidRPr="009A673A">
        <w:rPr>
          <w:rFonts w:ascii="Times New Roman" w:hAnsi="Times New Roman" w:cs="Times New Roman"/>
        </w:rPr>
        <w:t xml:space="preserve"> Relationships </w:t>
      </w:r>
      <w:del w:id="461" w:author="Kypridemos, Christodoulos" w:date="2025-02-20T14:44:00Z" w16du:dateUtc="2025-02-20T14:44:00Z">
        <w:r w:rsidR="005F0E6F" w:rsidDel="00520F5D">
          <w:rPr>
            <w:rFonts w:ascii="Times New Roman" w:hAnsi="Times New Roman" w:cs="Times New Roman"/>
          </w:rPr>
          <w:delText>model</w:delText>
        </w:r>
        <w:r w:rsidR="001C6707" w:rsidRPr="009A673A" w:rsidDel="00520F5D">
          <w:rPr>
            <w:rFonts w:ascii="Times New Roman" w:hAnsi="Times New Roman" w:cs="Times New Roman"/>
          </w:rPr>
          <w:delText xml:space="preserve">ed </w:delText>
        </w:r>
      </w:del>
      <w:ins w:id="462" w:author="Kypridemos, Christodoulos" w:date="2025-02-20T14:44:00Z" w16du:dateUtc="2025-02-20T14:44:00Z">
        <w:r w:rsidR="00520F5D">
          <w:rPr>
            <w:rFonts w:ascii="Times New Roman" w:hAnsi="Times New Roman" w:cs="Times New Roman"/>
          </w:rPr>
          <w:t>modelled</w:t>
        </w:r>
        <w:r w:rsidR="00520F5D" w:rsidRPr="009A673A">
          <w:rPr>
            <w:rFonts w:ascii="Times New Roman" w:hAnsi="Times New Roman" w:cs="Times New Roman"/>
          </w:rPr>
          <w:t xml:space="preserve"> </w:t>
        </w:r>
      </w:ins>
      <w:r w:rsidR="001C6707" w:rsidRPr="009A673A">
        <w:rPr>
          <w:rFonts w:ascii="Times New Roman" w:hAnsi="Times New Roman" w:cs="Times New Roman"/>
        </w:rPr>
        <w:t>between exposures and conditions</w:t>
      </w:r>
      <w:bookmarkEnd w:id="459"/>
      <w:r w:rsidR="008940FC" w:rsidRPr="009A673A">
        <w:rPr>
          <w:rFonts w:ascii="Times New Roman" w:hAnsi="Times New Roman" w:cs="Times New Roman"/>
        </w:rPr>
        <w:t>.</w:t>
      </w:r>
    </w:p>
    <w:p w14:paraId="6DCF664E" w14:textId="6D44AAF4" w:rsidR="008F7006" w:rsidRPr="009A673A" w:rsidRDefault="008F7006" w:rsidP="00BE247D">
      <w:pPr>
        <w:pStyle w:val="Tabletext"/>
        <w:jc w:val="center"/>
        <w:rPr>
          <w:rFonts w:ascii="Times New Roman" w:hAnsi="Times New Roman" w:cs="Times New Roman"/>
        </w:rPr>
      </w:pPr>
    </w:p>
    <w:p w14:paraId="5D772C7F" w14:textId="38E9A440" w:rsidR="001817BC" w:rsidRPr="009A673A" w:rsidRDefault="001817BC">
      <w:pPr>
        <w:spacing w:after="0" w:line="240" w:lineRule="auto"/>
        <w:jc w:val="left"/>
        <w:rPr>
          <w:rFonts w:ascii="Times New Roman" w:hAnsi="Times New Roman" w:cs="Times New Roman"/>
          <w:color w:val="657C9C"/>
          <w:sz w:val="20"/>
          <w:szCs w:val="24"/>
          <w:lang w:eastAsia="ja-JP"/>
        </w:rPr>
      </w:pPr>
      <w:r w:rsidRPr="009A673A">
        <w:rPr>
          <w:rFonts w:ascii="Times New Roman" w:hAnsi="Times New Roman" w:cs="Times New Roman"/>
        </w:rPr>
        <w:br w:type="page"/>
      </w:r>
    </w:p>
    <w:p w14:paraId="764F0815" w14:textId="77777777" w:rsidR="008F7006" w:rsidRPr="009A673A" w:rsidRDefault="008F7006" w:rsidP="00BE247D">
      <w:pPr>
        <w:pStyle w:val="Tabletext"/>
        <w:jc w:val="center"/>
        <w:rPr>
          <w:rFonts w:ascii="Times New Roman" w:hAnsi="Times New Roman" w:cs="Times New Roman"/>
        </w:rPr>
      </w:pPr>
    </w:p>
    <w:p w14:paraId="348BB654" w14:textId="096D4AE1" w:rsidR="002703A4" w:rsidRPr="009A673A" w:rsidRDefault="002703A4" w:rsidP="00275439">
      <w:pPr>
        <w:pStyle w:val="Heading2"/>
        <w:rPr>
          <w:rFonts w:ascii="Times New Roman" w:hAnsi="Times New Roman" w:cs="Times New Roman"/>
        </w:rPr>
      </w:pPr>
      <w:bookmarkStart w:id="463" w:name="_Toc190955328"/>
      <w:r w:rsidRPr="009A673A">
        <w:rPr>
          <w:rFonts w:ascii="Times New Roman" w:hAnsi="Times New Roman" w:cs="Times New Roman"/>
        </w:rPr>
        <w:t xml:space="preserve">Coronary Heart Disease </w:t>
      </w:r>
      <w:r w:rsidR="00DB7FE0" w:rsidRPr="009A673A">
        <w:rPr>
          <w:rFonts w:ascii="Times New Roman" w:hAnsi="Times New Roman" w:cs="Times New Roman"/>
        </w:rPr>
        <w:t>(CHD)</w:t>
      </w:r>
      <w:bookmarkEnd w:id="463"/>
    </w:p>
    <w:p w14:paraId="79A5F419" w14:textId="4F47452F" w:rsidR="000577B8" w:rsidRPr="009A673A" w:rsidRDefault="003351E6" w:rsidP="000577B8">
      <w:pPr>
        <w:pStyle w:val="Tabletext"/>
        <w:rPr>
          <w:rFonts w:ascii="Times New Roman" w:hAnsi="Times New Roman" w:cs="Times New Roman"/>
        </w:rPr>
      </w:pPr>
      <w:r w:rsidRPr="009A673A">
        <w:rPr>
          <w:rFonts w:ascii="Times New Roman" w:hAnsi="Times New Roman" w:cs="Times New Roman"/>
        </w:rPr>
        <w:t xml:space="preserve">Table </w:t>
      </w:r>
      <w:r w:rsidR="0026264C" w:rsidRPr="009A673A">
        <w:rPr>
          <w:rFonts w:ascii="Times New Roman" w:hAnsi="Times New Roman" w:cs="Times New Roman"/>
        </w:rPr>
        <w:fldChar w:fldCharType="begin"/>
      </w:r>
      <w:r w:rsidR="0026264C" w:rsidRPr="009A673A">
        <w:rPr>
          <w:rFonts w:ascii="Times New Roman" w:hAnsi="Times New Roman" w:cs="Times New Roman"/>
        </w:rPr>
        <w:instrText xml:space="preserve"> STYLEREF 1 \s </w:instrText>
      </w:r>
      <w:r w:rsidR="0026264C" w:rsidRPr="009A673A">
        <w:rPr>
          <w:rFonts w:ascii="Times New Roman" w:hAnsi="Times New Roman" w:cs="Times New Roman"/>
        </w:rPr>
        <w:fldChar w:fldCharType="separate"/>
      </w:r>
      <w:r w:rsidR="003D1493">
        <w:rPr>
          <w:rFonts w:ascii="Times New Roman" w:hAnsi="Times New Roman" w:cs="Times New Roman"/>
          <w:noProof/>
        </w:rPr>
        <w:t>A</w:t>
      </w:r>
      <w:r w:rsidR="0026264C" w:rsidRPr="009A673A">
        <w:rPr>
          <w:rFonts w:ascii="Times New Roman" w:hAnsi="Times New Roman" w:cs="Times New Roman"/>
        </w:rPr>
        <w:fldChar w:fldCharType="end"/>
      </w:r>
      <w:r w:rsidR="000577B8" w:rsidRPr="009A673A">
        <w:rPr>
          <w:rFonts w:ascii="Times New Roman" w:hAnsi="Times New Roman" w:cs="Times New Roman"/>
        </w:rPr>
        <w:noBreakHyphen/>
      </w:r>
      <w:r w:rsidR="0026264C" w:rsidRPr="009A673A">
        <w:rPr>
          <w:rFonts w:ascii="Times New Roman" w:hAnsi="Times New Roman" w:cs="Times New Roman"/>
        </w:rPr>
        <w:fldChar w:fldCharType="begin"/>
      </w:r>
      <w:r w:rsidR="0026264C" w:rsidRPr="009A673A">
        <w:rPr>
          <w:rFonts w:ascii="Times New Roman" w:hAnsi="Times New Roman" w:cs="Times New Roman"/>
        </w:rPr>
        <w:instrText xml:space="preserve"> SEQ Table \* ARABIC \s 1 </w:instrText>
      </w:r>
      <w:r w:rsidR="0026264C" w:rsidRPr="009A673A">
        <w:rPr>
          <w:rFonts w:ascii="Times New Roman" w:hAnsi="Times New Roman" w:cs="Times New Roman"/>
        </w:rPr>
        <w:fldChar w:fldCharType="separate"/>
      </w:r>
      <w:r w:rsidR="003D1493">
        <w:rPr>
          <w:rFonts w:ascii="Times New Roman" w:hAnsi="Times New Roman" w:cs="Times New Roman"/>
          <w:noProof/>
        </w:rPr>
        <w:t>1</w:t>
      </w:r>
      <w:r w:rsidR="0026264C" w:rsidRPr="009A673A">
        <w:rPr>
          <w:rFonts w:ascii="Times New Roman" w:hAnsi="Times New Roman" w:cs="Times New Roman"/>
        </w:rPr>
        <w:fldChar w:fldCharType="end"/>
      </w:r>
      <w:r w:rsidRPr="009A673A">
        <w:rPr>
          <w:rFonts w:ascii="Times New Roman" w:hAnsi="Times New Roman" w:cs="Times New Roman"/>
        </w:rPr>
        <w:t xml:space="preserve"> </w:t>
      </w:r>
      <w:del w:id="464" w:author="Kypridemos, Christodoulos" w:date="2025-02-20T14:44:00Z" w16du:dateUtc="2025-02-20T14:44:00Z">
        <w:r w:rsidR="005F0E6F" w:rsidDel="00520F5D">
          <w:rPr>
            <w:rFonts w:ascii="Times New Roman" w:hAnsi="Times New Roman" w:cs="Times New Roman"/>
          </w:rPr>
          <w:delText>Model</w:delText>
        </w:r>
        <w:r w:rsidRPr="009A673A" w:rsidDel="00520F5D">
          <w:rPr>
            <w:rFonts w:ascii="Times New Roman" w:hAnsi="Times New Roman" w:cs="Times New Roman"/>
          </w:rPr>
          <w:delText>i</w:delText>
        </w:r>
      </w:del>
      <w:ins w:id="465" w:author="Kypridemos, Christodoulos" w:date="2025-02-20T14:44:00Z" w16du:dateUtc="2025-02-20T14:44:00Z">
        <w:r w:rsidR="00520F5D">
          <w:rPr>
            <w:rFonts w:ascii="Times New Roman" w:hAnsi="Times New Roman" w:cs="Times New Roman"/>
          </w:rPr>
          <w:t>Modelli</w:t>
        </w:r>
      </w:ins>
      <w:r w:rsidRPr="009A673A">
        <w:rPr>
          <w:rFonts w:ascii="Times New Roman" w:hAnsi="Times New Roman" w:cs="Times New Roman"/>
        </w:rPr>
        <w:t xml:space="preserve">ng assumptions </w:t>
      </w:r>
      <w:r w:rsidR="00275439" w:rsidRPr="009A673A">
        <w:rPr>
          <w:rFonts w:ascii="Times New Roman" w:hAnsi="Times New Roman" w:cs="Times New Roman"/>
        </w:rPr>
        <w:t>for incident CHD</w:t>
      </w:r>
    </w:p>
    <w:tbl>
      <w:tblPr>
        <w:tblStyle w:val="PlainTable21"/>
        <w:tblW w:w="0" w:type="auto"/>
        <w:tblLook w:val="04A0" w:firstRow="1" w:lastRow="0" w:firstColumn="1" w:lastColumn="0" w:noHBand="0" w:noVBand="1"/>
      </w:tblPr>
      <w:tblGrid>
        <w:gridCol w:w="3544"/>
        <w:gridCol w:w="10404"/>
      </w:tblGrid>
      <w:tr w:rsidR="006D5A37" w:rsidRPr="009A673A" w14:paraId="41EFF11B" w14:textId="77777777" w:rsidTr="00E124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5F1D8CB0" w14:textId="2DC9C85A" w:rsidR="006D5A37" w:rsidRPr="009A673A" w:rsidRDefault="006D5A37" w:rsidP="00B17C1B">
            <w:pPr>
              <w:rPr>
                <w:rFonts w:ascii="Times New Roman" w:hAnsi="Times New Roman" w:cs="Times New Roman"/>
              </w:rPr>
            </w:pPr>
            <w:r w:rsidRPr="009A673A">
              <w:rPr>
                <w:rFonts w:ascii="Times New Roman" w:hAnsi="Times New Roman" w:cs="Times New Roman"/>
              </w:rPr>
              <w:t>Component</w:t>
            </w:r>
          </w:p>
        </w:tc>
        <w:tc>
          <w:tcPr>
            <w:tcW w:w="10404" w:type="dxa"/>
          </w:tcPr>
          <w:p w14:paraId="0BAB33D4" w14:textId="68EA6158" w:rsidR="006D5A37" w:rsidRPr="009A673A" w:rsidRDefault="006D5A37" w:rsidP="00B17C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673A">
              <w:rPr>
                <w:rFonts w:ascii="Times New Roman" w:hAnsi="Times New Roman" w:cs="Times New Roman"/>
              </w:rPr>
              <w:t>Assumption</w:t>
            </w:r>
            <w:r w:rsidR="00E1241A" w:rsidRPr="009A673A">
              <w:rPr>
                <w:rFonts w:ascii="Times New Roman" w:hAnsi="Times New Roman" w:cs="Times New Roman"/>
              </w:rPr>
              <w:t>s</w:t>
            </w:r>
            <w:r w:rsidR="007B39D5" w:rsidRPr="009A673A">
              <w:rPr>
                <w:rFonts w:ascii="Times New Roman" w:hAnsi="Times New Roman" w:cs="Times New Roman"/>
              </w:rPr>
              <w:t xml:space="preserve"> / Details</w:t>
            </w:r>
          </w:p>
        </w:tc>
      </w:tr>
      <w:tr w:rsidR="006D5A37" w:rsidRPr="009A673A" w14:paraId="23158222" w14:textId="77777777" w:rsidTr="00E124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2D016F47" w14:textId="54E865BE" w:rsidR="006D5A37" w:rsidRPr="009A673A" w:rsidRDefault="00E1241A" w:rsidP="00B17C1B">
            <w:pPr>
              <w:rPr>
                <w:rFonts w:ascii="Times New Roman" w:hAnsi="Times New Roman" w:cs="Times New Roman"/>
              </w:rPr>
            </w:pPr>
            <w:r w:rsidRPr="009A673A">
              <w:rPr>
                <w:rFonts w:ascii="Times New Roman" w:hAnsi="Times New Roman" w:cs="Times New Roman"/>
              </w:rPr>
              <w:t>Disease type</w:t>
            </w:r>
          </w:p>
        </w:tc>
        <w:tc>
          <w:tcPr>
            <w:tcW w:w="10404" w:type="dxa"/>
          </w:tcPr>
          <w:p w14:paraId="2B16C1CC" w14:textId="23C23F0C" w:rsidR="006D5A37" w:rsidRPr="009A673A" w:rsidRDefault="008229BA" w:rsidP="00B17C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673A">
              <w:rPr>
                <w:rFonts w:ascii="Times New Roman" w:hAnsi="Times New Roman" w:cs="Times New Roman"/>
              </w:rPr>
              <w:t>Chronic – no recovery</w:t>
            </w:r>
          </w:p>
        </w:tc>
      </w:tr>
      <w:tr w:rsidR="006D5A37" w:rsidRPr="009A673A" w14:paraId="70BF3DE4" w14:textId="77777777" w:rsidTr="00E1241A">
        <w:tc>
          <w:tcPr>
            <w:cnfStyle w:val="001000000000" w:firstRow="0" w:lastRow="0" w:firstColumn="1" w:lastColumn="0" w:oddVBand="0" w:evenVBand="0" w:oddHBand="0" w:evenHBand="0" w:firstRowFirstColumn="0" w:firstRowLastColumn="0" w:lastRowFirstColumn="0" w:lastRowLastColumn="0"/>
            <w:tcW w:w="3544" w:type="dxa"/>
          </w:tcPr>
          <w:p w14:paraId="0B2E0FB9" w14:textId="1EBA9236" w:rsidR="006D5A37" w:rsidRPr="009A673A" w:rsidRDefault="00E1241A" w:rsidP="00B17C1B">
            <w:pPr>
              <w:rPr>
                <w:rFonts w:ascii="Times New Roman" w:hAnsi="Times New Roman" w:cs="Times New Roman"/>
              </w:rPr>
            </w:pPr>
            <w:r w:rsidRPr="009A673A">
              <w:rPr>
                <w:rFonts w:ascii="Times New Roman" w:hAnsi="Times New Roman" w:cs="Times New Roman"/>
              </w:rPr>
              <w:t xml:space="preserve">Risk factor associations </w:t>
            </w:r>
          </w:p>
        </w:tc>
        <w:tc>
          <w:tcPr>
            <w:tcW w:w="10404" w:type="dxa"/>
          </w:tcPr>
          <w:p w14:paraId="011DD69F" w14:textId="4EA90237" w:rsidR="007B39D5" w:rsidRPr="009A673A" w:rsidRDefault="00B306F9" w:rsidP="00BF56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673A">
              <w:rPr>
                <w:rFonts w:ascii="Times New Roman" w:hAnsi="Times New Roman" w:cs="Times New Roman"/>
              </w:rPr>
              <w:t>Smoking</w:t>
            </w:r>
            <w:r w:rsidR="001A4001" w:rsidRPr="009A673A">
              <w:rPr>
                <w:rFonts w:ascii="Times New Roman" w:hAnsi="Times New Roman" w:cs="Times New Roman"/>
              </w:rPr>
              <w:t xml:space="preserve">, </w:t>
            </w:r>
            <w:r w:rsidR="002A61C9" w:rsidRPr="009A673A">
              <w:rPr>
                <w:rFonts w:ascii="Times New Roman" w:hAnsi="Times New Roman" w:cs="Times New Roman"/>
              </w:rPr>
              <w:t xml:space="preserve">fruit and vegetable intake, </w:t>
            </w:r>
            <w:r w:rsidR="0085481F" w:rsidRPr="009A673A">
              <w:rPr>
                <w:rFonts w:ascii="Times New Roman" w:hAnsi="Times New Roman" w:cs="Times New Roman"/>
              </w:rPr>
              <w:t xml:space="preserve">physical activity, body mass index, </w:t>
            </w:r>
            <w:r w:rsidR="001A4001" w:rsidRPr="009A673A">
              <w:rPr>
                <w:rFonts w:ascii="Times New Roman" w:hAnsi="Times New Roman" w:cs="Times New Roman"/>
              </w:rPr>
              <w:t>s</w:t>
            </w:r>
            <w:r w:rsidR="007B39D5" w:rsidRPr="009A673A">
              <w:rPr>
                <w:rFonts w:ascii="Times New Roman" w:hAnsi="Times New Roman" w:cs="Times New Roman"/>
              </w:rPr>
              <w:t xml:space="preserve">ystolic </w:t>
            </w:r>
            <w:r w:rsidR="001A4001" w:rsidRPr="009A673A">
              <w:rPr>
                <w:rFonts w:ascii="Times New Roman" w:hAnsi="Times New Roman" w:cs="Times New Roman"/>
              </w:rPr>
              <w:t>b</w:t>
            </w:r>
            <w:r w:rsidR="007B39D5" w:rsidRPr="009A673A">
              <w:rPr>
                <w:rFonts w:ascii="Times New Roman" w:hAnsi="Times New Roman" w:cs="Times New Roman"/>
              </w:rPr>
              <w:t xml:space="preserve">lood </w:t>
            </w:r>
            <w:r w:rsidR="001A4001" w:rsidRPr="009A673A">
              <w:rPr>
                <w:rFonts w:ascii="Times New Roman" w:hAnsi="Times New Roman" w:cs="Times New Roman"/>
              </w:rPr>
              <w:t>p</w:t>
            </w:r>
            <w:r w:rsidR="007B39D5" w:rsidRPr="009A673A">
              <w:rPr>
                <w:rFonts w:ascii="Times New Roman" w:hAnsi="Times New Roman" w:cs="Times New Roman"/>
              </w:rPr>
              <w:t>ressure</w:t>
            </w:r>
            <w:r w:rsidR="001A4001" w:rsidRPr="009A673A">
              <w:rPr>
                <w:rFonts w:ascii="Times New Roman" w:hAnsi="Times New Roman" w:cs="Times New Roman"/>
              </w:rPr>
              <w:t xml:space="preserve">, </w:t>
            </w:r>
            <w:r w:rsidR="00B27E6D" w:rsidRPr="009A673A">
              <w:rPr>
                <w:rFonts w:ascii="Times New Roman" w:hAnsi="Times New Roman" w:cs="Times New Roman"/>
                <w:lang w:eastAsia="en-GB"/>
              </w:rPr>
              <w:t>low-density lipoprotein cholesterol</w:t>
            </w:r>
            <w:r w:rsidR="000E006F" w:rsidRPr="009A673A">
              <w:rPr>
                <w:rFonts w:ascii="Times New Roman" w:hAnsi="Times New Roman" w:cs="Times New Roman"/>
                <w:lang w:eastAsia="en-GB"/>
              </w:rPr>
              <w:t xml:space="preserve">, and </w:t>
            </w:r>
            <w:r w:rsidR="002A61C9" w:rsidRPr="009A673A">
              <w:rPr>
                <w:rFonts w:ascii="Times New Roman" w:hAnsi="Times New Roman" w:cs="Times New Roman"/>
              </w:rPr>
              <w:t xml:space="preserve">hemoglobin A1c </w:t>
            </w:r>
            <w:r w:rsidR="000F4F7F" w:rsidRPr="009A673A">
              <w:rPr>
                <w:rFonts w:ascii="Times New Roman" w:hAnsi="Times New Roman" w:cs="Times New Roman"/>
              </w:rPr>
              <w:t xml:space="preserve"> </w:t>
            </w:r>
          </w:p>
        </w:tc>
      </w:tr>
      <w:tr w:rsidR="00F74F96" w:rsidRPr="009A673A" w14:paraId="1A21F440" w14:textId="77777777" w:rsidTr="00E124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0AF85F13" w14:textId="62CEAFC1" w:rsidR="00F74F96" w:rsidRPr="009A673A" w:rsidRDefault="00480F12" w:rsidP="00B17C1B">
            <w:pPr>
              <w:rPr>
                <w:rFonts w:ascii="Times New Roman" w:hAnsi="Times New Roman" w:cs="Times New Roman"/>
              </w:rPr>
            </w:pPr>
            <w:r w:rsidRPr="009A673A">
              <w:rPr>
                <w:rFonts w:ascii="Times New Roman" w:hAnsi="Times New Roman" w:cs="Times New Roman"/>
              </w:rPr>
              <w:t>Disease dependencies</w:t>
            </w:r>
          </w:p>
        </w:tc>
        <w:tc>
          <w:tcPr>
            <w:tcW w:w="10404" w:type="dxa"/>
          </w:tcPr>
          <w:p w14:paraId="75640BB4" w14:textId="044E2881" w:rsidR="00F74F96" w:rsidRPr="009A673A" w:rsidRDefault="008218EE" w:rsidP="007C553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673A">
              <w:rPr>
                <w:rFonts w:ascii="Times New Roman" w:hAnsi="Times New Roman" w:cs="Times New Roman"/>
              </w:rPr>
              <w:t>NA</w:t>
            </w:r>
          </w:p>
        </w:tc>
      </w:tr>
    </w:tbl>
    <w:p w14:paraId="61FD6F83" w14:textId="77777777" w:rsidR="006D5A37" w:rsidRPr="009A673A" w:rsidRDefault="006D5A37" w:rsidP="00B17C1B">
      <w:pPr>
        <w:rPr>
          <w:rFonts w:ascii="Times New Roman" w:hAnsi="Times New Roman" w:cs="Times New Roman"/>
        </w:rPr>
      </w:pPr>
    </w:p>
    <w:p w14:paraId="3F00725A" w14:textId="77777777" w:rsidR="002703A4" w:rsidRPr="009A673A" w:rsidRDefault="002703A4" w:rsidP="00B17C1B">
      <w:pPr>
        <w:rPr>
          <w:rFonts w:ascii="Times New Roman" w:hAnsi="Times New Roman" w:cs="Times New Roman"/>
        </w:rPr>
      </w:pPr>
    </w:p>
    <w:p w14:paraId="54206973" w14:textId="77777777" w:rsidR="00DB7FE0" w:rsidRPr="009A673A" w:rsidRDefault="00DB7FE0" w:rsidP="00B17C1B">
      <w:pPr>
        <w:rPr>
          <w:rFonts w:ascii="Times New Roman" w:hAnsi="Times New Roman" w:cs="Times New Roman"/>
        </w:rPr>
        <w:sectPr w:rsidR="00DB7FE0" w:rsidRPr="009A673A" w:rsidSect="00D15A23">
          <w:pgSz w:w="16838" w:h="11906" w:orient="landscape"/>
          <w:pgMar w:top="1440" w:right="1440" w:bottom="1440" w:left="1440" w:header="708" w:footer="708" w:gutter="0"/>
          <w:cols w:space="708"/>
          <w:docGrid w:linePitch="360"/>
        </w:sectPr>
      </w:pPr>
    </w:p>
    <w:p w14:paraId="78C182AF" w14:textId="77777777" w:rsidR="008E4A5F" w:rsidRPr="009A673A" w:rsidRDefault="008E4A5F">
      <w:pPr>
        <w:spacing w:after="0" w:line="240" w:lineRule="auto"/>
        <w:jc w:val="left"/>
        <w:rPr>
          <w:rFonts w:ascii="Times New Roman" w:hAnsi="Times New Roman" w:cs="Times New Roman"/>
        </w:rPr>
      </w:pPr>
      <w:r w:rsidRPr="009A673A">
        <w:rPr>
          <w:rFonts w:ascii="Times New Roman" w:hAnsi="Times New Roman" w:cs="Times New Roman"/>
        </w:rPr>
        <w:br w:type="page"/>
      </w:r>
    </w:p>
    <w:p w14:paraId="3403AB84" w14:textId="677A395E" w:rsidR="008C2BF5" w:rsidRPr="009A673A" w:rsidRDefault="008C2BF5" w:rsidP="00AD50C7">
      <w:pPr>
        <w:pStyle w:val="Tabletext"/>
        <w:rPr>
          <w:rFonts w:ascii="Times New Roman" w:hAnsi="Times New Roman" w:cs="Times New Roman"/>
        </w:rPr>
      </w:pPr>
      <w:bookmarkStart w:id="466" w:name="_Ref129258706"/>
      <w:r w:rsidRPr="009A673A">
        <w:rPr>
          <w:rFonts w:ascii="Times New Roman" w:hAnsi="Times New Roman" w:cs="Times New Roman"/>
        </w:rPr>
        <w:lastRenderedPageBreak/>
        <w:t xml:space="preserve">Figure </w:t>
      </w:r>
      <w:r w:rsidR="0026264C" w:rsidRPr="009A673A">
        <w:rPr>
          <w:rFonts w:ascii="Times New Roman" w:hAnsi="Times New Roman" w:cs="Times New Roman"/>
        </w:rPr>
        <w:fldChar w:fldCharType="begin"/>
      </w:r>
      <w:r w:rsidR="0026264C" w:rsidRPr="009A673A">
        <w:rPr>
          <w:rFonts w:ascii="Times New Roman" w:hAnsi="Times New Roman" w:cs="Times New Roman"/>
        </w:rPr>
        <w:instrText xml:space="preserve"> STYLEREF 1 \s </w:instrText>
      </w:r>
      <w:r w:rsidR="0026264C" w:rsidRPr="009A673A">
        <w:rPr>
          <w:rFonts w:ascii="Times New Roman" w:hAnsi="Times New Roman" w:cs="Times New Roman"/>
        </w:rPr>
        <w:fldChar w:fldCharType="separate"/>
      </w:r>
      <w:r w:rsidR="003D1493">
        <w:rPr>
          <w:rFonts w:ascii="Times New Roman" w:hAnsi="Times New Roman" w:cs="Times New Roman"/>
          <w:noProof/>
        </w:rPr>
        <w:t>A</w:t>
      </w:r>
      <w:r w:rsidR="0026264C" w:rsidRPr="009A673A">
        <w:rPr>
          <w:rFonts w:ascii="Times New Roman" w:hAnsi="Times New Roman" w:cs="Times New Roman"/>
        </w:rPr>
        <w:fldChar w:fldCharType="end"/>
      </w:r>
      <w:r w:rsidR="00BE3CE5" w:rsidRPr="009A673A">
        <w:rPr>
          <w:rFonts w:ascii="Times New Roman" w:hAnsi="Times New Roman" w:cs="Times New Roman"/>
        </w:rPr>
        <w:noBreakHyphen/>
      </w:r>
      <w:r w:rsidR="0026264C" w:rsidRPr="009A673A">
        <w:rPr>
          <w:rFonts w:ascii="Times New Roman" w:hAnsi="Times New Roman" w:cs="Times New Roman"/>
        </w:rPr>
        <w:fldChar w:fldCharType="begin"/>
      </w:r>
      <w:r w:rsidR="0026264C" w:rsidRPr="009A673A">
        <w:rPr>
          <w:rFonts w:ascii="Times New Roman" w:hAnsi="Times New Roman" w:cs="Times New Roman"/>
        </w:rPr>
        <w:instrText xml:space="preserve"> SEQ Figure \* ARABIC \s 1 </w:instrText>
      </w:r>
      <w:r w:rsidR="0026264C" w:rsidRPr="009A673A">
        <w:rPr>
          <w:rFonts w:ascii="Times New Roman" w:hAnsi="Times New Roman" w:cs="Times New Roman"/>
        </w:rPr>
        <w:fldChar w:fldCharType="separate"/>
      </w:r>
      <w:r w:rsidR="003D1493">
        <w:rPr>
          <w:rFonts w:ascii="Times New Roman" w:hAnsi="Times New Roman" w:cs="Times New Roman"/>
          <w:noProof/>
        </w:rPr>
        <w:t>2</w:t>
      </w:r>
      <w:r w:rsidR="0026264C" w:rsidRPr="009A673A">
        <w:rPr>
          <w:rFonts w:ascii="Times New Roman" w:hAnsi="Times New Roman" w:cs="Times New Roman"/>
        </w:rPr>
        <w:fldChar w:fldCharType="end"/>
      </w:r>
      <w:r w:rsidRPr="009A673A">
        <w:rPr>
          <w:rFonts w:ascii="Times New Roman" w:hAnsi="Times New Roman" w:cs="Times New Roman"/>
        </w:rPr>
        <w:t xml:space="preserve"> - Causal structure of risk factor associations and disease dependencies for incident CHD</w:t>
      </w:r>
    </w:p>
    <w:p w14:paraId="30FE86AD" w14:textId="2C62EC39" w:rsidR="007E5A37" w:rsidRPr="009A673A" w:rsidRDefault="007E5A37" w:rsidP="00E916DA">
      <w:pPr>
        <w:pStyle w:val="Tabletext"/>
        <w:jc w:val="center"/>
        <w:rPr>
          <w:rFonts w:ascii="Times New Roman" w:hAnsi="Times New Roman" w:cs="Times New Roman"/>
        </w:rPr>
      </w:pPr>
      <w:r w:rsidRPr="009A673A">
        <w:rPr>
          <w:rFonts w:ascii="Times New Roman" w:hAnsi="Times New Roman" w:cs="Times New Roman"/>
          <w:noProof/>
        </w:rPr>
        <w:drawing>
          <wp:inline distT="0" distB="0" distL="0" distR="0" wp14:anchorId="54B43C7B" wp14:editId="45220A86">
            <wp:extent cx="8858154" cy="3694176"/>
            <wp:effectExtent l="0" t="0" r="635" b="1905"/>
            <wp:docPr id="1767523270"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
                    <pic:cNvPicPr/>
                  </pic:nvPicPr>
                  <pic:blipFill>
                    <a:blip r:embed="rId18">
                      <a:extLst>
                        <a:ext uri="{28A0092B-C50C-407E-A947-70E740481C1C}">
                          <a14:useLocalDpi xmlns:a14="http://schemas.microsoft.com/office/drawing/2010/main" val="0"/>
                        </a:ext>
                      </a:extLst>
                    </a:blip>
                    <a:srcRect t="15958" b="16882"/>
                    <a:stretch>
                      <a:fillRect/>
                    </a:stretch>
                  </pic:blipFill>
                  <pic:spPr>
                    <a:xfrm>
                      <a:off x="0" y="0"/>
                      <a:ext cx="8858154" cy="3694176"/>
                    </a:xfrm>
                    <a:prstGeom prst="rect">
                      <a:avLst/>
                    </a:prstGeom>
                  </pic:spPr>
                </pic:pic>
              </a:graphicData>
            </a:graphic>
          </wp:inline>
        </w:drawing>
      </w:r>
    </w:p>
    <w:p w14:paraId="3346D3CB" w14:textId="77777777" w:rsidR="007E5A37" w:rsidRPr="009A673A" w:rsidRDefault="007E5A37" w:rsidP="00E916DA">
      <w:pPr>
        <w:pStyle w:val="Tabletext"/>
        <w:jc w:val="center"/>
        <w:rPr>
          <w:rFonts w:ascii="Times New Roman" w:hAnsi="Times New Roman" w:cs="Times New Roman"/>
        </w:rPr>
      </w:pPr>
    </w:p>
    <w:p w14:paraId="752BBD6E" w14:textId="77777777" w:rsidR="007E5A37" w:rsidRPr="009A673A" w:rsidRDefault="007E5A37" w:rsidP="00E916DA">
      <w:pPr>
        <w:pStyle w:val="Tabletext"/>
        <w:jc w:val="center"/>
        <w:rPr>
          <w:rFonts w:ascii="Times New Roman" w:hAnsi="Times New Roman" w:cs="Times New Roman"/>
        </w:rPr>
      </w:pPr>
    </w:p>
    <w:p w14:paraId="2879E7D4" w14:textId="77777777" w:rsidR="007E5A37" w:rsidRPr="009A673A" w:rsidRDefault="007E5A37" w:rsidP="00E916DA">
      <w:pPr>
        <w:pStyle w:val="Tabletext"/>
        <w:jc w:val="center"/>
        <w:rPr>
          <w:rFonts w:ascii="Times New Roman" w:hAnsi="Times New Roman" w:cs="Times New Roman"/>
        </w:rPr>
      </w:pPr>
    </w:p>
    <w:p w14:paraId="47427AE2" w14:textId="77777777" w:rsidR="007E5A37" w:rsidRPr="009A673A" w:rsidRDefault="007E5A37" w:rsidP="00E916DA">
      <w:pPr>
        <w:pStyle w:val="Tabletext"/>
        <w:jc w:val="center"/>
        <w:rPr>
          <w:rFonts w:ascii="Times New Roman" w:hAnsi="Times New Roman" w:cs="Times New Roman"/>
        </w:rPr>
      </w:pPr>
    </w:p>
    <w:p w14:paraId="6BEB2488" w14:textId="77777777" w:rsidR="007E5A37" w:rsidRPr="009A673A" w:rsidRDefault="007E5A37" w:rsidP="00E916DA">
      <w:pPr>
        <w:pStyle w:val="Tabletext"/>
        <w:jc w:val="center"/>
        <w:rPr>
          <w:rFonts w:ascii="Times New Roman" w:hAnsi="Times New Roman" w:cs="Times New Roman"/>
        </w:rPr>
      </w:pPr>
    </w:p>
    <w:p w14:paraId="2B8666EE" w14:textId="0F9F4372" w:rsidR="00D51848" w:rsidRPr="009A673A" w:rsidRDefault="00D51848" w:rsidP="00E916DA">
      <w:pPr>
        <w:pStyle w:val="Tabletext"/>
        <w:jc w:val="center"/>
        <w:rPr>
          <w:rFonts w:ascii="Times New Roman" w:hAnsi="Times New Roman" w:cs="Times New Roman"/>
        </w:rPr>
      </w:pPr>
      <w:r w:rsidRPr="009A673A">
        <w:rPr>
          <w:rFonts w:ascii="Times New Roman" w:hAnsi="Times New Roman" w:cs="Times New Roman"/>
        </w:rPr>
        <w:br w:type="page"/>
      </w:r>
    </w:p>
    <w:p w14:paraId="5F330ED5" w14:textId="6AD5F7FD" w:rsidR="00275439" w:rsidRPr="009A673A" w:rsidRDefault="00275439" w:rsidP="00AD50C7">
      <w:pPr>
        <w:pStyle w:val="Tabletext"/>
        <w:rPr>
          <w:rFonts w:ascii="Times New Roman" w:hAnsi="Times New Roman" w:cs="Times New Roman"/>
        </w:rPr>
      </w:pPr>
      <w:bookmarkStart w:id="467" w:name="_Ref129690450"/>
      <w:bookmarkStart w:id="468" w:name="_Ref129690445"/>
      <w:r w:rsidRPr="009A673A">
        <w:rPr>
          <w:rFonts w:ascii="Times New Roman" w:hAnsi="Times New Roman" w:cs="Times New Roman"/>
        </w:rPr>
        <w:lastRenderedPageBreak/>
        <w:t xml:space="preserve">Table </w:t>
      </w:r>
      <w:r w:rsidR="0026264C" w:rsidRPr="009A673A">
        <w:rPr>
          <w:rFonts w:ascii="Times New Roman" w:hAnsi="Times New Roman" w:cs="Times New Roman"/>
        </w:rPr>
        <w:fldChar w:fldCharType="begin"/>
      </w:r>
      <w:r w:rsidR="0026264C" w:rsidRPr="009A673A">
        <w:rPr>
          <w:rFonts w:ascii="Times New Roman" w:hAnsi="Times New Roman" w:cs="Times New Roman"/>
        </w:rPr>
        <w:instrText xml:space="preserve"> STYLEREF 1 \s </w:instrText>
      </w:r>
      <w:r w:rsidR="0026264C" w:rsidRPr="009A673A">
        <w:rPr>
          <w:rFonts w:ascii="Times New Roman" w:hAnsi="Times New Roman" w:cs="Times New Roman"/>
        </w:rPr>
        <w:fldChar w:fldCharType="separate"/>
      </w:r>
      <w:r w:rsidR="003D1493">
        <w:rPr>
          <w:rFonts w:ascii="Times New Roman" w:hAnsi="Times New Roman" w:cs="Times New Roman"/>
          <w:noProof/>
        </w:rPr>
        <w:t>A</w:t>
      </w:r>
      <w:r w:rsidR="0026264C" w:rsidRPr="009A673A">
        <w:rPr>
          <w:rFonts w:ascii="Times New Roman" w:hAnsi="Times New Roman" w:cs="Times New Roman"/>
        </w:rPr>
        <w:fldChar w:fldCharType="end"/>
      </w:r>
      <w:r w:rsidR="000577B8" w:rsidRPr="009A673A">
        <w:rPr>
          <w:rFonts w:ascii="Times New Roman" w:hAnsi="Times New Roman" w:cs="Times New Roman"/>
        </w:rPr>
        <w:noBreakHyphen/>
      </w:r>
      <w:r w:rsidR="0026264C" w:rsidRPr="009A673A">
        <w:rPr>
          <w:rFonts w:ascii="Times New Roman" w:hAnsi="Times New Roman" w:cs="Times New Roman"/>
        </w:rPr>
        <w:fldChar w:fldCharType="begin"/>
      </w:r>
      <w:r w:rsidR="0026264C" w:rsidRPr="009A673A">
        <w:rPr>
          <w:rFonts w:ascii="Times New Roman" w:hAnsi="Times New Roman" w:cs="Times New Roman"/>
        </w:rPr>
        <w:instrText xml:space="preserve"> SEQ Table \* ARABIC \s 1 </w:instrText>
      </w:r>
      <w:r w:rsidR="0026264C" w:rsidRPr="009A673A">
        <w:rPr>
          <w:rFonts w:ascii="Times New Roman" w:hAnsi="Times New Roman" w:cs="Times New Roman"/>
        </w:rPr>
        <w:fldChar w:fldCharType="separate"/>
      </w:r>
      <w:r w:rsidR="003D1493">
        <w:rPr>
          <w:rFonts w:ascii="Times New Roman" w:hAnsi="Times New Roman" w:cs="Times New Roman"/>
          <w:noProof/>
        </w:rPr>
        <w:t>2</w:t>
      </w:r>
      <w:r w:rsidR="0026264C" w:rsidRPr="009A673A">
        <w:rPr>
          <w:rFonts w:ascii="Times New Roman" w:hAnsi="Times New Roman" w:cs="Times New Roman"/>
        </w:rPr>
        <w:fldChar w:fldCharType="end"/>
      </w:r>
      <w:bookmarkEnd w:id="466"/>
      <w:bookmarkEnd w:id="467"/>
      <w:r w:rsidRPr="009A673A">
        <w:rPr>
          <w:rFonts w:ascii="Times New Roman" w:hAnsi="Times New Roman" w:cs="Times New Roman"/>
        </w:rPr>
        <w:t xml:space="preserve"> - Data sources for causal associations between risk factors and CHD incidence</w:t>
      </w:r>
      <w:bookmarkEnd w:id="468"/>
    </w:p>
    <w:tbl>
      <w:tblPr>
        <w:tblStyle w:val="PlainTable21"/>
        <w:tblW w:w="13819" w:type="dxa"/>
        <w:tblInd w:w="142" w:type="dxa"/>
        <w:tblLook w:val="0620" w:firstRow="1" w:lastRow="0" w:firstColumn="0" w:lastColumn="0" w:noHBand="1" w:noVBand="1"/>
      </w:tblPr>
      <w:tblGrid>
        <w:gridCol w:w="3729"/>
        <w:gridCol w:w="1744"/>
        <w:gridCol w:w="3125"/>
        <w:gridCol w:w="5221"/>
      </w:tblGrid>
      <w:tr w:rsidR="007F0EFA" w:rsidRPr="009A673A" w14:paraId="29D1138B" w14:textId="77777777" w:rsidTr="00407AC1">
        <w:trPr>
          <w:cnfStyle w:val="100000000000" w:firstRow="1" w:lastRow="0" w:firstColumn="0" w:lastColumn="0" w:oddVBand="0" w:evenVBand="0" w:oddHBand="0" w:evenHBand="0" w:firstRowFirstColumn="0" w:firstRowLastColumn="0" w:lastRowFirstColumn="0" w:lastRowLastColumn="0"/>
          <w:trHeight w:val="383"/>
          <w:tblHeader/>
        </w:trPr>
        <w:tc>
          <w:tcPr>
            <w:tcW w:w="3729" w:type="dxa"/>
          </w:tcPr>
          <w:p w14:paraId="25D8DFD8" w14:textId="77777777" w:rsidR="00834DB5" w:rsidRPr="009A673A" w:rsidRDefault="00834DB5" w:rsidP="0000314D">
            <w:pPr>
              <w:jc w:val="left"/>
              <w:rPr>
                <w:rFonts w:ascii="Times New Roman" w:hAnsi="Times New Roman" w:cs="Times New Roman"/>
              </w:rPr>
            </w:pPr>
            <w:r w:rsidRPr="009A673A">
              <w:rPr>
                <w:rFonts w:ascii="Times New Roman" w:hAnsi="Times New Roman" w:cs="Times New Roman"/>
              </w:rPr>
              <w:t>Parameter</w:t>
            </w:r>
          </w:p>
        </w:tc>
        <w:tc>
          <w:tcPr>
            <w:tcW w:w="0" w:type="auto"/>
          </w:tcPr>
          <w:p w14:paraId="60313763" w14:textId="77777777" w:rsidR="00834DB5" w:rsidRPr="009A673A" w:rsidRDefault="00834DB5" w:rsidP="0000314D">
            <w:pPr>
              <w:jc w:val="left"/>
              <w:rPr>
                <w:rFonts w:ascii="Times New Roman" w:hAnsi="Times New Roman" w:cs="Times New Roman"/>
              </w:rPr>
            </w:pPr>
            <w:r w:rsidRPr="009A673A">
              <w:rPr>
                <w:rFonts w:ascii="Times New Roman" w:hAnsi="Times New Roman" w:cs="Times New Roman"/>
              </w:rPr>
              <w:t>Details</w:t>
            </w:r>
          </w:p>
        </w:tc>
        <w:tc>
          <w:tcPr>
            <w:tcW w:w="0" w:type="auto"/>
          </w:tcPr>
          <w:p w14:paraId="5B26B106" w14:textId="77777777" w:rsidR="00834DB5" w:rsidRPr="009A673A" w:rsidRDefault="00834DB5" w:rsidP="0000314D">
            <w:pPr>
              <w:jc w:val="left"/>
              <w:rPr>
                <w:rFonts w:ascii="Times New Roman" w:hAnsi="Times New Roman" w:cs="Times New Roman"/>
              </w:rPr>
            </w:pPr>
            <w:r w:rsidRPr="009A673A">
              <w:rPr>
                <w:rFonts w:ascii="Times New Roman" w:hAnsi="Times New Roman" w:cs="Times New Roman"/>
              </w:rPr>
              <w:t>Comments</w:t>
            </w:r>
          </w:p>
        </w:tc>
        <w:tc>
          <w:tcPr>
            <w:tcW w:w="0" w:type="auto"/>
          </w:tcPr>
          <w:p w14:paraId="766207C5" w14:textId="77777777" w:rsidR="00834DB5" w:rsidRPr="009A673A" w:rsidRDefault="00834DB5" w:rsidP="0000314D">
            <w:pPr>
              <w:jc w:val="left"/>
              <w:rPr>
                <w:rFonts w:ascii="Times New Roman" w:hAnsi="Times New Roman" w:cs="Times New Roman"/>
              </w:rPr>
            </w:pPr>
            <w:r w:rsidRPr="009A673A">
              <w:rPr>
                <w:rFonts w:ascii="Times New Roman" w:hAnsi="Times New Roman" w:cs="Times New Roman"/>
              </w:rPr>
              <w:t>Source</w:t>
            </w:r>
          </w:p>
        </w:tc>
      </w:tr>
      <w:tr w:rsidR="007F0EFA" w:rsidRPr="009A673A" w14:paraId="1B368134" w14:textId="77777777" w:rsidTr="00407AC1">
        <w:trPr>
          <w:trHeight w:val="1701"/>
        </w:trPr>
        <w:tc>
          <w:tcPr>
            <w:tcW w:w="3729" w:type="dxa"/>
          </w:tcPr>
          <w:p w14:paraId="54E78274" w14:textId="37ADE661" w:rsidR="008079F6" w:rsidRPr="009A673A" w:rsidRDefault="008079F6" w:rsidP="0000314D">
            <w:pPr>
              <w:jc w:val="left"/>
              <w:rPr>
                <w:rFonts w:ascii="Times New Roman" w:hAnsi="Times New Roman" w:cs="Times New Roman"/>
              </w:rPr>
            </w:pPr>
            <w:r w:rsidRPr="009A673A">
              <w:rPr>
                <w:rFonts w:ascii="Times New Roman" w:hAnsi="Times New Roman" w:cs="Times New Roman"/>
              </w:rPr>
              <w:t>Relative risk for active smoking</w:t>
            </w:r>
          </w:p>
        </w:tc>
        <w:tc>
          <w:tcPr>
            <w:tcW w:w="0" w:type="auto"/>
          </w:tcPr>
          <w:p w14:paraId="04C30EF4" w14:textId="47BD4499" w:rsidR="008079F6" w:rsidRPr="009A673A" w:rsidRDefault="008079F6" w:rsidP="0000314D">
            <w:pPr>
              <w:jc w:val="left"/>
              <w:rPr>
                <w:rFonts w:ascii="Times New Roman" w:hAnsi="Times New Roman" w:cs="Times New Roman"/>
              </w:rPr>
            </w:pPr>
            <w:r w:rsidRPr="009A673A">
              <w:rPr>
                <w:rFonts w:ascii="Times New Roman" w:hAnsi="Times New Roman" w:cs="Times New Roman"/>
              </w:rPr>
              <w:t>GBD meta-analysis</w:t>
            </w:r>
          </w:p>
        </w:tc>
        <w:tc>
          <w:tcPr>
            <w:tcW w:w="0" w:type="auto"/>
          </w:tcPr>
          <w:p w14:paraId="4A21632F" w14:textId="78CE11BC" w:rsidR="008079F6" w:rsidRPr="009A673A" w:rsidRDefault="008079F6" w:rsidP="0000314D">
            <w:pPr>
              <w:jc w:val="left"/>
              <w:rPr>
                <w:rFonts w:ascii="Times New Roman" w:hAnsi="Times New Roman" w:cs="Times New Roman"/>
              </w:rPr>
            </w:pPr>
            <w:r w:rsidRPr="009A673A">
              <w:rPr>
                <w:rFonts w:ascii="Times New Roman" w:hAnsi="Times New Roman" w:cs="Times New Roman"/>
              </w:rPr>
              <w:t>RR from the GBD 2019 study</w:t>
            </w:r>
            <w:r w:rsidR="00684FA5" w:rsidRPr="009A673A">
              <w:rPr>
                <w:rFonts w:ascii="Times New Roman" w:hAnsi="Times New Roman" w:cs="Times New Roman"/>
              </w:rPr>
              <w:t xml:space="preserve"> by </w:t>
            </w:r>
            <w:r w:rsidR="009A673A" w:rsidRPr="009A673A">
              <w:rPr>
                <w:rFonts w:ascii="Times New Roman" w:hAnsi="Times New Roman" w:cs="Times New Roman"/>
              </w:rPr>
              <w:t>smoking</w:t>
            </w:r>
            <w:r w:rsidR="00684FA5" w:rsidRPr="009A673A">
              <w:rPr>
                <w:rFonts w:ascii="Times New Roman" w:hAnsi="Times New Roman" w:cs="Times New Roman"/>
              </w:rPr>
              <w:t xml:space="preserve"> intensity</w:t>
            </w:r>
          </w:p>
        </w:tc>
        <w:tc>
          <w:tcPr>
            <w:tcW w:w="0" w:type="auto"/>
          </w:tcPr>
          <w:p w14:paraId="7DE6D2EB" w14:textId="1F24054D" w:rsidR="008079F6" w:rsidRPr="009A673A" w:rsidRDefault="008079F6" w:rsidP="0000314D">
            <w:pPr>
              <w:jc w:val="left"/>
              <w:rPr>
                <w:rFonts w:ascii="Times New Roman" w:hAnsi="Times New Roman" w:cs="Times New Roman"/>
              </w:rPr>
            </w:pPr>
            <w:r w:rsidRPr="009A673A">
              <w:rPr>
                <w:rFonts w:ascii="Times New Roman" w:hAnsi="Times New Roman" w:cs="Times New Roman"/>
              </w:rPr>
              <w:t>Global Burden of Disease Study 2019 (GBD 2019) Data Resources | GHDx [Internet]. [</w:t>
            </w:r>
            <w:r w:rsidRPr="009A673A">
              <w:rPr>
                <w:rStyle w:val="ui-provider"/>
                <w:rFonts w:ascii="Times New Roman" w:hAnsi="Times New Roman" w:cs="Times New Roman"/>
                <w:sz w:val="24"/>
                <w:szCs w:val="24"/>
              </w:rPr>
              <w:t>cited 2022 Mar 16</w:t>
            </w:r>
            <w:r w:rsidRPr="009A673A">
              <w:rPr>
                <w:rFonts w:ascii="Times New Roman" w:hAnsi="Times New Roman" w:cs="Times New Roman"/>
              </w:rPr>
              <w:t xml:space="preserve">];Available from: </w:t>
            </w:r>
            <w:hyperlink r:id="rId19" w:history="1">
              <w:r w:rsidR="00751DC4" w:rsidRPr="009A673A">
                <w:rPr>
                  <w:rStyle w:val="Hyperlink"/>
                  <w:rFonts w:ascii="Times New Roman" w:hAnsi="Times New Roman" w:cs="Times New Roman"/>
                </w:rPr>
                <w:t>http://ghdx.healthdata.org/record/ihme-data/gbd-2019-relative-risks</w:t>
              </w:r>
            </w:hyperlink>
            <w:r w:rsidR="00751DC4" w:rsidRPr="009A673A">
              <w:rPr>
                <w:rFonts w:ascii="Times New Roman" w:hAnsi="Times New Roman" w:cs="Times New Roman"/>
              </w:rPr>
              <w:t xml:space="preserve"> </w:t>
            </w:r>
          </w:p>
        </w:tc>
      </w:tr>
      <w:tr w:rsidR="007F0EFA" w:rsidRPr="009A673A" w14:paraId="1A1681CE" w14:textId="77777777" w:rsidTr="00407AC1">
        <w:trPr>
          <w:trHeight w:val="2948"/>
        </w:trPr>
        <w:tc>
          <w:tcPr>
            <w:tcW w:w="3729" w:type="dxa"/>
          </w:tcPr>
          <w:p w14:paraId="0C0286BA" w14:textId="18D7DDE2" w:rsidR="00834DB5" w:rsidRPr="009A673A" w:rsidRDefault="00834DB5" w:rsidP="0000314D">
            <w:pPr>
              <w:jc w:val="left"/>
              <w:rPr>
                <w:rFonts w:ascii="Times New Roman" w:hAnsi="Times New Roman" w:cs="Times New Roman"/>
              </w:rPr>
            </w:pPr>
            <w:r w:rsidRPr="009A673A">
              <w:rPr>
                <w:rFonts w:ascii="Times New Roman" w:hAnsi="Times New Roman" w:cs="Times New Roman"/>
              </w:rPr>
              <w:t>Relative risk for systolic blood pressure</w:t>
            </w:r>
          </w:p>
        </w:tc>
        <w:tc>
          <w:tcPr>
            <w:tcW w:w="0" w:type="auto"/>
          </w:tcPr>
          <w:p w14:paraId="4150F482" w14:textId="27D18A96" w:rsidR="00834DB5" w:rsidRPr="009A673A" w:rsidRDefault="00834DB5" w:rsidP="0000314D">
            <w:pPr>
              <w:jc w:val="left"/>
              <w:rPr>
                <w:rFonts w:ascii="Times New Roman" w:hAnsi="Times New Roman" w:cs="Times New Roman"/>
              </w:rPr>
            </w:pPr>
            <w:r w:rsidRPr="009A673A">
              <w:rPr>
                <w:rFonts w:ascii="Times New Roman" w:hAnsi="Times New Roman" w:cs="Times New Roman"/>
              </w:rPr>
              <w:t>Meta-analysis of individual data from 61 prospective studies</w:t>
            </w:r>
          </w:p>
        </w:tc>
        <w:tc>
          <w:tcPr>
            <w:tcW w:w="0" w:type="auto"/>
          </w:tcPr>
          <w:p w14:paraId="59C0FED5" w14:textId="2CBE5B49" w:rsidR="00834DB5" w:rsidRPr="009A673A" w:rsidRDefault="00834DB5" w:rsidP="0000314D">
            <w:pPr>
              <w:jc w:val="left"/>
              <w:rPr>
                <w:rFonts w:ascii="Times New Roman" w:hAnsi="Times New Roman" w:cs="Times New Roman"/>
              </w:rPr>
            </w:pPr>
            <w:r w:rsidRPr="009A673A">
              <w:rPr>
                <w:rFonts w:ascii="Times New Roman" w:hAnsi="Times New Roman" w:cs="Times New Roman"/>
              </w:rPr>
              <w:t>Stratified by age and sex. Adjusted for regression dilution and total blood cholesterol and, where available, lipid fractions (HDL and non-HDL cholesterol), diabetes, weight, alcohol consumption, and smoking at baseline.</w:t>
            </w:r>
          </w:p>
        </w:tc>
        <w:tc>
          <w:tcPr>
            <w:tcW w:w="0" w:type="auto"/>
          </w:tcPr>
          <w:p w14:paraId="5BFD28E3" w14:textId="1DC0BB3D" w:rsidR="00834DB5" w:rsidRPr="009A673A" w:rsidRDefault="00834DB5" w:rsidP="0000314D">
            <w:pPr>
              <w:jc w:val="left"/>
              <w:rPr>
                <w:rFonts w:ascii="Times New Roman" w:hAnsi="Times New Roman" w:cs="Times New Roman"/>
              </w:rPr>
            </w:pPr>
            <w:r w:rsidRPr="009A673A">
              <w:rPr>
                <w:rFonts w:ascii="Times New Roman" w:hAnsi="Times New Roman" w:cs="Times New Roman"/>
              </w:rPr>
              <w:t>Age-specific relevance of usual blood pressure to vascular mortality: a meta-analysis of individual data for one million adults in 61 prospective studies. The Lancet 2002;360:1903–13. (Figures 3 and 5)</w:t>
            </w:r>
          </w:p>
        </w:tc>
      </w:tr>
      <w:tr w:rsidR="007F0EFA" w:rsidRPr="009A673A" w14:paraId="6F29C0F3" w14:textId="77777777" w:rsidTr="00407AC1">
        <w:trPr>
          <w:trHeight w:val="1560"/>
        </w:trPr>
        <w:tc>
          <w:tcPr>
            <w:tcW w:w="3729" w:type="dxa"/>
          </w:tcPr>
          <w:p w14:paraId="39269009" w14:textId="6DB2D02E" w:rsidR="00834DB5" w:rsidRPr="009A673A" w:rsidRDefault="00834DB5" w:rsidP="0000314D">
            <w:pPr>
              <w:jc w:val="left"/>
              <w:rPr>
                <w:rFonts w:ascii="Times New Roman" w:hAnsi="Times New Roman" w:cs="Times New Roman"/>
              </w:rPr>
            </w:pPr>
            <w:r w:rsidRPr="009A673A">
              <w:rPr>
                <w:rFonts w:ascii="Times New Roman" w:hAnsi="Times New Roman" w:cs="Times New Roman"/>
              </w:rPr>
              <w:t xml:space="preserve">Relative risk for </w:t>
            </w:r>
            <w:r w:rsidR="0027299F" w:rsidRPr="009A673A">
              <w:rPr>
                <w:rFonts w:ascii="Times New Roman" w:hAnsi="Times New Roman" w:cs="Times New Roman"/>
              </w:rPr>
              <w:t xml:space="preserve">low-density lipoprotein cholesterol </w:t>
            </w:r>
          </w:p>
        </w:tc>
        <w:tc>
          <w:tcPr>
            <w:tcW w:w="0" w:type="auto"/>
          </w:tcPr>
          <w:p w14:paraId="51E140AA" w14:textId="7FE976C8" w:rsidR="00834DB5" w:rsidRPr="009A673A" w:rsidRDefault="00834DB5" w:rsidP="0000314D">
            <w:pPr>
              <w:jc w:val="left"/>
              <w:rPr>
                <w:rFonts w:ascii="Times New Roman" w:hAnsi="Times New Roman" w:cs="Times New Roman"/>
              </w:rPr>
            </w:pPr>
            <w:r w:rsidRPr="009A673A">
              <w:rPr>
                <w:rFonts w:ascii="Times New Roman" w:hAnsi="Times New Roman" w:cs="Times New Roman"/>
              </w:rPr>
              <w:t xml:space="preserve">Meta-analysis of individual data from </w:t>
            </w:r>
            <w:r w:rsidR="00C42292" w:rsidRPr="009A673A">
              <w:rPr>
                <w:rFonts w:ascii="Times New Roman" w:hAnsi="Times New Roman" w:cs="Times New Roman"/>
              </w:rPr>
              <w:t xml:space="preserve">115 </w:t>
            </w:r>
            <w:r w:rsidRPr="009A673A">
              <w:rPr>
                <w:rFonts w:ascii="Times New Roman" w:hAnsi="Times New Roman" w:cs="Times New Roman"/>
              </w:rPr>
              <w:t>prospective studies</w:t>
            </w:r>
          </w:p>
        </w:tc>
        <w:tc>
          <w:tcPr>
            <w:tcW w:w="0" w:type="auto"/>
          </w:tcPr>
          <w:p w14:paraId="497A8CC7" w14:textId="30E871F1" w:rsidR="00834DB5" w:rsidRPr="009A673A" w:rsidRDefault="00834DB5" w:rsidP="0000314D">
            <w:pPr>
              <w:jc w:val="left"/>
              <w:rPr>
                <w:rFonts w:ascii="Times New Roman" w:hAnsi="Times New Roman" w:cs="Times New Roman"/>
              </w:rPr>
            </w:pPr>
            <w:r w:rsidRPr="009A673A">
              <w:rPr>
                <w:rFonts w:ascii="Times New Roman" w:hAnsi="Times New Roman" w:cs="Times New Roman"/>
              </w:rPr>
              <w:t xml:space="preserve">Adjusted for </w:t>
            </w:r>
            <w:r w:rsidR="00057CA3" w:rsidRPr="009A673A">
              <w:rPr>
                <w:rFonts w:ascii="Times New Roman" w:hAnsi="Times New Roman" w:cs="Times New Roman"/>
              </w:rPr>
              <w:t xml:space="preserve">age, sex, SBP, smoking status, history of diabetes, BMI, HDL-c, and </w:t>
            </w:r>
            <w:r w:rsidR="00714307" w:rsidRPr="009A673A">
              <w:rPr>
                <w:rFonts w:ascii="Times New Roman" w:hAnsi="Times New Roman" w:cs="Times New Roman"/>
              </w:rPr>
              <w:t>triglyceride</w:t>
            </w:r>
            <w:r w:rsidRPr="009A673A">
              <w:rPr>
                <w:rFonts w:ascii="Times New Roman" w:hAnsi="Times New Roman" w:cs="Times New Roman"/>
              </w:rPr>
              <w:t>.</w:t>
            </w:r>
            <w:r w:rsidR="00960E51" w:rsidRPr="009A673A">
              <w:rPr>
                <w:rFonts w:ascii="Times New Roman" w:hAnsi="Times New Roman" w:cs="Times New Roman"/>
              </w:rPr>
              <w:t xml:space="preserve"> We extrapolate HR for people aged between 30-39 using 40-59.</w:t>
            </w:r>
          </w:p>
        </w:tc>
        <w:tc>
          <w:tcPr>
            <w:tcW w:w="0" w:type="auto"/>
          </w:tcPr>
          <w:p w14:paraId="7D779205" w14:textId="123259DB" w:rsidR="00834DB5" w:rsidRPr="009A673A" w:rsidRDefault="00EC45A2" w:rsidP="00715EC5">
            <w:pPr>
              <w:jc w:val="left"/>
              <w:rPr>
                <w:rFonts w:ascii="Times New Roman" w:hAnsi="Times New Roman" w:cs="Times New Roman"/>
              </w:rPr>
            </w:pPr>
            <w:r w:rsidRPr="009A673A">
              <w:rPr>
                <w:rFonts w:ascii="Times New Roman" w:hAnsi="Times New Roman" w:cs="Times New Roman"/>
              </w:rPr>
              <w:t>Major lipids, apolipoproteins, and risk of</w:t>
            </w:r>
            <w:r w:rsidR="00EA36BC" w:rsidRPr="009A673A">
              <w:rPr>
                <w:rFonts w:ascii="Times New Roman" w:hAnsi="Times New Roman" w:cs="Times New Roman"/>
                <w:lang w:eastAsia="ja-JP"/>
              </w:rPr>
              <w:t xml:space="preserve"> </w:t>
            </w:r>
            <w:r w:rsidRPr="009A673A">
              <w:rPr>
                <w:rFonts w:ascii="Times New Roman" w:hAnsi="Times New Roman" w:cs="Times New Roman"/>
              </w:rPr>
              <w:t xml:space="preserve">vascular disease. </w:t>
            </w:r>
            <w:r w:rsidR="00EA36BC" w:rsidRPr="009A673A">
              <w:rPr>
                <w:rFonts w:ascii="Times New Roman" w:hAnsi="Times New Roman" w:cs="Times New Roman"/>
              </w:rPr>
              <w:t>Emerging Risk Factors Collaboration</w:t>
            </w:r>
            <w:r w:rsidR="008530EB" w:rsidRPr="009A673A">
              <w:rPr>
                <w:rFonts w:ascii="Times New Roman" w:hAnsi="Times New Roman" w:cs="Times New Roman"/>
              </w:rPr>
              <w:t>, et al</w:t>
            </w:r>
            <w:r w:rsidR="00EA36BC" w:rsidRPr="009A673A">
              <w:rPr>
                <w:rFonts w:ascii="Times New Roman" w:hAnsi="Times New Roman" w:cs="Times New Roman"/>
              </w:rPr>
              <w:t xml:space="preserve">. </w:t>
            </w:r>
            <w:r w:rsidRPr="009A673A">
              <w:rPr>
                <w:rFonts w:ascii="Times New Roman" w:hAnsi="Times New Roman" w:cs="Times New Roman"/>
              </w:rPr>
              <w:t xml:space="preserve">JAMA. 2009 Nov 11;302(18):1993-2000. </w:t>
            </w:r>
            <w:r w:rsidR="00715EC5" w:rsidRPr="009A673A">
              <w:rPr>
                <w:rFonts w:ascii="Times New Roman" w:hAnsi="Times New Roman" w:cs="Times New Roman"/>
              </w:rPr>
              <w:t>(eFgiure 2</w:t>
            </w:r>
            <w:r w:rsidR="003707DE" w:rsidRPr="009A673A">
              <w:rPr>
                <w:rFonts w:ascii="Times New Roman" w:hAnsi="Times New Roman" w:cs="Times New Roman"/>
              </w:rPr>
              <w:t>; non-HDL-c corresponding to LDL-c due to adjustment for HDL-c and TG.</w:t>
            </w:r>
            <w:r w:rsidR="00715EC5" w:rsidRPr="009A673A">
              <w:rPr>
                <w:rFonts w:ascii="Times New Roman" w:hAnsi="Times New Roman" w:cs="Times New Roman"/>
              </w:rPr>
              <w:t>)</w:t>
            </w:r>
            <w:r w:rsidR="00715EC5" w:rsidRPr="009A673A" w:rsidDel="00EA36BC">
              <w:rPr>
                <w:rFonts w:ascii="Times New Roman" w:hAnsi="Times New Roman" w:cs="Times New Roman"/>
              </w:rPr>
              <w:t xml:space="preserve"> </w:t>
            </w:r>
          </w:p>
        </w:tc>
      </w:tr>
      <w:tr w:rsidR="007F0EFA" w:rsidRPr="009A673A" w14:paraId="5001FCC5" w14:textId="77777777" w:rsidTr="00407AC1">
        <w:trPr>
          <w:trHeight w:val="1541"/>
        </w:trPr>
        <w:tc>
          <w:tcPr>
            <w:tcW w:w="3729" w:type="dxa"/>
          </w:tcPr>
          <w:p w14:paraId="715C5255" w14:textId="77777777" w:rsidR="00834DB5" w:rsidRPr="009A673A" w:rsidRDefault="00834DB5" w:rsidP="0000314D">
            <w:pPr>
              <w:jc w:val="left"/>
              <w:rPr>
                <w:rFonts w:ascii="Times New Roman" w:hAnsi="Times New Roman" w:cs="Times New Roman"/>
              </w:rPr>
            </w:pPr>
            <w:r w:rsidRPr="009A673A">
              <w:rPr>
                <w:rFonts w:ascii="Times New Roman" w:hAnsi="Times New Roman" w:cs="Times New Roman"/>
              </w:rPr>
              <w:lastRenderedPageBreak/>
              <w:t>Relative risk for body mass index</w:t>
            </w:r>
          </w:p>
        </w:tc>
        <w:tc>
          <w:tcPr>
            <w:tcW w:w="0" w:type="auto"/>
          </w:tcPr>
          <w:p w14:paraId="1D55C430" w14:textId="77777777" w:rsidR="00834DB5" w:rsidRPr="009A673A" w:rsidRDefault="00834DB5" w:rsidP="0000314D">
            <w:pPr>
              <w:jc w:val="left"/>
              <w:rPr>
                <w:rFonts w:ascii="Times New Roman" w:hAnsi="Times New Roman" w:cs="Times New Roman"/>
              </w:rPr>
            </w:pPr>
            <w:r w:rsidRPr="009A673A">
              <w:rPr>
                <w:rFonts w:ascii="Times New Roman" w:hAnsi="Times New Roman" w:cs="Times New Roman"/>
              </w:rPr>
              <w:t>Meta-analysis of 58 prospective studies</w:t>
            </w:r>
          </w:p>
        </w:tc>
        <w:tc>
          <w:tcPr>
            <w:tcW w:w="0" w:type="auto"/>
          </w:tcPr>
          <w:p w14:paraId="7E5432D6" w14:textId="77777777" w:rsidR="00834DB5" w:rsidRPr="009A673A" w:rsidRDefault="00834DB5" w:rsidP="0000314D">
            <w:pPr>
              <w:jc w:val="left"/>
              <w:rPr>
                <w:rFonts w:ascii="Times New Roman" w:hAnsi="Times New Roman" w:cs="Times New Roman"/>
              </w:rPr>
            </w:pPr>
            <w:r w:rsidRPr="009A673A">
              <w:rPr>
                <w:rFonts w:ascii="Times New Roman" w:hAnsi="Times New Roman" w:cs="Times New Roman"/>
              </w:rPr>
              <w:t>Stratified by age. Adjusted for age, sex, smoking status, systolic blood pressure, history of diabetes, and total and HDL cholesterol.</w:t>
            </w:r>
          </w:p>
        </w:tc>
        <w:tc>
          <w:tcPr>
            <w:tcW w:w="0" w:type="auto"/>
          </w:tcPr>
          <w:p w14:paraId="7F2F2DEE" w14:textId="77777777" w:rsidR="00834DB5" w:rsidRPr="009A673A" w:rsidRDefault="00834DB5" w:rsidP="0000314D">
            <w:pPr>
              <w:jc w:val="left"/>
              <w:rPr>
                <w:rFonts w:ascii="Times New Roman" w:hAnsi="Times New Roman" w:cs="Times New Roman"/>
              </w:rPr>
            </w:pPr>
            <w:r w:rsidRPr="009A673A">
              <w:rPr>
                <w:rFonts w:ascii="Times New Roman" w:hAnsi="Times New Roman" w:cs="Times New Roman"/>
              </w:rPr>
              <w:t>The Emerging Risk Factors Collaboration. Separate and combined associations of body-mass index and abdominal adiposity with cardiovascular disease: collaborative analysis of 58 prospective studies. The Lancet 2011;377:1085–95. (Table 1 and Figure 2)</w:t>
            </w:r>
          </w:p>
        </w:tc>
      </w:tr>
      <w:tr w:rsidR="0027299F" w:rsidRPr="009A673A" w14:paraId="6F32C3EB" w14:textId="77777777" w:rsidTr="00407AC1">
        <w:trPr>
          <w:trHeight w:val="1130"/>
        </w:trPr>
        <w:tc>
          <w:tcPr>
            <w:tcW w:w="3729" w:type="dxa"/>
          </w:tcPr>
          <w:p w14:paraId="5EB1A374" w14:textId="0FA49CED" w:rsidR="0027299F" w:rsidRPr="009A673A" w:rsidRDefault="0027299F" w:rsidP="0000314D">
            <w:pPr>
              <w:jc w:val="left"/>
              <w:rPr>
                <w:rFonts w:ascii="Times New Roman" w:hAnsi="Times New Roman" w:cs="Times New Roman"/>
              </w:rPr>
            </w:pPr>
            <w:r w:rsidRPr="009A673A">
              <w:rPr>
                <w:rFonts w:ascii="Times New Roman" w:hAnsi="Times New Roman" w:cs="Times New Roman"/>
              </w:rPr>
              <w:t xml:space="preserve">Relative risk for </w:t>
            </w:r>
            <w:r w:rsidR="00FE6219" w:rsidRPr="009A673A">
              <w:rPr>
                <w:rFonts w:ascii="Times New Roman" w:hAnsi="Times New Roman" w:cs="Times New Roman"/>
              </w:rPr>
              <w:t>hemoglobin A1c</w:t>
            </w:r>
          </w:p>
        </w:tc>
        <w:tc>
          <w:tcPr>
            <w:tcW w:w="0" w:type="auto"/>
          </w:tcPr>
          <w:p w14:paraId="5FD87381" w14:textId="7E83049E" w:rsidR="0027299F" w:rsidRPr="009A673A" w:rsidRDefault="00F73CFB" w:rsidP="0000314D">
            <w:pPr>
              <w:jc w:val="left"/>
              <w:rPr>
                <w:rFonts w:ascii="Times New Roman" w:hAnsi="Times New Roman" w:cs="Times New Roman"/>
                <w:lang w:eastAsia="ja-JP"/>
              </w:rPr>
            </w:pPr>
            <w:r w:rsidRPr="009A673A">
              <w:rPr>
                <w:rFonts w:ascii="Times New Roman" w:hAnsi="Times New Roman" w:cs="Times New Roman"/>
                <w:lang w:eastAsia="ja-JP"/>
              </w:rPr>
              <w:t>Meta-analysis of</w:t>
            </w:r>
            <w:r w:rsidR="00B83C62" w:rsidRPr="009A673A">
              <w:rPr>
                <w:rFonts w:ascii="Times New Roman" w:hAnsi="Times New Roman" w:cs="Times New Roman"/>
                <w:lang w:eastAsia="ja-JP"/>
              </w:rPr>
              <w:t xml:space="preserve"> 8 prospective studies</w:t>
            </w:r>
            <w:r w:rsidRPr="009A673A">
              <w:rPr>
                <w:rFonts w:ascii="Times New Roman" w:hAnsi="Times New Roman" w:cs="Times New Roman"/>
                <w:lang w:eastAsia="ja-JP"/>
              </w:rPr>
              <w:t xml:space="preserve"> </w:t>
            </w:r>
          </w:p>
        </w:tc>
        <w:tc>
          <w:tcPr>
            <w:tcW w:w="0" w:type="auto"/>
          </w:tcPr>
          <w:p w14:paraId="0DD3F7F4" w14:textId="01D060DD" w:rsidR="0027299F" w:rsidRPr="009A673A" w:rsidRDefault="00FB79F9" w:rsidP="0000314D">
            <w:pPr>
              <w:jc w:val="left"/>
              <w:rPr>
                <w:rFonts w:ascii="Times New Roman" w:hAnsi="Times New Roman" w:cs="Times New Roman"/>
                <w:lang w:eastAsia="ja-JP"/>
              </w:rPr>
            </w:pPr>
            <w:r w:rsidRPr="009A673A">
              <w:rPr>
                <w:rFonts w:ascii="Times New Roman" w:hAnsi="Times New Roman" w:cs="Times New Roman"/>
                <w:lang w:eastAsia="ja-JP"/>
              </w:rPr>
              <w:t xml:space="preserve">Adjusted for age, sex, blood pressure, smoking, BMI, duration of </w:t>
            </w:r>
            <w:r w:rsidR="00A9724F" w:rsidRPr="009A673A">
              <w:rPr>
                <w:rFonts w:ascii="Times New Roman" w:hAnsi="Times New Roman" w:cs="Times New Roman"/>
                <w:lang w:eastAsia="ja-JP"/>
              </w:rPr>
              <w:t>diabete</w:t>
            </w:r>
            <w:r w:rsidR="009A673A">
              <w:rPr>
                <w:rFonts w:ascii="Times New Roman" w:hAnsi="Times New Roman" w:cs="Times New Roman" w:hint="eastAsia"/>
                <w:lang w:eastAsia="ja-JP"/>
              </w:rPr>
              <w:t>s mellitus</w:t>
            </w:r>
            <w:r w:rsidR="00A9724F" w:rsidRPr="009A673A">
              <w:rPr>
                <w:rFonts w:ascii="Times New Roman" w:hAnsi="Times New Roman" w:cs="Times New Roman"/>
                <w:lang w:eastAsia="ja-JP"/>
              </w:rPr>
              <w:t xml:space="preserve">, </w:t>
            </w:r>
            <w:r w:rsidRPr="009A673A">
              <w:rPr>
                <w:rFonts w:ascii="Times New Roman" w:hAnsi="Times New Roman" w:cs="Times New Roman"/>
                <w:lang w:eastAsia="ja-JP"/>
              </w:rPr>
              <w:t xml:space="preserve"> </w:t>
            </w:r>
            <w:r w:rsidR="00A9724F" w:rsidRPr="009A673A">
              <w:rPr>
                <w:rFonts w:ascii="Times New Roman" w:hAnsi="Times New Roman" w:cs="Times New Roman"/>
                <w:lang w:eastAsia="ja-JP"/>
              </w:rPr>
              <w:t xml:space="preserve">and </w:t>
            </w:r>
            <w:r w:rsidRPr="009A673A">
              <w:rPr>
                <w:rFonts w:ascii="Times New Roman" w:hAnsi="Times New Roman" w:cs="Times New Roman"/>
                <w:lang w:eastAsia="ja-JP"/>
              </w:rPr>
              <w:t>lipid</w:t>
            </w:r>
            <w:r w:rsidR="00A9724F" w:rsidRPr="009A673A">
              <w:rPr>
                <w:rFonts w:ascii="Times New Roman" w:hAnsi="Times New Roman" w:cs="Times New Roman"/>
                <w:lang w:eastAsia="ja-JP"/>
              </w:rPr>
              <w:t xml:space="preserve"> in most of the meta-</w:t>
            </w:r>
            <w:r w:rsidR="009A673A" w:rsidRPr="009A673A">
              <w:rPr>
                <w:rFonts w:ascii="Times New Roman" w:hAnsi="Times New Roman" w:cs="Times New Roman"/>
                <w:lang w:eastAsia="ja-JP"/>
              </w:rPr>
              <w:t>analyzed</w:t>
            </w:r>
            <w:r w:rsidR="00A9724F" w:rsidRPr="009A673A">
              <w:rPr>
                <w:rFonts w:ascii="Times New Roman" w:hAnsi="Times New Roman" w:cs="Times New Roman"/>
                <w:lang w:eastAsia="ja-JP"/>
              </w:rPr>
              <w:t xml:space="preserve"> studies.</w:t>
            </w:r>
          </w:p>
        </w:tc>
        <w:tc>
          <w:tcPr>
            <w:tcW w:w="0" w:type="auto"/>
          </w:tcPr>
          <w:p w14:paraId="17DC082F" w14:textId="322DE771" w:rsidR="0027299F" w:rsidRPr="009A673A" w:rsidRDefault="008530EB" w:rsidP="0056658C">
            <w:pPr>
              <w:jc w:val="left"/>
              <w:rPr>
                <w:rFonts w:ascii="Times New Roman" w:hAnsi="Times New Roman" w:cs="Times New Roman"/>
              </w:rPr>
            </w:pPr>
            <w:r w:rsidRPr="009A673A">
              <w:rPr>
                <w:rFonts w:ascii="Times New Roman" w:hAnsi="Times New Roman" w:cs="Times New Roman"/>
              </w:rPr>
              <w:t>Zhang Y, et al. Glycosylated hemoglobin in relationship to cardiovascular outcomes and death in patients with type 2 diabetes: a systematic</w:t>
            </w:r>
            <w:r w:rsidRPr="009A673A">
              <w:rPr>
                <w:rFonts w:ascii="Times New Roman" w:hAnsi="Times New Roman" w:cs="Times New Roman"/>
                <w:lang w:eastAsia="ja-JP"/>
              </w:rPr>
              <w:t xml:space="preserve"> </w:t>
            </w:r>
            <w:r w:rsidRPr="009A673A">
              <w:rPr>
                <w:rFonts w:ascii="Times New Roman" w:hAnsi="Times New Roman" w:cs="Times New Roman"/>
              </w:rPr>
              <w:t>review and meta-analysis. PLoS One. 2012;7(8):e42551.</w:t>
            </w:r>
            <w:r w:rsidR="001D6B55" w:rsidRPr="009A673A">
              <w:rPr>
                <w:rFonts w:ascii="Times New Roman" w:hAnsi="Times New Roman" w:cs="Times New Roman"/>
              </w:rPr>
              <w:t xml:space="preserve"> (Figure 2)</w:t>
            </w:r>
          </w:p>
        </w:tc>
      </w:tr>
      <w:tr w:rsidR="007F0EFA" w:rsidRPr="009A673A" w14:paraId="2254BB28" w14:textId="77777777" w:rsidTr="00407AC1">
        <w:trPr>
          <w:trHeight w:val="1558"/>
        </w:trPr>
        <w:tc>
          <w:tcPr>
            <w:tcW w:w="3729" w:type="dxa"/>
          </w:tcPr>
          <w:p w14:paraId="6034F05B" w14:textId="77777777" w:rsidR="00D51848" w:rsidRPr="009A673A" w:rsidRDefault="00D51848" w:rsidP="0000314D">
            <w:pPr>
              <w:jc w:val="left"/>
              <w:rPr>
                <w:rFonts w:ascii="Times New Roman" w:hAnsi="Times New Roman" w:cs="Times New Roman"/>
              </w:rPr>
            </w:pPr>
            <w:r w:rsidRPr="009A673A">
              <w:rPr>
                <w:rFonts w:ascii="Times New Roman" w:hAnsi="Times New Roman" w:cs="Times New Roman"/>
              </w:rPr>
              <w:t>Relative risk for physical activity</w:t>
            </w:r>
          </w:p>
        </w:tc>
        <w:tc>
          <w:tcPr>
            <w:tcW w:w="0" w:type="auto"/>
          </w:tcPr>
          <w:p w14:paraId="69F5C433" w14:textId="3220AC38" w:rsidR="00D51848" w:rsidRPr="009A673A" w:rsidRDefault="00D51848" w:rsidP="0000314D">
            <w:pPr>
              <w:jc w:val="left"/>
              <w:rPr>
                <w:rFonts w:ascii="Times New Roman" w:hAnsi="Times New Roman" w:cs="Times New Roman"/>
              </w:rPr>
            </w:pPr>
            <w:r w:rsidRPr="009A673A">
              <w:rPr>
                <w:rFonts w:ascii="Times New Roman" w:hAnsi="Times New Roman" w:cs="Times New Roman"/>
              </w:rPr>
              <w:t xml:space="preserve">Meta-analysis of 18 cohort studies for CHD and 8 cohort studies for </w:t>
            </w:r>
            <w:r w:rsidR="009A673A" w:rsidRPr="009A673A">
              <w:rPr>
                <w:rFonts w:ascii="Times New Roman" w:hAnsi="Times New Roman" w:cs="Times New Roman"/>
              </w:rPr>
              <w:t>ischemic</w:t>
            </w:r>
            <w:r w:rsidRPr="009A673A">
              <w:rPr>
                <w:rFonts w:ascii="Times New Roman" w:hAnsi="Times New Roman" w:cs="Times New Roman"/>
              </w:rPr>
              <w:t xml:space="preserve"> stroke</w:t>
            </w:r>
          </w:p>
        </w:tc>
        <w:tc>
          <w:tcPr>
            <w:tcW w:w="0" w:type="auto"/>
          </w:tcPr>
          <w:p w14:paraId="1474BD02" w14:textId="77777777" w:rsidR="00D51848" w:rsidRPr="009A673A" w:rsidRDefault="00D51848" w:rsidP="0000314D">
            <w:pPr>
              <w:jc w:val="left"/>
              <w:rPr>
                <w:rFonts w:ascii="Times New Roman" w:hAnsi="Times New Roman" w:cs="Times New Roman"/>
              </w:rPr>
            </w:pPr>
            <w:r w:rsidRPr="009A673A">
              <w:rPr>
                <w:rFonts w:ascii="Times New Roman" w:hAnsi="Times New Roman" w:cs="Times New Roman"/>
              </w:rPr>
              <w:t>Stratified by age and sex. Adjusted for measurement error, age, sex, smoking, blood pressure and cholesterol.</w:t>
            </w:r>
          </w:p>
        </w:tc>
        <w:tc>
          <w:tcPr>
            <w:tcW w:w="0" w:type="auto"/>
          </w:tcPr>
          <w:p w14:paraId="5D83BF74" w14:textId="2A7BA116" w:rsidR="00D51848" w:rsidRPr="009A673A" w:rsidRDefault="00D51848" w:rsidP="0000314D">
            <w:pPr>
              <w:jc w:val="left"/>
              <w:rPr>
                <w:rFonts w:ascii="Times New Roman" w:hAnsi="Times New Roman" w:cs="Times New Roman"/>
              </w:rPr>
            </w:pPr>
            <w:r w:rsidRPr="009A673A">
              <w:rPr>
                <w:rFonts w:ascii="Times New Roman" w:hAnsi="Times New Roman" w:cs="Times New Roman"/>
              </w:rPr>
              <w:t xml:space="preserve">Bull FC, Armstrong TP, Dixon T, Ham S, Neiman A, Pratt M. Comparative quantification of health risks. Chapter 10: physical inactivity. Geneva: World Health </w:t>
            </w:r>
            <w:r w:rsidR="009A673A" w:rsidRPr="009A673A">
              <w:rPr>
                <w:rFonts w:ascii="Times New Roman" w:hAnsi="Times New Roman" w:cs="Times New Roman"/>
              </w:rPr>
              <w:t>Organization</w:t>
            </w:r>
            <w:r w:rsidRPr="009A673A">
              <w:rPr>
                <w:rFonts w:ascii="Times New Roman" w:hAnsi="Times New Roman" w:cs="Times New Roman"/>
              </w:rPr>
              <w:t>; 2004. (Tables 10.19 and 10.20)</w:t>
            </w:r>
          </w:p>
        </w:tc>
      </w:tr>
      <w:tr w:rsidR="007F0EFA" w:rsidRPr="009A673A" w14:paraId="6A3FBC32" w14:textId="77777777" w:rsidTr="00407AC1">
        <w:trPr>
          <w:trHeight w:val="1271"/>
        </w:trPr>
        <w:tc>
          <w:tcPr>
            <w:tcW w:w="3729" w:type="dxa"/>
          </w:tcPr>
          <w:p w14:paraId="279CA43B" w14:textId="77777777" w:rsidR="00D51848" w:rsidRPr="009A673A" w:rsidRDefault="00D51848" w:rsidP="0000314D">
            <w:pPr>
              <w:jc w:val="left"/>
              <w:rPr>
                <w:rFonts w:ascii="Times New Roman" w:hAnsi="Times New Roman" w:cs="Times New Roman"/>
              </w:rPr>
            </w:pPr>
            <w:r w:rsidRPr="009A673A">
              <w:rPr>
                <w:rFonts w:ascii="Times New Roman" w:hAnsi="Times New Roman" w:cs="Times New Roman"/>
              </w:rPr>
              <w:t>Relative risk for fruit and vegetable consumption</w:t>
            </w:r>
          </w:p>
        </w:tc>
        <w:tc>
          <w:tcPr>
            <w:tcW w:w="0" w:type="auto"/>
          </w:tcPr>
          <w:p w14:paraId="3F5535D6" w14:textId="77777777" w:rsidR="00D51848" w:rsidRPr="009A673A" w:rsidRDefault="00D51848" w:rsidP="0000314D">
            <w:pPr>
              <w:jc w:val="left"/>
              <w:rPr>
                <w:rFonts w:ascii="Times New Roman" w:hAnsi="Times New Roman" w:cs="Times New Roman"/>
              </w:rPr>
            </w:pPr>
            <w:r w:rsidRPr="009A673A">
              <w:rPr>
                <w:rFonts w:ascii="Times New Roman" w:hAnsi="Times New Roman" w:cs="Times New Roman"/>
              </w:rPr>
              <w:t>Meta-analysis of 9 cohort studies</w:t>
            </w:r>
          </w:p>
        </w:tc>
        <w:tc>
          <w:tcPr>
            <w:tcW w:w="0" w:type="auto"/>
          </w:tcPr>
          <w:p w14:paraId="42FF3ABE" w14:textId="77777777" w:rsidR="00D51848" w:rsidRPr="009A673A" w:rsidRDefault="00D51848" w:rsidP="0000314D">
            <w:pPr>
              <w:jc w:val="left"/>
              <w:rPr>
                <w:rFonts w:ascii="Times New Roman" w:hAnsi="Times New Roman" w:cs="Times New Roman"/>
              </w:rPr>
            </w:pPr>
            <w:r w:rsidRPr="009A673A">
              <w:rPr>
                <w:rFonts w:ascii="Times New Roman" w:hAnsi="Times New Roman" w:cs="Times New Roman"/>
              </w:rPr>
              <w:t>RR per portion of F&amp;V. Multiply-adjusted.</w:t>
            </w:r>
          </w:p>
        </w:tc>
        <w:tc>
          <w:tcPr>
            <w:tcW w:w="0" w:type="auto"/>
          </w:tcPr>
          <w:p w14:paraId="547D695B" w14:textId="77777777" w:rsidR="00D51848" w:rsidRPr="009A673A" w:rsidRDefault="00D51848" w:rsidP="0000314D">
            <w:pPr>
              <w:jc w:val="left"/>
              <w:rPr>
                <w:rFonts w:ascii="Times New Roman" w:hAnsi="Times New Roman" w:cs="Times New Roman"/>
              </w:rPr>
            </w:pPr>
            <w:r w:rsidRPr="009A673A">
              <w:rPr>
                <w:rFonts w:ascii="Times New Roman" w:hAnsi="Times New Roman" w:cs="Times New Roman"/>
              </w:rPr>
              <w:t>Dauchet L, Amouyel P, Hercberg S, Dallongeville J. Fruit and Vegetable Consumption and Risk of Coronary Heart Disease: A Meta-Analysis of Cohort Studies. J Nutr 2006;136:2588–93.</w:t>
            </w:r>
          </w:p>
        </w:tc>
      </w:tr>
      <w:tr w:rsidR="007F0EFA" w:rsidRPr="009A673A" w14:paraId="0226B5A8" w14:textId="77777777" w:rsidTr="00407AC1">
        <w:trPr>
          <w:trHeight w:val="1565"/>
        </w:trPr>
        <w:tc>
          <w:tcPr>
            <w:tcW w:w="3729" w:type="dxa"/>
          </w:tcPr>
          <w:p w14:paraId="007452BE" w14:textId="7900643E" w:rsidR="000717BE" w:rsidRPr="009A673A" w:rsidRDefault="0000314D" w:rsidP="0000314D">
            <w:pPr>
              <w:jc w:val="left"/>
              <w:rPr>
                <w:rFonts w:ascii="Times New Roman" w:hAnsi="Times New Roman" w:cs="Times New Roman"/>
              </w:rPr>
            </w:pPr>
            <w:r w:rsidRPr="009A673A">
              <w:rPr>
                <w:rFonts w:ascii="Times New Roman" w:hAnsi="Times New Roman" w:cs="Times New Roman"/>
              </w:rPr>
              <w:lastRenderedPageBreak/>
              <w:t>Exposure levels</w:t>
            </w:r>
            <w:r w:rsidR="00E043BB" w:rsidRPr="009A673A">
              <w:rPr>
                <w:rFonts w:ascii="Times New Roman" w:hAnsi="Times New Roman" w:cs="Times New Roman"/>
              </w:rPr>
              <w:t xml:space="preserve"> below which no excess risk </w:t>
            </w:r>
            <w:r w:rsidR="007F0EFA" w:rsidRPr="009A673A">
              <w:rPr>
                <w:rFonts w:ascii="Times New Roman" w:hAnsi="Times New Roman" w:cs="Times New Roman"/>
              </w:rPr>
              <w:t xml:space="preserve">for cardiometabolic </w:t>
            </w:r>
            <w:r w:rsidR="006C5267" w:rsidRPr="009A673A">
              <w:rPr>
                <w:rFonts w:ascii="Times New Roman" w:hAnsi="Times New Roman" w:cs="Times New Roman"/>
              </w:rPr>
              <w:t xml:space="preserve">disease </w:t>
            </w:r>
            <w:r w:rsidR="00E043BB" w:rsidRPr="009A673A">
              <w:rPr>
                <w:rFonts w:ascii="Times New Roman" w:hAnsi="Times New Roman" w:cs="Times New Roman"/>
              </w:rPr>
              <w:t xml:space="preserve">is assumed for </w:t>
            </w:r>
            <w:r w:rsidR="006323C7" w:rsidRPr="009A673A">
              <w:rPr>
                <w:rFonts w:ascii="Times New Roman" w:hAnsi="Times New Roman" w:cs="Times New Roman"/>
              </w:rPr>
              <w:t>SBP, BMI, and total cholesterol</w:t>
            </w:r>
          </w:p>
        </w:tc>
        <w:tc>
          <w:tcPr>
            <w:tcW w:w="0" w:type="auto"/>
          </w:tcPr>
          <w:p w14:paraId="0997015E" w14:textId="24FB273A" w:rsidR="000717BE" w:rsidRPr="009A673A" w:rsidRDefault="00D026E8" w:rsidP="0000314D">
            <w:pPr>
              <w:jc w:val="left"/>
              <w:rPr>
                <w:rFonts w:ascii="Times New Roman" w:hAnsi="Times New Roman" w:cs="Times New Roman"/>
              </w:rPr>
            </w:pPr>
            <w:r w:rsidRPr="009A673A">
              <w:rPr>
                <w:rFonts w:ascii="Times New Roman" w:hAnsi="Times New Roman" w:cs="Times New Roman"/>
              </w:rPr>
              <w:t>Pooling of 123 cohorts</w:t>
            </w:r>
          </w:p>
        </w:tc>
        <w:tc>
          <w:tcPr>
            <w:tcW w:w="0" w:type="auto"/>
          </w:tcPr>
          <w:p w14:paraId="011C2B6D" w14:textId="3C3E20A2" w:rsidR="000717BE" w:rsidRPr="009A673A" w:rsidRDefault="006C5267" w:rsidP="0000314D">
            <w:pPr>
              <w:jc w:val="left"/>
              <w:rPr>
                <w:rFonts w:ascii="Times New Roman" w:hAnsi="Times New Roman" w:cs="Times New Roman"/>
              </w:rPr>
            </w:pPr>
            <w:r w:rsidRPr="009A673A">
              <w:rPr>
                <w:rFonts w:ascii="Times New Roman" w:hAnsi="Times New Roman" w:cs="Times New Roman"/>
              </w:rPr>
              <w:t>Data on 1.4 million individuals and 52,000 CVD events. We assume</w:t>
            </w:r>
            <w:r w:rsidR="0034367A" w:rsidRPr="009A673A">
              <w:rPr>
                <w:rFonts w:ascii="Times New Roman" w:hAnsi="Times New Roman" w:cs="Times New Roman"/>
              </w:rPr>
              <w:t xml:space="preserve">d the levels </w:t>
            </w:r>
            <w:r w:rsidR="001F73DD" w:rsidRPr="009A673A">
              <w:rPr>
                <w:rFonts w:ascii="Times New Roman" w:hAnsi="Times New Roman" w:cs="Times New Roman"/>
              </w:rPr>
              <w:t>a</w:t>
            </w:r>
            <w:r w:rsidR="0034367A" w:rsidRPr="009A673A">
              <w:rPr>
                <w:rFonts w:ascii="Times New Roman" w:hAnsi="Times New Roman" w:cs="Times New Roman"/>
              </w:rPr>
              <w:t>re si</w:t>
            </w:r>
            <w:r w:rsidR="001F73DD" w:rsidRPr="009A673A">
              <w:rPr>
                <w:rFonts w:ascii="Times New Roman" w:hAnsi="Times New Roman" w:cs="Times New Roman"/>
              </w:rPr>
              <w:t>milar for othe</w:t>
            </w:r>
            <w:r w:rsidR="003B0D27" w:rsidRPr="009A673A">
              <w:rPr>
                <w:rFonts w:ascii="Times New Roman" w:hAnsi="Times New Roman" w:cs="Times New Roman"/>
              </w:rPr>
              <w:t xml:space="preserve">r </w:t>
            </w:r>
            <w:r w:rsidR="00C716F8" w:rsidRPr="009A673A">
              <w:rPr>
                <w:rFonts w:ascii="Times New Roman" w:hAnsi="Times New Roman" w:cs="Times New Roman"/>
              </w:rPr>
              <w:t xml:space="preserve">diseases beyond </w:t>
            </w:r>
            <w:r w:rsidR="00777C7D" w:rsidRPr="009A673A">
              <w:rPr>
                <w:rFonts w:ascii="Times New Roman" w:hAnsi="Times New Roman" w:cs="Times New Roman"/>
              </w:rPr>
              <w:t>cardiometabolic.</w:t>
            </w:r>
            <w:r w:rsidR="001F73DD" w:rsidRPr="009A673A">
              <w:rPr>
                <w:rFonts w:ascii="Times New Roman" w:hAnsi="Times New Roman" w:cs="Times New Roman"/>
              </w:rPr>
              <w:t xml:space="preserve"> </w:t>
            </w:r>
          </w:p>
        </w:tc>
        <w:tc>
          <w:tcPr>
            <w:tcW w:w="0" w:type="auto"/>
          </w:tcPr>
          <w:p w14:paraId="30BA9D06" w14:textId="66478BAF" w:rsidR="000717BE" w:rsidRPr="009A673A" w:rsidRDefault="0000314D" w:rsidP="0000314D">
            <w:pPr>
              <w:jc w:val="left"/>
              <w:rPr>
                <w:rFonts w:ascii="Times New Roman" w:hAnsi="Times New Roman" w:cs="Times New Roman"/>
              </w:rPr>
            </w:pPr>
            <w:r w:rsidRPr="009A673A">
              <w:rPr>
                <w:rFonts w:ascii="Times New Roman" w:hAnsi="Times New Roman" w:cs="Times New Roman"/>
              </w:rPr>
              <w:t>Singh GM, Danaei G, Farzadfar F, Stevens GA, Woodward M, Wormser D, et al. The age-specific quantitative effects of metabolic risk factors on cardiovascular diseases and diabetes: a pooled analysis. PLOS ONE 2013;8:e65174.</w:t>
            </w:r>
          </w:p>
        </w:tc>
      </w:tr>
    </w:tbl>
    <w:p w14:paraId="37CB7E55" w14:textId="77777777" w:rsidR="00D51848" w:rsidRPr="009A673A" w:rsidRDefault="00D51848" w:rsidP="00B17C1B">
      <w:pPr>
        <w:rPr>
          <w:rFonts w:ascii="Times New Roman" w:hAnsi="Times New Roman" w:cs="Times New Roman"/>
        </w:rPr>
        <w:sectPr w:rsidR="00D51848" w:rsidRPr="009A673A" w:rsidSect="00D15A23">
          <w:type w:val="continuous"/>
          <w:pgSz w:w="16838" w:h="11906" w:orient="landscape"/>
          <w:pgMar w:top="1440" w:right="1440" w:bottom="1440" w:left="1440" w:header="708" w:footer="708" w:gutter="0"/>
          <w:cols w:space="708"/>
          <w:docGrid w:linePitch="360"/>
        </w:sectPr>
      </w:pPr>
    </w:p>
    <w:p w14:paraId="1D0C86D9" w14:textId="77777777" w:rsidR="0084032B" w:rsidRPr="009A673A" w:rsidRDefault="0084032B">
      <w:pPr>
        <w:spacing w:after="0" w:line="240" w:lineRule="auto"/>
        <w:jc w:val="left"/>
        <w:rPr>
          <w:rFonts w:ascii="Times New Roman" w:hAnsi="Times New Roman" w:cs="Times New Roman"/>
        </w:rPr>
      </w:pPr>
      <w:r w:rsidRPr="009A673A">
        <w:rPr>
          <w:rFonts w:ascii="Times New Roman" w:hAnsi="Times New Roman" w:cs="Times New Roman"/>
        </w:rPr>
        <w:br w:type="page"/>
      </w:r>
    </w:p>
    <w:p w14:paraId="616EC650" w14:textId="24AA91B5" w:rsidR="00685E09" w:rsidRPr="009A673A" w:rsidRDefault="009B5B42" w:rsidP="008E1B04">
      <w:pPr>
        <w:pStyle w:val="Heading3"/>
        <w:rPr>
          <w:rFonts w:ascii="Times New Roman" w:hAnsi="Times New Roman" w:cs="Times New Roman"/>
          <w:lang w:eastAsia="ja-JP"/>
        </w:rPr>
      </w:pPr>
      <w:bookmarkStart w:id="469" w:name="_Toc190955329"/>
      <w:r w:rsidRPr="009A673A">
        <w:rPr>
          <w:rFonts w:ascii="Times New Roman" w:hAnsi="Times New Roman" w:cs="Times New Roman"/>
        </w:rPr>
        <w:lastRenderedPageBreak/>
        <w:t xml:space="preserve">Validation </w:t>
      </w:r>
      <w:r w:rsidR="00C0118E" w:rsidRPr="009A673A">
        <w:rPr>
          <w:rFonts w:ascii="Times New Roman" w:hAnsi="Times New Roman" w:cs="Times New Roman"/>
        </w:rPr>
        <w:t>plots</w:t>
      </w:r>
      <w:r w:rsidR="00547D48" w:rsidRPr="009A673A">
        <w:rPr>
          <w:rFonts w:ascii="Times New Roman" w:hAnsi="Times New Roman" w:cs="Times New Roman"/>
        </w:rPr>
        <w:t xml:space="preserve"> for CHD incidence</w:t>
      </w:r>
      <w:r w:rsidR="008E1B04" w:rsidRPr="009A673A">
        <w:rPr>
          <w:rFonts w:ascii="Times New Roman" w:hAnsi="Times New Roman" w:cs="Times New Roman"/>
          <w:lang w:eastAsia="ja-JP"/>
        </w:rPr>
        <w:t xml:space="preserve"> and mortality</w:t>
      </w:r>
      <w:bookmarkEnd w:id="469"/>
    </w:p>
    <w:p w14:paraId="0977B68E" w14:textId="290C49D1" w:rsidR="00685E09" w:rsidRDefault="00F01CED" w:rsidP="009A673A">
      <w:pPr>
        <w:rPr>
          <w:rFonts w:ascii="Times New Roman" w:hAnsi="Times New Roman" w:cs="Times New Roman"/>
          <w:color w:val="2F5496" w:themeColor="accent1" w:themeShade="BF"/>
          <w:lang w:eastAsia="ja-JP"/>
        </w:rPr>
      </w:pPr>
      <w:r w:rsidRPr="009A673A">
        <w:rPr>
          <w:rFonts w:ascii="Times New Roman" w:hAnsi="Times New Roman" w:cs="Times New Roman"/>
          <w:color w:val="2F5496" w:themeColor="accent1" w:themeShade="BF"/>
          <w:lang w:eastAsia="ja-JP"/>
        </w:rPr>
        <w:t xml:space="preserve">Figure A-3 Validation plot for </w:t>
      </w:r>
      <w:del w:id="470" w:author="Kypridemos, Christodoulos" w:date="2025-02-20T14:47:00Z" w16du:dateUtc="2025-02-20T14:47:00Z">
        <w:r w:rsidR="005F0E6F" w:rsidDel="00520F5D">
          <w:rPr>
            <w:rFonts w:ascii="Times New Roman" w:hAnsi="Times New Roman" w:cs="Times New Roman"/>
            <w:color w:val="2F5496" w:themeColor="accent1" w:themeShade="BF"/>
            <w:lang w:eastAsia="ja-JP"/>
          </w:rPr>
          <w:delText>model</w:delText>
        </w:r>
        <w:r w:rsidRPr="009A673A" w:rsidDel="00520F5D">
          <w:rPr>
            <w:rFonts w:ascii="Times New Roman" w:hAnsi="Times New Roman" w:cs="Times New Roman"/>
            <w:color w:val="2F5496" w:themeColor="accent1" w:themeShade="BF"/>
            <w:lang w:eastAsia="ja-JP"/>
          </w:rPr>
          <w:delText>e</w:delText>
        </w:r>
      </w:del>
      <w:ins w:id="471" w:author="Kypridemos, Christodoulos" w:date="2025-02-20T14:47:00Z" w16du:dateUtc="2025-02-20T14:47:00Z">
        <w:r w:rsidR="00520F5D">
          <w:rPr>
            <w:rFonts w:ascii="Times New Roman" w:hAnsi="Times New Roman" w:cs="Times New Roman"/>
            <w:color w:val="2F5496" w:themeColor="accent1" w:themeShade="BF"/>
            <w:lang w:eastAsia="ja-JP"/>
          </w:rPr>
          <w:t>modelle</w:t>
        </w:r>
      </w:ins>
      <w:r w:rsidRPr="009A673A">
        <w:rPr>
          <w:rFonts w:ascii="Times New Roman" w:hAnsi="Times New Roman" w:cs="Times New Roman"/>
          <w:color w:val="2F5496" w:themeColor="accent1" w:themeShade="BF"/>
          <w:lang w:eastAsia="ja-JP"/>
        </w:rPr>
        <w:t>d CHD incidence for men</w:t>
      </w:r>
    </w:p>
    <w:p w14:paraId="4459C8B5" w14:textId="4EBF6CE2" w:rsidR="00CD5A3A" w:rsidRPr="009A673A" w:rsidRDefault="00130C40" w:rsidP="009A673A">
      <w:pPr>
        <w:rPr>
          <w:rFonts w:ascii="Times New Roman" w:hAnsi="Times New Roman" w:cs="Times New Roman"/>
          <w:lang w:eastAsia="ja-JP"/>
        </w:rPr>
      </w:pPr>
      <w:r>
        <w:rPr>
          <w:rFonts w:ascii="Times New Roman" w:hAnsi="Times New Roman" w:cs="Times New Roman"/>
          <w:noProof/>
          <w:color w:val="2F5496" w:themeColor="accent1" w:themeShade="BF"/>
          <w:lang w:eastAsia="ja-JP"/>
        </w:rPr>
        <w:drawing>
          <wp:inline distT="0" distB="0" distL="0" distR="0" wp14:anchorId="7C283EA1" wp14:editId="0F0E6496">
            <wp:extent cx="8858250" cy="4429125"/>
            <wp:effectExtent l="0" t="0" r="0" b="9525"/>
            <wp:docPr id="214940803"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858250" cy="4429125"/>
                    </a:xfrm>
                    <a:prstGeom prst="rect">
                      <a:avLst/>
                    </a:prstGeom>
                    <a:noFill/>
                    <a:ln>
                      <a:noFill/>
                    </a:ln>
                  </pic:spPr>
                </pic:pic>
              </a:graphicData>
            </a:graphic>
          </wp:inline>
        </w:drawing>
      </w:r>
    </w:p>
    <w:p w14:paraId="7AC84161" w14:textId="0465C7B0" w:rsidR="00685E09" w:rsidRPr="009A673A" w:rsidRDefault="00685E09">
      <w:pPr>
        <w:spacing w:after="0" w:line="240" w:lineRule="auto"/>
        <w:jc w:val="left"/>
        <w:rPr>
          <w:rFonts w:ascii="Times New Roman" w:hAnsi="Times New Roman" w:cs="Times New Roman"/>
          <w:lang w:eastAsia="ja-JP"/>
        </w:rPr>
      </w:pPr>
      <w:r w:rsidRPr="009A673A">
        <w:rPr>
          <w:rFonts w:ascii="Times New Roman" w:hAnsi="Times New Roman" w:cs="Times New Roman"/>
          <w:lang w:eastAsia="ja-JP"/>
        </w:rPr>
        <w:br w:type="page"/>
      </w:r>
    </w:p>
    <w:p w14:paraId="08CFB793" w14:textId="77777777" w:rsidR="001B6FA6" w:rsidRPr="009A673A" w:rsidRDefault="001B6FA6">
      <w:pPr>
        <w:spacing w:after="0" w:line="240" w:lineRule="auto"/>
        <w:jc w:val="left"/>
        <w:rPr>
          <w:rFonts w:ascii="Times New Roman" w:hAnsi="Times New Roman" w:cs="Times New Roman"/>
          <w:lang w:eastAsia="ja-JP"/>
        </w:rPr>
      </w:pPr>
    </w:p>
    <w:p w14:paraId="17D405BD" w14:textId="09D1DDD6" w:rsidR="00F01CED" w:rsidRPr="009A673A" w:rsidRDefault="00F01CED">
      <w:pPr>
        <w:spacing w:after="0" w:line="240" w:lineRule="auto"/>
        <w:jc w:val="left"/>
        <w:rPr>
          <w:rFonts w:ascii="Times New Roman" w:hAnsi="Times New Roman" w:cs="Times New Roman"/>
          <w:color w:val="2F5496" w:themeColor="accent1" w:themeShade="BF"/>
          <w:lang w:eastAsia="ja-JP"/>
        </w:rPr>
      </w:pPr>
      <w:r w:rsidRPr="009A673A">
        <w:rPr>
          <w:rFonts w:ascii="Times New Roman" w:hAnsi="Times New Roman" w:cs="Times New Roman"/>
          <w:color w:val="2F5496" w:themeColor="accent1" w:themeShade="BF"/>
          <w:lang w:eastAsia="ja-JP"/>
        </w:rPr>
        <w:t xml:space="preserve">Figure A-4 Validation plot for </w:t>
      </w:r>
      <w:del w:id="472" w:author="Kypridemos, Christodoulos" w:date="2025-02-20T14:47:00Z" w16du:dateUtc="2025-02-20T14:47:00Z">
        <w:r w:rsidR="005F0E6F" w:rsidDel="00520F5D">
          <w:rPr>
            <w:rFonts w:ascii="Times New Roman" w:hAnsi="Times New Roman" w:cs="Times New Roman"/>
            <w:color w:val="2F5496" w:themeColor="accent1" w:themeShade="BF"/>
            <w:lang w:eastAsia="ja-JP"/>
          </w:rPr>
          <w:delText>model</w:delText>
        </w:r>
        <w:r w:rsidRPr="009A673A" w:rsidDel="00520F5D">
          <w:rPr>
            <w:rFonts w:ascii="Times New Roman" w:hAnsi="Times New Roman" w:cs="Times New Roman"/>
            <w:color w:val="2F5496" w:themeColor="accent1" w:themeShade="BF"/>
            <w:lang w:eastAsia="ja-JP"/>
          </w:rPr>
          <w:delText>e</w:delText>
        </w:r>
      </w:del>
      <w:ins w:id="473" w:author="Kypridemos, Christodoulos" w:date="2025-02-20T14:47:00Z" w16du:dateUtc="2025-02-20T14:47:00Z">
        <w:r w:rsidR="00520F5D">
          <w:rPr>
            <w:rFonts w:ascii="Times New Roman" w:hAnsi="Times New Roman" w:cs="Times New Roman"/>
            <w:color w:val="2F5496" w:themeColor="accent1" w:themeShade="BF"/>
            <w:lang w:eastAsia="ja-JP"/>
          </w:rPr>
          <w:t>modelle</w:t>
        </w:r>
      </w:ins>
      <w:r w:rsidRPr="009A673A">
        <w:rPr>
          <w:rFonts w:ascii="Times New Roman" w:hAnsi="Times New Roman" w:cs="Times New Roman"/>
          <w:color w:val="2F5496" w:themeColor="accent1" w:themeShade="BF"/>
          <w:lang w:eastAsia="ja-JP"/>
        </w:rPr>
        <w:t>d CHD incidence for women</w:t>
      </w:r>
    </w:p>
    <w:p w14:paraId="0D70DD95" w14:textId="77777777" w:rsidR="00D6292A" w:rsidRPr="009A673A" w:rsidRDefault="00D6292A">
      <w:pPr>
        <w:spacing w:after="0" w:line="240" w:lineRule="auto"/>
        <w:jc w:val="left"/>
        <w:rPr>
          <w:rFonts w:ascii="Times New Roman" w:hAnsi="Times New Roman" w:cs="Times New Roman"/>
          <w:color w:val="2F5496" w:themeColor="accent1" w:themeShade="BF"/>
          <w:lang w:eastAsia="ja-JP"/>
        </w:rPr>
      </w:pPr>
    </w:p>
    <w:p w14:paraId="34F9E0BE" w14:textId="7BFFF0F0" w:rsidR="00F01CED" w:rsidRPr="009A673A" w:rsidRDefault="00F353D1">
      <w:pPr>
        <w:spacing w:after="0" w:line="240" w:lineRule="auto"/>
        <w:jc w:val="left"/>
        <w:rPr>
          <w:rFonts w:ascii="Times New Roman" w:hAnsi="Times New Roman" w:cs="Times New Roman"/>
          <w:lang w:eastAsia="ja-JP"/>
        </w:rPr>
      </w:pPr>
      <w:r>
        <w:rPr>
          <w:rFonts w:ascii="Times New Roman" w:hAnsi="Times New Roman" w:cs="Times New Roman"/>
          <w:noProof/>
          <w:lang w:eastAsia="ja-JP"/>
        </w:rPr>
        <w:drawing>
          <wp:inline distT="0" distB="0" distL="0" distR="0" wp14:anchorId="08EEA478" wp14:editId="4044160A">
            <wp:extent cx="8856980" cy="4433570"/>
            <wp:effectExtent l="0" t="0" r="1270" b="5080"/>
            <wp:docPr id="664988084"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856980" cy="4433570"/>
                    </a:xfrm>
                    <a:prstGeom prst="rect">
                      <a:avLst/>
                    </a:prstGeom>
                    <a:noFill/>
                    <a:ln>
                      <a:noFill/>
                    </a:ln>
                  </pic:spPr>
                </pic:pic>
              </a:graphicData>
            </a:graphic>
          </wp:inline>
        </w:drawing>
      </w:r>
    </w:p>
    <w:p w14:paraId="3EEC6F9B" w14:textId="77777777" w:rsidR="00F01CED" w:rsidRPr="009A673A" w:rsidRDefault="00F01CED">
      <w:pPr>
        <w:spacing w:after="0" w:line="240" w:lineRule="auto"/>
        <w:jc w:val="left"/>
        <w:rPr>
          <w:rFonts w:ascii="Times New Roman" w:hAnsi="Times New Roman" w:cs="Times New Roman"/>
          <w:lang w:eastAsia="ja-JP"/>
        </w:rPr>
      </w:pPr>
    </w:p>
    <w:p w14:paraId="66459D82" w14:textId="494321C3" w:rsidR="001B6FA6" w:rsidRPr="009A673A" w:rsidRDefault="001B6FA6" w:rsidP="001B6FA6">
      <w:pPr>
        <w:spacing w:after="0" w:line="240" w:lineRule="auto"/>
        <w:jc w:val="left"/>
        <w:rPr>
          <w:rFonts w:ascii="Times New Roman" w:hAnsi="Times New Roman" w:cs="Times New Roman"/>
          <w:color w:val="2F5496" w:themeColor="accent1" w:themeShade="BF"/>
          <w:lang w:eastAsia="ja-JP"/>
        </w:rPr>
      </w:pPr>
      <w:r w:rsidRPr="009A673A">
        <w:rPr>
          <w:rFonts w:ascii="Times New Roman" w:hAnsi="Times New Roman" w:cs="Times New Roman"/>
          <w:lang w:eastAsia="ja-JP"/>
        </w:rPr>
        <w:br w:type="page"/>
      </w:r>
      <w:r w:rsidRPr="009A673A">
        <w:rPr>
          <w:rFonts w:ascii="Times New Roman" w:hAnsi="Times New Roman" w:cs="Times New Roman"/>
          <w:color w:val="2F5496" w:themeColor="accent1" w:themeShade="BF"/>
          <w:lang w:eastAsia="ja-JP"/>
        </w:rPr>
        <w:lastRenderedPageBreak/>
        <w:t xml:space="preserve">Figure A-5 Validation plot for </w:t>
      </w:r>
      <w:del w:id="474" w:author="Kypridemos, Christodoulos" w:date="2025-02-20T14:47:00Z" w16du:dateUtc="2025-02-20T14:47:00Z">
        <w:r w:rsidR="005F0E6F" w:rsidDel="00520F5D">
          <w:rPr>
            <w:rFonts w:ascii="Times New Roman" w:hAnsi="Times New Roman" w:cs="Times New Roman"/>
            <w:color w:val="2F5496" w:themeColor="accent1" w:themeShade="BF"/>
            <w:lang w:eastAsia="ja-JP"/>
          </w:rPr>
          <w:delText>model</w:delText>
        </w:r>
        <w:r w:rsidRPr="009A673A" w:rsidDel="00520F5D">
          <w:rPr>
            <w:rFonts w:ascii="Times New Roman" w:hAnsi="Times New Roman" w:cs="Times New Roman"/>
            <w:color w:val="2F5496" w:themeColor="accent1" w:themeShade="BF"/>
            <w:lang w:eastAsia="ja-JP"/>
          </w:rPr>
          <w:delText>e</w:delText>
        </w:r>
      </w:del>
      <w:ins w:id="475" w:author="Kypridemos, Christodoulos" w:date="2025-02-20T14:47:00Z" w16du:dateUtc="2025-02-20T14:47:00Z">
        <w:r w:rsidR="00520F5D">
          <w:rPr>
            <w:rFonts w:ascii="Times New Roman" w:hAnsi="Times New Roman" w:cs="Times New Roman"/>
            <w:color w:val="2F5496" w:themeColor="accent1" w:themeShade="BF"/>
            <w:lang w:eastAsia="ja-JP"/>
          </w:rPr>
          <w:t>modelle</w:t>
        </w:r>
      </w:ins>
      <w:r w:rsidRPr="009A673A">
        <w:rPr>
          <w:rFonts w:ascii="Times New Roman" w:hAnsi="Times New Roman" w:cs="Times New Roman"/>
          <w:color w:val="2F5496" w:themeColor="accent1" w:themeShade="BF"/>
          <w:lang w:eastAsia="ja-JP"/>
        </w:rPr>
        <w:t>d CHD mortality for men</w:t>
      </w:r>
    </w:p>
    <w:p w14:paraId="1758DA12" w14:textId="5E736FE3" w:rsidR="001B6FA6" w:rsidRPr="009A673A" w:rsidRDefault="001B6FA6">
      <w:pPr>
        <w:spacing w:after="0" w:line="240" w:lineRule="auto"/>
        <w:jc w:val="left"/>
        <w:rPr>
          <w:rFonts w:ascii="Times New Roman" w:hAnsi="Times New Roman" w:cs="Times New Roman"/>
        </w:rPr>
      </w:pPr>
    </w:p>
    <w:p w14:paraId="392AAC4A" w14:textId="77777777" w:rsidR="001B6FA6" w:rsidRPr="009A673A" w:rsidRDefault="001B6FA6">
      <w:pPr>
        <w:spacing w:after="0" w:line="240" w:lineRule="auto"/>
        <w:jc w:val="left"/>
        <w:rPr>
          <w:rFonts w:ascii="Times New Roman" w:hAnsi="Times New Roman" w:cs="Times New Roman"/>
          <w:lang w:eastAsia="ja-JP"/>
        </w:rPr>
      </w:pPr>
    </w:p>
    <w:p w14:paraId="1C2512F7" w14:textId="14A43484" w:rsidR="001B6FA6" w:rsidRPr="009A673A" w:rsidRDefault="00F353D1">
      <w:pPr>
        <w:spacing w:after="0" w:line="240" w:lineRule="auto"/>
        <w:jc w:val="left"/>
        <w:rPr>
          <w:rFonts w:ascii="Times New Roman" w:hAnsi="Times New Roman" w:cs="Times New Roman"/>
          <w:lang w:eastAsia="ja-JP"/>
        </w:rPr>
      </w:pPr>
      <w:r>
        <w:rPr>
          <w:rFonts w:ascii="Times New Roman" w:hAnsi="Times New Roman" w:cs="Times New Roman"/>
          <w:noProof/>
          <w:lang w:eastAsia="ja-JP"/>
        </w:rPr>
        <w:drawing>
          <wp:inline distT="0" distB="0" distL="0" distR="0" wp14:anchorId="5A5BF60A" wp14:editId="412EECED">
            <wp:extent cx="8856980" cy="4433570"/>
            <wp:effectExtent l="0" t="0" r="1270" b="5080"/>
            <wp:docPr id="131946125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856980" cy="4433570"/>
                    </a:xfrm>
                    <a:prstGeom prst="rect">
                      <a:avLst/>
                    </a:prstGeom>
                    <a:noFill/>
                    <a:ln>
                      <a:noFill/>
                    </a:ln>
                  </pic:spPr>
                </pic:pic>
              </a:graphicData>
            </a:graphic>
          </wp:inline>
        </w:drawing>
      </w:r>
    </w:p>
    <w:p w14:paraId="785D43BD" w14:textId="77777777" w:rsidR="001B6FA6" w:rsidRPr="009A673A" w:rsidRDefault="001B6FA6">
      <w:pPr>
        <w:spacing w:after="0" w:line="240" w:lineRule="auto"/>
        <w:jc w:val="left"/>
        <w:rPr>
          <w:rFonts w:ascii="Times New Roman" w:hAnsi="Times New Roman" w:cs="Times New Roman"/>
          <w:lang w:eastAsia="ja-JP"/>
        </w:rPr>
      </w:pPr>
    </w:p>
    <w:p w14:paraId="3F8F3FBE" w14:textId="77777777" w:rsidR="001B6FA6" w:rsidRPr="009A673A" w:rsidRDefault="001B6FA6">
      <w:pPr>
        <w:spacing w:after="0" w:line="240" w:lineRule="auto"/>
        <w:jc w:val="left"/>
        <w:rPr>
          <w:rFonts w:ascii="Times New Roman" w:hAnsi="Times New Roman" w:cs="Times New Roman"/>
          <w:lang w:eastAsia="ja-JP"/>
        </w:rPr>
      </w:pPr>
    </w:p>
    <w:p w14:paraId="1A8D5955" w14:textId="77777777" w:rsidR="001B6FA6" w:rsidRPr="009A673A" w:rsidRDefault="001B6FA6">
      <w:pPr>
        <w:spacing w:after="0" w:line="240" w:lineRule="auto"/>
        <w:jc w:val="left"/>
        <w:rPr>
          <w:rFonts w:ascii="Times New Roman" w:hAnsi="Times New Roman" w:cs="Times New Roman"/>
          <w:lang w:eastAsia="ja-JP"/>
        </w:rPr>
      </w:pPr>
    </w:p>
    <w:p w14:paraId="17B65F37" w14:textId="3DD01BF9" w:rsidR="005E5A31" w:rsidRPr="009A673A" w:rsidRDefault="005E5A31">
      <w:pPr>
        <w:spacing w:after="0" w:line="240" w:lineRule="auto"/>
        <w:jc w:val="left"/>
        <w:rPr>
          <w:rFonts w:ascii="Times New Roman" w:hAnsi="Times New Roman" w:cs="Times New Roman"/>
          <w:lang w:eastAsia="ja-JP"/>
        </w:rPr>
      </w:pPr>
      <w:r w:rsidRPr="009A673A">
        <w:rPr>
          <w:rFonts w:ascii="Times New Roman" w:hAnsi="Times New Roman" w:cs="Times New Roman"/>
          <w:lang w:eastAsia="ja-JP"/>
        </w:rPr>
        <w:br w:type="page"/>
      </w:r>
    </w:p>
    <w:p w14:paraId="73CDE3DD" w14:textId="7630595C" w:rsidR="001B6FA6" w:rsidRPr="009A673A" w:rsidRDefault="005E5A31">
      <w:pPr>
        <w:spacing w:after="0" w:line="240" w:lineRule="auto"/>
        <w:jc w:val="left"/>
        <w:rPr>
          <w:rFonts w:ascii="Times New Roman" w:hAnsi="Times New Roman" w:cs="Times New Roman"/>
          <w:color w:val="2F5496" w:themeColor="accent1" w:themeShade="BF"/>
          <w:lang w:eastAsia="ja-JP"/>
        </w:rPr>
      </w:pPr>
      <w:r w:rsidRPr="009A673A">
        <w:rPr>
          <w:rFonts w:ascii="Times New Roman" w:hAnsi="Times New Roman" w:cs="Times New Roman"/>
          <w:color w:val="2F5496" w:themeColor="accent1" w:themeShade="BF"/>
          <w:lang w:eastAsia="ja-JP"/>
        </w:rPr>
        <w:lastRenderedPageBreak/>
        <w:t xml:space="preserve">Figure A-6 Validation plot for </w:t>
      </w:r>
      <w:del w:id="476" w:author="Kypridemos, Christodoulos" w:date="2025-02-20T14:47:00Z" w16du:dateUtc="2025-02-20T14:47:00Z">
        <w:r w:rsidR="005F0E6F" w:rsidDel="00520F5D">
          <w:rPr>
            <w:rFonts w:ascii="Times New Roman" w:hAnsi="Times New Roman" w:cs="Times New Roman"/>
            <w:color w:val="2F5496" w:themeColor="accent1" w:themeShade="BF"/>
            <w:lang w:eastAsia="ja-JP"/>
          </w:rPr>
          <w:delText>model</w:delText>
        </w:r>
        <w:r w:rsidRPr="009A673A" w:rsidDel="00520F5D">
          <w:rPr>
            <w:rFonts w:ascii="Times New Roman" w:hAnsi="Times New Roman" w:cs="Times New Roman"/>
            <w:color w:val="2F5496" w:themeColor="accent1" w:themeShade="BF"/>
            <w:lang w:eastAsia="ja-JP"/>
          </w:rPr>
          <w:delText>e</w:delText>
        </w:r>
      </w:del>
      <w:ins w:id="477" w:author="Kypridemos, Christodoulos" w:date="2025-02-20T14:47:00Z" w16du:dateUtc="2025-02-20T14:47:00Z">
        <w:r w:rsidR="00520F5D">
          <w:rPr>
            <w:rFonts w:ascii="Times New Roman" w:hAnsi="Times New Roman" w:cs="Times New Roman"/>
            <w:color w:val="2F5496" w:themeColor="accent1" w:themeShade="BF"/>
            <w:lang w:eastAsia="ja-JP"/>
          </w:rPr>
          <w:t>modelle</w:t>
        </w:r>
      </w:ins>
      <w:r w:rsidRPr="009A673A">
        <w:rPr>
          <w:rFonts w:ascii="Times New Roman" w:hAnsi="Times New Roman" w:cs="Times New Roman"/>
          <w:color w:val="2F5496" w:themeColor="accent1" w:themeShade="BF"/>
          <w:lang w:eastAsia="ja-JP"/>
        </w:rPr>
        <w:t>d CHD mortality for women</w:t>
      </w:r>
    </w:p>
    <w:p w14:paraId="6117FF9B" w14:textId="77777777" w:rsidR="005E5A31" w:rsidRPr="009A673A" w:rsidRDefault="005E5A31">
      <w:pPr>
        <w:spacing w:after="0" w:line="240" w:lineRule="auto"/>
        <w:jc w:val="left"/>
        <w:rPr>
          <w:rFonts w:ascii="Times New Roman" w:hAnsi="Times New Roman" w:cs="Times New Roman"/>
          <w:lang w:eastAsia="ja-JP"/>
        </w:rPr>
      </w:pPr>
    </w:p>
    <w:p w14:paraId="0A182C41" w14:textId="7924E0A4" w:rsidR="005E5A31" w:rsidRPr="009A673A" w:rsidRDefault="00F353D1">
      <w:pPr>
        <w:spacing w:after="0" w:line="240" w:lineRule="auto"/>
        <w:jc w:val="left"/>
        <w:rPr>
          <w:rFonts w:ascii="Times New Roman" w:hAnsi="Times New Roman" w:cs="Times New Roman"/>
          <w:lang w:eastAsia="ja-JP"/>
        </w:rPr>
      </w:pPr>
      <w:r>
        <w:rPr>
          <w:rFonts w:ascii="Times New Roman" w:hAnsi="Times New Roman" w:cs="Times New Roman"/>
          <w:noProof/>
          <w:lang w:eastAsia="ja-JP"/>
        </w:rPr>
        <w:drawing>
          <wp:inline distT="0" distB="0" distL="0" distR="0" wp14:anchorId="3D242F0A" wp14:editId="25C2E744">
            <wp:extent cx="8856980" cy="4433570"/>
            <wp:effectExtent l="0" t="0" r="1270" b="5080"/>
            <wp:docPr id="152164350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856980" cy="4433570"/>
                    </a:xfrm>
                    <a:prstGeom prst="rect">
                      <a:avLst/>
                    </a:prstGeom>
                    <a:noFill/>
                    <a:ln>
                      <a:noFill/>
                    </a:ln>
                  </pic:spPr>
                </pic:pic>
              </a:graphicData>
            </a:graphic>
          </wp:inline>
        </w:drawing>
      </w:r>
    </w:p>
    <w:p w14:paraId="67B9795F" w14:textId="77777777" w:rsidR="001B6FA6" w:rsidRPr="009A673A" w:rsidRDefault="001B6FA6">
      <w:pPr>
        <w:spacing w:after="0" w:line="240" w:lineRule="auto"/>
        <w:jc w:val="left"/>
        <w:rPr>
          <w:rFonts w:ascii="Times New Roman" w:hAnsi="Times New Roman" w:cs="Times New Roman"/>
          <w:lang w:eastAsia="ja-JP"/>
        </w:rPr>
      </w:pPr>
    </w:p>
    <w:p w14:paraId="3F268643" w14:textId="77777777" w:rsidR="001B6FA6" w:rsidRPr="009A673A" w:rsidRDefault="001B6FA6">
      <w:pPr>
        <w:spacing w:after="0" w:line="240" w:lineRule="auto"/>
        <w:jc w:val="left"/>
        <w:rPr>
          <w:rFonts w:ascii="Times New Roman" w:hAnsi="Times New Roman" w:cs="Times New Roman"/>
          <w:lang w:eastAsia="ja-JP"/>
        </w:rPr>
      </w:pPr>
    </w:p>
    <w:p w14:paraId="69AFAFB9" w14:textId="77777777" w:rsidR="001B6FA6" w:rsidRPr="009A673A" w:rsidRDefault="001B6FA6">
      <w:pPr>
        <w:spacing w:after="0" w:line="240" w:lineRule="auto"/>
        <w:jc w:val="left"/>
        <w:rPr>
          <w:rFonts w:ascii="Times New Roman" w:hAnsi="Times New Roman" w:cs="Times New Roman"/>
          <w:lang w:eastAsia="ja-JP"/>
        </w:rPr>
      </w:pPr>
    </w:p>
    <w:p w14:paraId="3F56E54E" w14:textId="77777777" w:rsidR="001B6FA6" w:rsidRPr="009A673A" w:rsidRDefault="001B6FA6">
      <w:pPr>
        <w:spacing w:after="0" w:line="240" w:lineRule="auto"/>
        <w:jc w:val="left"/>
        <w:rPr>
          <w:rFonts w:ascii="Times New Roman" w:hAnsi="Times New Roman" w:cs="Times New Roman"/>
          <w:lang w:eastAsia="ja-JP"/>
        </w:rPr>
      </w:pPr>
    </w:p>
    <w:p w14:paraId="5714A461" w14:textId="222F2DB2" w:rsidR="00C04CBE" w:rsidRPr="009A673A" w:rsidRDefault="00C04CBE">
      <w:pPr>
        <w:spacing w:after="0" w:line="240" w:lineRule="auto"/>
        <w:jc w:val="left"/>
        <w:rPr>
          <w:rFonts w:ascii="Times New Roman" w:hAnsi="Times New Roman" w:cs="Times New Roman"/>
          <w:lang w:eastAsia="ja-JP"/>
        </w:rPr>
      </w:pPr>
      <w:r w:rsidRPr="009A673A">
        <w:rPr>
          <w:rFonts w:ascii="Times New Roman" w:hAnsi="Times New Roman" w:cs="Times New Roman"/>
          <w:lang w:eastAsia="ja-JP"/>
        </w:rPr>
        <w:br w:type="page"/>
      </w:r>
    </w:p>
    <w:p w14:paraId="4E9BBDDD" w14:textId="245228CC" w:rsidR="00275439" w:rsidRPr="009A673A" w:rsidRDefault="00697D9B" w:rsidP="009A673A">
      <w:pPr>
        <w:pStyle w:val="Heading2"/>
        <w:jc w:val="left"/>
        <w:rPr>
          <w:rFonts w:ascii="Times New Roman" w:hAnsi="Times New Roman" w:cs="Times New Roman"/>
        </w:rPr>
      </w:pPr>
      <w:bookmarkStart w:id="478" w:name="_Toc190955330"/>
      <w:r w:rsidRPr="009A673A">
        <w:rPr>
          <w:rFonts w:ascii="Times New Roman" w:hAnsi="Times New Roman" w:cs="Times New Roman"/>
        </w:rPr>
        <w:lastRenderedPageBreak/>
        <w:t>Stroke</w:t>
      </w:r>
      <w:r w:rsidR="00244B55" w:rsidRPr="009A673A">
        <w:rPr>
          <w:rFonts w:ascii="Times New Roman" w:hAnsi="Times New Roman" w:cs="Times New Roman"/>
        </w:rPr>
        <w:t xml:space="preserve"> </w:t>
      </w:r>
      <w:r w:rsidR="00767C3E" w:rsidRPr="009A673A">
        <w:rPr>
          <w:rFonts w:ascii="Times New Roman" w:hAnsi="Times New Roman" w:cs="Times New Roman"/>
        </w:rPr>
        <w:t>(</w:t>
      </w:r>
      <w:r w:rsidR="00C826BB" w:rsidRPr="009A673A">
        <w:rPr>
          <w:rFonts w:ascii="Times New Roman" w:hAnsi="Times New Roman" w:cs="Times New Roman"/>
        </w:rPr>
        <w:t>ischemic stroke and hemorrhagic stroke</w:t>
      </w:r>
      <w:r w:rsidR="00EF765B">
        <w:rPr>
          <w:rFonts w:ascii="Times New Roman" w:hAnsi="Times New Roman" w:cs="Times New Roman"/>
        </w:rPr>
        <w:t>,</w:t>
      </w:r>
      <w:r w:rsidR="00C826BB" w:rsidRPr="009A673A">
        <w:rPr>
          <w:rFonts w:ascii="Times New Roman" w:hAnsi="Times New Roman" w:cs="Times New Roman"/>
        </w:rPr>
        <w:t xml:space="preserve"> including subarachnoid hemorrhage</w:t>
      </w:r>
      <w:r w:rsidR="00C826BB" w:rsidRPr="009A673A">
        <w:rPr>
          <w:rFonts w:ascii="Times New Roman" w:hAnsi="Times New Roman" w:cs="Times New Roman"/>
          <w:lang w:eastAsia="ja-JP"/>
        </w:rPr>
        <w:t>)</w:t>
      </w:r>
      <w:r w:rsidR="00C826BB" w:rsidRPr="009A673A" w:rsidDel="00C826BB">
        <w:rPr>
          <w:rFonts w:ascii="Times New Roman" w:hAnsi="Times New Roman" w:cs="Times New Roman"/>
        </w:rPr>
        <w:t xml:space="preserve"> </w:t>
      </w:r>
      <w:r w:rsidR="00876460" w:rsidRPr="009A673A">
        <w:rPr>
          <w:rFonts w:ascii="Times New Roman" w:hAnsi="Times New Roman" w:cs="Times New Roman"/>
          <w:lang w:eastAsia="ja-JP"/>
        </w:rPr>
        <w:br/>
      </w:r>
      <w:r w:rsidR="00275439" w:rsidRPr="009A673A">
        <w:rPr>
          <w:rFonts w:ascii="Times New Roman" w:hAnsi="Times New Roman" w:cs="Times New Roman"/>
        </w:rPr>
        <w:t xml:space="preserve">Table </w:t>
      </w:r>
      <w:r w:rsidR="0026264C" w:rsidRPr="009A673A">
        <w:rPr>
          <w:rFonts w:ascii="Times New Roman" w:hAnsi="Times New Roman" w:cs="Times New Roman"/>
        </w:rPr>
        <w:fldChar w:fldCharType="begin"/>
      </w:r>
      <w:r w:rsidR="0026264C" w:rsidRPr="009A673A">
        <w:rPr>
          <w:rFonts w:ascii="Times New Roman" w:hAnsi="Times New Roman" w:cs="Times New Roman"/>
        </w:rPr>
        <w:instrText xml:space="preserve"> STYLEREF 1 \s </w:instrText>
      </w:r>
      <w:r w:rsidR="0026264C" w:rsidRPr="009A673A">
        <w:rPr>
          <w:rFonts w:ascii="Times New Roman" w:hAnsi="Times New Roman" w:cs="Times New Roman"/>
        </w:rPr>
        <w:fldChar w:fldCharType="separate"/>
      </w:r>
      <w:r w:rsidR="003D1493">
        <w:rPr>
          <w:rFonts w:ascii="Times New Roman" w:hAnsi="Times New Roman" w:cs="Times New Roman"/>
          <w:noProof/>
        </w:rPr>
        <w:t>A</w:t>
      </w:r>
      <w:r w:rsidR="0026264C" w:rsidRPr="009A673A">
        <w:rPr>
          <w:rFonts w:ascii="Times New Roman" w:hAnsi="Times New Roman" w:cs="Times New Roman"/>
        </w:rPr>
        <w:fldChar w:fldCharType="end"/>
      </w:r>
      <w:r w:rsidR="000577B8" w:rsidRPr="009A673A">
        <w:rPr>
          <w:rFonts w:ascii="Times New Roman" w:hAnsi="Times New Roman" w:cs="Times New Roman"/>
        </w:rPr>
        <w:noBreakHyphen/>
      </w:r>
      <w:r w:rsidR="0026264C" w:rsidRPr="009A673A">
        <w:rPr>
          <w:rFonts w:ascii="Times New Roman" w:hAnsi="Times New Roman" w:cs="Times New Roman"/>
        </w:rPr>
        <w:fldChar w:fldCharType="begin"/>
      </w:r>
      <w:r w:rsidR="0026264C" w:rsidRPr="009A673A">
        <w:rPr>
          <w:rFonts w:ascii="Times New Roman" w:hAnsi="Times New Roman" w:cs="Times New Roman"/>
        </w:rPr>
        <w:instrText xml:space="preserve"> SEQ Table \* ARABIC \s 1 </w:instrText>
      </w:r>
      <w:r w:rsidR="0026264C" w:rsidRPr="009A673A">
        <w:rPr>
          <w:rFonts w:ascii="Times New Roman" w:hAnsi="Times New Roman" w:cs="Times New Roman"/>
        </w:rPr>
        <w:fldChar w:fldCharType="separate"/>
      </w:r>
      <w:r w:rsidR="003D1493">
        <w:rPr>
          <w:rFonts w:ascii="Times New Roman" w:hAnsi="Times New Roman" w:cs="Times New Roman"/>
          <w:noProof/>
        </w:rPr>
        <w:t>3</w:t>
      </w:r>
      <w:r w:rsidR="0026264C" w:rsidRPr="009A673A">
        <w:rPr>
          <w:rFonts w:ascii="Times New Roman" w:hAnsi="Times New Roman" w:cs="Times New Roman"/>
        </w:rPr>
        <w:fldChar w:fldCharType="end"/>
      </w:r>
      <w:r w:rsidR="00275439" w:rsidRPr="009A673A">
        <w:rPr>
          <w:rFonts w:ascii="Times New Roman" w:hAnsi="Times New Roman" w:cs="Times New Roman"/>
        </w:rPr>
        <w:t xml:space="preserve"> - </w:t>
      </w:r>
      <w:r w:rsidR="005F0E6F">
        <w:rPr>
          <w:rFonts w:ascii="Times New Roman" w:hAnsi="Times New Roman" w:cs="Times New Roman"/>
        </w:rPr>
        <w:t>Model</w:t>
      </w:r>
      <w:ins w:id="479" w:author="Kypridemos, Christodoulos" w:date="2025-02-20T14:45:00Z" w16du:dateUtc="2025-02-20T14:45:00Z">
        <w:r w:rsidR="00520F5D">
          <w:rPr>
            <w:rFonts w:ascii="Times New Roman" w:hAnsi="Times New Roman" w:cs="Times New Roman"/>
          </w:rPr>
          <w:t>l</w:t>
        </w:r>
      </w:ins>
      <w:r w:rsidR="00275439" w:rsidRPr="009A673A">
        <w:rPr>
          <w:rFonts w:ascii="Times New Roman" w:hAnsi="Times New Roman" w:cs="Times New Roman"/>
        </w:rPr>
        <w:t>ing assumptions for incident stroke</w:t>
      </w:r>
      <w:bookmarkEnd w:id="478"/>
    </w:p>
    <w:tbl>
      <w:tblPr>
        <w:tblStyle w:val="PlainTable21"/>
        <w:tblW w:w="0" w:type="auto"/>
        <w:tblLook w:val="04A0" w:firstRow="1" w:lastRow="0" w:firstColumn="1" w:lastColumn="0" w:noHBand="0" w:noVBand="1"/>
      </w:tblPr>
      <w:tblGrid>
        <w:gridCol w:w="3544"/>
        <w:gridCol w:w="10404"/>
      </w:tblGrid>
      <w:tr w:rsidR="00244B55" w:rsidRPr="009A673A" w14:paraId="0BC83044" w14:textId="77777777" w:rsidTr="00701A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349C61F9" w14:textId="77777777" w:rsidR="00244B55" w:rsidRPr="009A673A" w:rsidRDefault="00244B55" w:rsidP="00B17C1B">
            <w:pPr>
              <w:rPr>
                <w:rFonts w:ascii="Times New Roman" w:hAnsi="Times New Roman" w:cs="Times New Roman"/>
              </w:rPr>
            </w:pPr>
            <w:r w:rsidRPr="009A673A">
              <w:rPr>
                <w:rFonts w:ascii="Times New Roman" w:hAnsi="Times New Roman" w:cs="Times New Roman"/>
              </w:rPr>
              <w:t>Component</w:t>
            </w:r>
          </w:p>
        </w:tc>
        <w:tc>
          <w:tcPr>
            <w:tcW w:w="10404" w:type="dxa"/>
          </w:tcPr>
          <w:p w14:paraId="6E674B7F" w14:textId="77777777" w:rsidR="00244B55" w:rsidRPr="009A673A" w:rsidRDefault="00244B55" w:rsidP="00B17C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673A">
              <w:rPr>
                <w:rFonts w:ascii="Times New Roman" w:hAnsi="Times New Roman" w:cs="Times New Roman"/>
              </w:rPr>
              <w:t>Assumptions / Details</w:t>
            </w:r>
          </w:p>
        </w:tc>
      </w:tr>
      <w:tr w:rsidR="00244B55" w:rsidRPr="009A673A" w14:paraId="5FFD83BD" w14:textId="77777777" w:rsidTr="00701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19F04E30" w14:textId="77777777" w:rsidR="00244B55" w:rsidRPr="009A673A" w:rsidRDefault="00244B55" w:rsidP="00B17C1B">
            <w:pPr>
              <w:rPr>
                <w:rFonts w:ascii="Times New Roman" w:hAnsi="Times New Roman" w:cs="Times New Roman"/>
              </w:rPr>
            </w:pPr>
            <w:r w:rsidRPr="009A673A">
              <w:rPr>
                <w:rFonts w:ascii="Times New Roman" w:hAnsi="Times New Roman" w:cs="Times New Roman"/>
              </w:rPr>
              <w:t>Disease type</w:t>
            </w:r>
          </w:p>
        </w:tc>
        <w:tc>
          <w:tcPr>
            <w:tcW w:w="10404" w:type="dxa"/>
          </w:tcPr>
          <w:p w14:paraId="32F444BB" w14:textId="77777777" w:rsidR="00244B55" w:rsidRPr="009A673A" w:rsidRDefault="00244B55" w:rsidP="00B17C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673A">
              <w:rPr>
                <w:rFonts w:ascii="Times New Roman" w:hAnsi="Times New Roman" w:cs="Times New Roman"/>
              </w:rPr>
              <w:t>Chronic – no recovery</w:t>
            </w:r>
          </w:p>
        </w:tc>
      </w:tr>
      <w:tr w:rsidR="00244B55" w:rsidRPr="009A673A" w14:paraId="661A9461" w14:textId="77777777" w:rsidTr="00701A6E">
        <w:tc>
          <w:tcPr>
            <w:cnfStyle w:val="001000000000" w:firstRow="0" w:lastRow="0" w:firstColumn="1" w:lastColumn="0" w:oddVBand="0" w:evenVBand="0" w:oddHBand="0" w:evenHBand="0" w:firstRowFirstColumn="0" w:firstRowLastColumn="0" w:lastRowFirstColumn="0" w:lastRowLastColumn="0"/>
            <w:tcW w:w="3544" w:type="dxa"/>
          </w:tcPr>
          <w:p w14:paraId="1BB3C048" w14:textId="77777777" w:rsidR="00244B55" w:rsidRPr="009A673A" w:rsidRDefault="00244B55" w:rsidP="00B17C1B">
            <w:pPr>
              <w:rPr>
                <w:rFonts w:ascii="Times New Roman" w:hAnsi="Times New Roman" w:cs="Times New Roman"/>
              </w:rPr>
            </w:pPr>
            <w:r w:rsidRPr="009A673A">
              <w:rPr>
                <w:rFonts w:ascii="Times New Roman" w:hAnsi="Times New Roman" w:cs="Times New Roman"/>
              </w:rPr>
              <w:t xml:space="preserve">Risk factor associations </w:t>
            </w:r>
          </w:p>
        </w:tc>
        <w:tc>
          <w:tcPr>
            <w:tcW w:w="10404" w:type="dxa"/>
          </w:tcPr>
          <w:p w14:paraId="23FAC314" w14:textId="43684122" w:rsidR="00244B55" w:rsidRPr="009A673A" w:rsidRDefault="00BF5600" w:rsidP="00B17C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673A">
              <w:rPr>
                <w:rFonts w:ascii="Times New Roman" w:hAnsi="Times New Roman" w:cs="Times New Roman"/>
              </w:rPr>
              <w:t xml:space="preserve">Smoking, fruit and vegetable intake, physical activity, body mass index, systolic blood pressure, </w:t>
            </w:r>
            <w:r w:rsidRPr="009A673A">
              <w:rPr>
                <w:rFonts w:ascii="Times New Roman" w:hAnsi="Times New Roman" w:cs="Times New Roman"/>
                <w:lang w:eastAsia="en-GB"/>
              </w:rPr>
              <w:t xml:space="preserve">low-density lipoprotein cholesterol, and </w:t>
            </w:r>
            <w:r w:rsidRPr="009A673A">
              <w:rPr>
                <w:rFonts w:ascii="Times New Roman" w:hAnsi="Times New Roman" w:cs="Times New Roman"/>
              </w:rPr>
              <w:t>hemoglobin A1c</w:t>
            </w:r>
          </w:p>
        </w:tc>
      </w:tr>
      <w:tr w:rsidR="00244B55" w:rsidRPr="009A673A" w14:paraId="543CD91A" w14:textId="77777777" w:rsidTr="00701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24BB3D55" w14:textId="77777777" w:rsidR="00244B55" w:rsidRPr="009A673A" w:rsidRDefault="00244B55" w:rsidP="00B17C1B">
            <w:pPr>
              <w:rPr>
                <w:rFonts w:ascii="Times New Roman" w:hAnsi="Times New Roman" w:cs="Times New Roman"/>
              </w:rPr>
            </w:pPr>
            <w:r w:rsidRPr="009A673A">
              <w:rPr>
                <w:rFonts w:ascii="Times New Roman" w:hAnsi="Times New Roman" w:cs="Times New Roman"/>
              </w:rPr>
              <w:t>Disease dependencies</w:t>
            </w:r>
          </w:p>
        </w:tc>
        <w:tc>
          <w:tcPr>
            <w:tcW w:w="10404" w:type="dxa"/>
          </w:tcPr>
          <w:p w14:paraId="3E2CB587" w14:textId="7FAA8D78" w:rsidR="00244B55" w:rsidRPr="009A673A" w:rsidRDefault="00EB0EA2" w:rsidP="00B17C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673A">
              <w:rPr>
                <w:rFonts w:ascii="Times New Roman" w:hAnsi="Times New Roman" w:cs="Times New Roman"/>
              </w:rPr>
              <w:t>NA</w:t>
            </w:r>
          </w:p>
        </w:tc>
      </w:tr>
    </w:tbl>
    <w:p w14:paraId="5A510712" w14:textId="77777777" w:rsidR="00244B55" w:rsidRPr="009A673A" w:rsidRDefault="00244B55" w:rsidP="00B17C1B">
      <w:pPr>
        <w:rPr>
          <w:rFonts w:ascii="Times New Roman" w:hAnsi="Times New Roman" w:cs="Times New Roman"/>
        </w:rPr>
      </w:pPr>
    </w:p>
    <w:p w14:paraId="71892C5B" w14:textId="77777777" w:rsidR="00244B55" w:rsidRPr="009A673A" w:rsidRDefault="00244B55" w:rsidP="00B17C1B">
      <w:pPr>
        <w:rPr>
          <w:rFonts w:ascii="Times New Roman" w:hAnsi="Times New Roman" w:cs="Times New Roman"/>
        </w:rPr>
      </w:pPr>
    </w:p>
    <w:p w14:paraId="367791B3" w14:textId="77777777" w:rsidR="00244B55" w:rsidRPr="009A673A" w:rsidRDefault="00244B55" w:rsidP="00B17C1B">
      <w:pPr>
        <w:rPr>
          <w:rFonts w:ascii="Times New Roman" w:hAnsi="Times New Roman" w:cs="Times New Roman"/>
        </w:rPr>
        <w:sectPr w:rsidR="00244B55" w:rsidRPr="009A673A" w:rsidSect="00D15A23">
          <w:type w:val="continuous"/>
          <w:pgSz w:w="16838" w:h="11906" w:orient="landscape"/>
          <w:pgMar w:top="1440" w:right="1440" w:bottom="1440" w:left="1440" w:header="708" w:footer="708" w:gutter="0"/>
          <w:cols w:space="708"/>
          <w:docGrid w:linePitch="360"/>
        </w:sectPr>
      </w:pPr>
    </w:p>
    <w:p w14:paraId="0785F467" w14:textId="77777777" w:rsidR="00262564" w:rsidRPr="009A673A" w:rsidRDefault="00262564">
      <w:pPr>
        <w:spacing w:after="0" w:line="240" w:lineRule="auto"/>
        <w:jc w:val="left"/>
        <w:rPr>
          <w:rFonts w:ascii="Times New Roman" w:hAnsi="Times New Roman" w:cs="Times New Roman"/>
        </w:rPr>
      </w:pPr>
      <w:r w:rsidRPr="009A673A">
        <w:rPr>
          <w:rFonts w:ascii="Times New Roman" w:hAnsi="Times New Roman" w:cs="Times New Roman"/>
        </w:rPr>
        <w:br w:type="page"/>
      </w:r>
    </w:p>
    <w:p w14:paraId="6DC0FBE5" w14:textId="1661943D" w:rsidR="00E916DA" w:rsidRPr="009A673A" w:rsidRDefault="00E916DA" w:rsidP="002125A5">
      <w:pPr>
        <w:pStyle w:val="Tabletext"/>
        <w:rPr>
          <w:rFonts w:ascii="Times New Roman" w:hAnsi="Times New Roman" w:cs="Times New Roman"/>
        </w:rPr>
      </w:pPr>
      <w:r w:rsidRPr="009A673A">
        <w:rPr>
          <w:rFonts w:ascii="Times New Roman" w:hAnsi="Times New Roman" w:cs="Times New Roman"/>
        </w:rPr>
        <w:lastRenderedPageBreak/>
        <w:t xml:space="preserve">Figure </w:t>
      </w:r>
      <w:r w:rsidR="0026264C" w:rsidRPr="009A673A">
        <w:rPr>
          <w:rFonts w:ascii="Times New Roman" w:hAnsi="Times New Roman" w:cs="Times New Roman"/>
        </w:rPr>
        <w:fldChar w:fldCharType="begin"/>
      </w:r>
      <w:r w:rsidR="0026264C" w:rsidRPr="009A673A">
        <w:rPr>
          <w:rFonts w:ascii="Times New Roman" w:hAnsi="Times New Roman" w:cs="Times New Roman"/>
        </w:rPr>
        <w:instrText xml:space="preserve"> STYLEREF 1 \s </w:instrText>
      </w:r>
      <w:r w:rsidR="0026264C" w:rsidRPr="009A673A">
        <w:rPr>
          <w:rFonts w:ascii="Times New Roman" w:hAnsi="Times New Roman" w:cs="Times New Roman"/>
        </w:rPr>
        <w:fldChar w:fldCharType="separate"/>
      </w:r>
      <w:r w:rsidR="003D1493">
        <w:rPr>
          <w:rFonts w:ascii="Times New Roman" w:hAnsi="Times New Roman" w:cs="Times New Roman"/>
          <w:noProof/>
        </w:rPr>
        <w:t>A</w:t>
      </w:r>
      <w:r w:rsidR="0026264C" w:rsidRPr="009A673A">
        <w:rPr>
          <w:rFonts w:ascii="Times New Roman" w:hAnsi="Times New Roman" w:cs="Times New Roman"/>
        </w:rPr>
        <w:fldChar w:fldCharType="end"/>
      </w:r>
      <w:r w:rsidR="00BE3CE5" w:rsidRPr="009A673A">
        <w:rPr>
          <w:rFonts w:ascii="Times New Roman" w:hAnsi="Times New Roman" w:cs="Times New Roman"/>
        </w:rPr>
        <w:noBreakHyphen/>
      </w:r>
      <w:r w:rsidR="00536879" w:rsidRPr="009A673A">
        <w:rPr>
          <w:rFonts w:ascii="Times New Roman" w:hAnsi="Times New Roman" w:cs="Times New Roman"/>
        </w:rPr>
        <w:t xml:space="preserve">7 </w:t>
      </w:r>
      <w:r w:rsidRPr="009A673A">
        <w:rPr>
          <w:rFonts w:ascii="Times New Roman" w:hAnsi="Times New Roman" w:cs="Times New Roman"/>
        </w:rPr>
        <w:t>- Causal structure of risk factor associations and disease dependencies for incident stroke</w:t>
      </w:r>
    </w:p>
    <w:p w14:paraId="5E772B5A" w14:textId="11BD2AFA" w:rsidR="004A2B2B" w:rsidRPr="009A673A" w:rsidRDefault="00F90F47" w:rsidP="00E916DA">
      <w:pPr>
        <w:jc w:val="center"/>
        <w:rPr>
          <w:rFonts w:ascii="Times New Roman" w:hAnsi="Times New Roman" w:cs="Times New Roman"/>
        </w:rPr>
      </w:pPr>
      <w:r w:rsidRPr="009A673A">
        <w:rPr>
          <w:rFonts w:ascii="Times New Roman" w:hAnsi="Times New Roman" w:cs="Times New Roman"/>
          <w:noProof/>
        </w:rPr>
        <w:drawing>
          <wp:inline distT="0" distB="0" distL="0" distR="0" wp14:anchorId="037467B6" wp14:editId="0F89B0DA">
            <wp:extent cx="8858250" cy="3762375"/>
            <wp:effectExtent l="0" t="0" r="0" b="9525"/>
            <wp:docPr id="1322133068"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3"/>
                    <pic:cNvPicPr/>
                  </pic:nvPicPr>
                  <pic:blipFill>
                    <a:blip r:embed="rId24">
                      <a:extLst>
                        <a:ext uri="{28A0092B-C50C-407E-A947-70E740481C1C}">
                          <a14:useLocalDpi xmlns:a14="http://schemas.microsoft.com/office/drawing/2010/main" val="0"/>
                        </a:ext>
                      </a:extLst>
                    </a:blip>
                    <a:srcRect t="15744" b="18339"/>
                    <a:stretch>
                      <a:fillRect/>
                    </a:stretch>
                  </pic:blipFill>
                  <pic:spPr>
                    <a:xfrm>
                      <a:off x="0" y="0"/>
                      <a:ext cx="8858250" cy="3762375"/>
                    </a:xfrm>
                    <a:prstGeom prst="rect">
                      <a:avLst/>
                    </a:prstGeom>
                  </pic:spPr>
                </pic:pic>
              </a:graphicData>
            </a:graphic>
          </wp:inline>
        </w:drawing>
      </w:r>
    </w:p>
    <w:p w14:paraId="20FA6051" w14:textId="77777777" w:rsidR="00F90F47" w:rsidRPr="009A673A" w:rsidRDefault="00F90F47" w:rsidP="00E916DA">
      <w:pPr>
        <w:jc w:val="center"/>
        <w:rPr>
          <w:rFonts w:ascii="Times New Roman" w:hAnsi="Times New Roman" w:cs="Times New Roman"/>
        </w:rPr>
      </w:pPr>
    </w:p>
    <w:p w14:paraId="01698F78" w14:textId="77777777" w:rsidR="00F90F47" w:rsidRPr="009A673A" w:rsidRDefault="00F90F47" w:rsidP="00E916DA">
      <w:pPr>
        <w:jc w:val="center"/>
        <w:rPr>
          <w:rFonts w:ascii="Times New Roman" w:hAnsi="Times New Roman" w:cs="Times New Roman"/>
        </w:rPr>
      </w:pPr>
    </w:p>
    <w:p w14:paraId="44EA3256" w14:textId="5E24BCD9" w:rsidR="00F90F47" w:rsidRPr="009A673A" w:rsidRDefault="00F90F47">
      <w:pPr>
        <w:spacing w:after="0" w:line="240" w:lineRule="auto"/>
        <w:jc w:val="left"/>
        <w:rPr>
          <w:rFonts w:ascii="Times New Roman" w:hAnsi="Times New Roman" w:cs="Times New Roman"/>
        </w:rPr>
      </w:pPr>
      <w:r w:rsidRPr="009A673A">
        <w:rPr>
          <w:rFonts w:ascii="Times New Roman" w:hAnsi="Times New Roman" w:cs="Times New Roman"/>
        </w:rPr>
        <w:br w:type="page"/>
      </w:r>
    </w:p>
    <w:p w14:paraId="5018F21C" w14:textId="2C7B9BB3" w:rsidR="00275439" w:rsidRPr="009A673A" w:rsidRDefault="00244B55" w:rsidP="00AD50C7">
      <w:pPr>
        <w:pStyle w:val="Tabletext"/>
        <w:rPr>
          <w:rFonts w:ascii="Times New Roman" w:hAnsi="Times New Roman" w:cs="Times New Roman"/>
        </w:rPr>
      </w:pPr>
      <w:r w:rsidRPr="009A673A">
        <w:rPr>
          <w:rFonts w:ascii="Times New Roman" w:hAnsi="Times New Roman" w:cs="Times New Roman"/>
        </w:rPr>
        <w:lastRenderedPageBreak/>
        <w:t xml:space="preserve"> </w:t>
      </w:r>
      <w:r w:rsidR="00275439" w:rsidRPr="009A673A">
        <w:rPr>
          <w:rFonts w:ascii="Times New Roman" w:hAnsi="Times New Roman" w:cs="Times New Roman"/>
        </w:rPr>
        <w:t xml:space="preserve">Table </w:t>
      </w:r>
      <w:r w:rsidR="0026264C" w:rsidRPr="009A673A">
        <w:rPr>
          <w:rFonts w:ascii="Times New Roman" w:hAnsi="Times New Roman" w:cs="Times New Roman"/>
        </w:rPr>
        <w:fldChar w:fldCharType="begin"/>
      </w:r>
      <w:r w:rsidR="0026264C" w:rsidRPr="009A673A">
        <w:rPr>
          <w:rFonts w:ascii="Times New Roman" w:hAnsi="Times New Roman" w:cs="Times New Roman"/>
        </w:rPr>
        <w:instrText xml:space="preserve"> STYLEREF 1 \s </w:instrText>
      </w:r>
      <w:r w:rsidR="0026264C" w:rsidRPr="009A673A">
        <w:rPr>
          <w:rFonts w:ascii="Times New Roman" w:hAnsi="Times New Roman" w:cs="Times New Roman"/>
        </w:rPr>
        <w:fldChar w:fldCharType="separate"/>
      </w:r>
      <w:r w:rsidR="003D1493">
        <w:rPr>
          <w:rFonts w:ascii="Times New Roman" w:hAnsi="Times New Roman" w:cs="Times New Roman"/>
          <w:noProof/>
        </w:rPr>
        <w:t>A</w:t>
      </w:r>
      <w:r w:rsidR="0026264C" w:rsidRPr="009A673A">
        <w:rPr>
          <w:rFonts w:ascii="Times New Roman" w:hAnsi="Times New Roman" w:cs="Times New Roman"/>
        </w:rPr>
        <w:fldChar w:fldCharType="end"/>
      </w:r>
      <w:r w:rsidR="000577B8" w:rsidRPr="009A673A">
        <w:rPr>
          <w:rFonts w:ascii="Times New Roman" w:hAnsi="Times New Roman" w:cs="Times New Roman"/>
        </w:rPr>
        <w:noBreakHyphen/>
      </w:r>
      <w:r w:rsidR="0026264C" w:rsidRPr="009A673A">
        <w:rPr>
          <w:rFonts w:ascii="Times New Roman" w:hAnsi="Times New Roman" w:cs="Times New Roman"/>
        </w:rPr>
        <w:fldChar w:fldCharType="begin"/>
      </w:r>
      <w:r w:rsidR="0026264C" w:rsidRPr="009A673A">
        <w:rPr>
          <w:rFonts w:ascii="Times New Roman" w:hAnsi="Times New Roman" w:cs="Times New Roman"/>
        </w:rPr>
        <w:instrText xml:space="preserve"> SEQ Table \* ARABIC \s 1 </w:instrText>
      </w:r>
      <w:r w:rsidR="0026264C" w:rsidRPr="009A673A">
        <w:rPr>
          <w:rFonts w:ascii="Times New Roman" w:hAnsi="Times New Roman" w:cs="Times New Roman"/>
        </w:rPr>
        <w:fldChar w:fldCharType="separate"/>
      </w:r>
      <w:r w:rsidR="003D1493">
        <w:rPr>
          <w:rFonts w:ascii="Times New Roman" w:hAnsi="Times New Roman" w:cs="Times New Roman"/>
          <w:noProof/>
        </w:rPr>
        <w:t>4</w:t>
      </w:r>
      <w:r w:rsidR="0026264C" w:rsidRPr="009A673A">
        <w:rPr>
          <w:rFonts w:ascii="Times New Roman" w:hAnsi="Times New Roman" w:cs="Times New Roman"/>
        </w:rPr>
        <w:fldChar w:fldCharType="end"/>
      </w:r>
      <w:r w:rsidR="00275439" w:rsidRPr="009A673A">
        <w:rPr>
          <w:rFonts w:ascii="Times New Roman" w:hAnsi="Times New Roman" w:cs="Times New Roman"/>
        </w:rPr>
        <w:t xml:space="preserve"> - Data sources for causal associations between risk factors and stroke incidence</w:t>
      </w:r>
    </w:p>
    <w:tbl>
      <w:tblPr>
        <w:tblStyle w:val="PlainTable21"/>
        <w:tblW w:w="0" w:type="auto"/>
        <w:tblLook w:val="0620" w:firstRow="1" w:lastRow="0" w:firstColumn="0" w:lastColumn="0" w:noHBand="1" w:noVBand="1"/>
      </w:tblPr>
      <w:tblGrid>
        <w:gridCol w:w="1737"/>
        <w:gridCol w:w="1949"/>
        <w:gridCol w:w="3450"/>
        <w:gridCol w:w="6822"/>
      </w:tblGrid>
      <w:tr w:rsidR="00834DB5" w:rsidRPr="009A673A" w14:paraId="3E24F599" w14:textId="77777777" w:rsidTr="000B0CC2">
        <w:trPr>
          <w:cnfStyle w:val="100000000000" w:firstRow="1" w:lastRow="0" w:firstColumn="0" w:lastColumn="0" w:oddVBand="0" w:evenVBand="0" w:oddHBand="0" w:evenHBand="0" w:firstRowFirstColumn="0" w:firstRowLastColumn="0" w:lastRowFirstColumn="0" w:lastRowLastColumn="0"/>
          <w:trHeight w:val="383"/>
        </w:trPr>
        <w:tc>
          <w:tcPr>
            <w:tcW w:w="0" w:type="auto"/>
          </w:tcPr>
          <w:p w14:paraId="4B5E4A9C" w14:textId="77777777" w:rsidR="00834DB5" w:rsidRPr="009A673A" w:rsidRDefault="00834DB5" w:rsidP="00B17C1B">
            <w:pPr>
              <w:rPr>
                <w:rFonts w:ascii="Times New Roman" w:hAnsi="Times New Roman" w:cs="Times New Roman"/>
              </w:rPr>
            </w:pPr>
            <w:r w:rsidRPr="009A673A">
              <w:rPr>
                <w:rFonts w:ascii="Times New Roman" w:hAnsi="Times New Roman" w:cs="Times New Roman"/>
              </w:rPr>
              <w:t>Parameter</w:t>
            </w:r>
          </w:p>
        </w:tc>
        <w:tc>
          <w:tcPr>
            <w:tcW w:w="0" w:type="auto"/>
          </w:tcPr>
          <w:p w14:paraId="57AF3DD7" w14:textId="77777777" w:rsidR="00834DB5" w:rsidRPr="009A673A" w:rsidRDefault="00834DB5" w:rsidP="00B17C1B">
            <w:pPr>
              <w:rPr>
                <w:rFonts w:ascii="Times New Roman" w:hAnsi="Times New Roman" w:cs="Times New Roman"/>
              </w:rPr>
            </w:pPr>
            <w:r w:rsidRPr="009A673A">
              <w:rPr>
                <w:rFonts w:ascii="Times New Roman" w:hAnsi="Times New Roman" w:cs="Times New Roman"/>
              </w:rPr>
              <w:t>Details</w:t>
            </w:r>
          </w:p>
        </w:tc>
        <w:tc>
          <w:tcPr>
            <w:tcW w:w="0" w:type="auto"/>
          </w:tcPr>
          <w:p w14:paraId="78E43399" w14:textId="77777777" w:rsidR="00834DB5" w:rsidRPr="009A673A" w:rsidRDefault="00834DB5" w:rsidP="00B17C1B">
            <w:pPr>
              <w:rPr>
                <w:rFonts w:ascii="Times New Roman" w:hAnsi="Times New Roman" w:cs="Times New Roman"/>
              </w:rPr>
            </w:pPr>
            <w:r w:rsidRPr="009A673A">
              <w:rPr>
                <w:rFonts w:ascii="Times New Roman" w:hAnsi="Times New Roman" w:cs="Times New Roman"/>
              </w:rPr>
              <w:t>Comments</w:t>
            </w:r>
          </w:p>
        </w:tc>
        <w:tc>
          <w:tcPr>
            <w:tcW w:w="0" w:type="auto"/>
          </w:tcPr>
          <w:p w14:paraId="659C7442" w14:textId="77777777" w:rsidR="00834DB5" w:rsidRPr="009A673A" w:rsidRDefault="00834DB5" w:rsidP="00B17C1B">
            <w:pPr>
              <w:rPr>
                <w:rFonts w:ascii="Times New Roman" w:hAnsi="Times New Roman" w:cs="Times New Roman"/>
              </w:rPr>
            </w:pPr>
            <w:r w:rsidRPr="009A673A">
              <w:rPr>
                <w:rFonts w:ascii="Times New Roman" w:hAnsi="Times New Roman" w:cs="Times New Roman"/>
              </w:rPr>
              <w:t>Source</w:t>
            </w:r>
          </w:p>
        </w:tc>
      </w:tr>
      <w:tr w:rsidR="00225DF4" w:rsidRPr="009A673A" w14:paraId="7FE20E6E" w14:textId="77777777" w:rsidTr="00275439">
        <w:trPr>
          <w:trHeight w:val="1701"/>
        </w:trPr>
        <w:tc>
          <w:tcPr>
            <w:tcW w:w="0" w:type="auto"/>
          </w:tcPr>
          <w:p w14:paraId="2AEEBE75" w14:textId="77777777" w:rsidR="00225DF4" w:rsidRPr="009A673A" w:rsidRDefault="00225DF4" w:rsidP="00B17C1B">
            <w:pPr>
              <w:rPr>
                <w:rFonts w:ascii="Times New Roman" w:hAnsi="Times New Roman" w:cs="Times New Roman"/>
              </w:rPr>
            </w:pPr>
            <w:r w:rsidRPr="009A673A">
              <w:rPr>
                <w:rFonts w:ascii="Times New Roman" w:hAnsi="Times New Roman" w:cs="Times New Roman"/>
              </w:rPr>
              <w:t>Relative risk for active smoking</w:t>
            </w:r>
          </w:p>
        </w:tc>
        <w:tc>
          <w:tcPr>
            <w:tcW w:w="0" w:type="auto"/>
          </w:tcPr>
          <w:p w14:paraId="2F46A237" w14:textId="084389E0" w:rsidR="00225DF4" w:rsidRPr="009A673A" w:rsidRDefault="00225DF4" w:rsidP="00B17C1B">
            <w:pPr>
              <w:rPr>
                <w:rFonts w:ascii="Times New Roman" w:hAnsi="Times New Roman" w:cs="Times New Roman"/>
              </w:rPr>
            </w:pPr>
            <w:r w:rsidRPr="009A673A">
              <w:rPr>
                <w:rFonts w:ascii="Times New Roman" w:hAnsi="Times New Roman" w:cs="Times New Roman"/>
              </w:rPr>
              <w:t>GBD meta-analysis</w:t>
            </w:r>
          </w:p>
        </w:tc>
        <w:tc>
          <w:tcPr>
            <w:tcW w:w="0" w:type="auto"/>
          </w:tcPr>
          <w:p w14:paraId="43C9DABE" w14:textId="68EC659E" w:rsidR="00225DF4" w:rsidRPr="009A673A" w:rsidRDefault="00225DF4" w:rsidP="00B17C1B">
            <w:pPr>
              <w:rPr>
                <w:rFonts w:ascii="Times New Roman" w:hAnsi="Times New Roman" w:cs="Times New Roman"/>
              </w:rPr>
            </w:pPr>
            <w:r w:rsidRPr="009A673A">
              <w:rPr>
                <w:rFonts w:ascii="Times New Roman" w:hAnsi="Times New Roman" w:cs="Times New Roman"/>
              </w:rPr>
              <w:t>RR from the GBD 2019 study</w:t>
            </w:r>
          </w:p>
        </w:tc>
        <w:tc>
          <w:tcPr>
            <w:tcW w:w="0" w:type="auto"/>
          </w:tcPr>
          <w:p w14:paraId="31D97ECB" w14:textId="2CA3A45A" w:rsidR="00225DF4" w:rsidRPr="009A673A" w:rsidRDefault="00225DF4" w:rsidP="00B17C1B">
            <w:pPr>
              <w:rPr>
                <w:rFonts w:ascii="Times New Roman" w:hAnsi="Times New Roman" w:cs="Times New Roman"/>
              </w:rPr>
            </w:pPr>
            <w:r w:rsidRPr="009A673A">
              <w:rPr>
                <w:rFonts w:ascii="Times New Roman" w:hAnsi="Times New Roman" w:cs="Times New Roman"/>
              </w:rPr>
              <w:t>Global Burden of Disease Study 2019 (GBD 2019) Data Resources | GHDx [Internet]. [</w:t>
            </w:r>
            <w:r w:rsidRPr="009A673A">
              <w:rPr>
                <w:rStyle w:val="ui-provider"/>
                <w:rFonts w:ascii="Times New Roman" w:hAnsi="Times New Roman" w:cs="Times New Roman"/>
                <w:sz w:val="24"/>
                <w:szCs w:val="24"/>
              </w:rPr>
              <w:t>cited 2022 Mar 16</w:t>
            </w:r>
            <w:r w:rsidRPr="009A673A">
              <w:rPr>
                <w:rFonts w:ascii="Times New Roman" w:hAnsi="Times New Roman" w:cs="Times New Roman"/>
              </w:rPr>
              <w:t xml:space="preserve">];Available from: </w:t>
            </w:r>
            <w:hyperlink r:id="rId25" w:history="1">
              <w:r w:rsidR="00751DC4" w:rsidRPr="009A673A">
                <w:rPr>
                  <w:rStyle w:val="Hyperlink"/>
                  <w:rFonts w:ascii="Times New Roman" w:hAnsi="Times New Roman" w:cs="Times New Roman"/>
                </w:rPr>
                <w:t>http://ghdx.healthdata.org/record/ihme-data/gbd-2019-relative-risks</w:t>
              </w:r>
            </w:hyperlink>
            <w:r w:rsidR="00751DC4" w:rsidRPr="009A673A">
              <w:rPr>
                <w:rFonts w:ascii="Times New Roman" w:hAnsi="Times New Roman" w:cs="Times New Roman"/>
              </w:rPr>
              <w:t xml:space="preserve"> </w:t>
            </w:r>
          </w:p>
        </w:tc>
      </w:tr>
      <w:tr w:rsidR="00834DB5" w:rsidRPr="009A673A" w14:paraId="35226BF7" w14:textId="77777777" w:rsidTr="000B0CC2">
        <w:trPr>
          <w:trHeight w:val="2689"/>
        </w:trPr>
        <w:tc>
          <w:tcPr>
            <w:tcW w:w="0" w:type="auto"/>
          </w:tcPr>
          <w:p w14:paraId="2E1C8BB3" w14:textId="77777777" w:rsidR="00834DB5" w:rsidRPr="009A673A" w:rsidRDefault="00834DB5" w:rsidP="00B17C1B">
            <w:pPr>
              <w:rPr>
                <w:rFonts w:ascii="Times New Roman" w:hAnsi="Times New Roman" w:cs="Times New Roman"/>
              </w:rPr>
            </w:pPr>
            <w:r w:rsidRPr="009A673A">
              <w:rPr>
                <w:rFonts w:ascii="Times New Roman" w:hAnsi="Times New Roman" w:cs="Times New Roman"/>
              </w:rPr>
              <w:t>Relative risk for systolic blood pressure</w:t>
            </w:r>
          </w:p>
        </w:tc>
        <w:tc>
          <w:tcPr>
            <w:tcW w:w="0" w:type="auto"/>
          </w:tcPr>
          <w:p w14:paraId="5589F374" w14:textId="77777777" w:rsidR="00834DB5" w:rsidRPr="009A673A" w:rsidRDefault="00834DB5" w:rsidP="00B17C1B">
            <w:pPr>
              <w:rPr>
                <w:rFonts w:ascii="Times New Roman" w:hAnsi="Times New Roman" w:cs="Times New Roman"/>
              </w:rPr>
            </w:pPr>
            <w:r w:rsidRPr="009A673A">
              <w:rPr>
                <w:rFonts w:ascii="Times New Roman" w:hAnsi="Times New Roman" w:cs="Times New Roman"/>
              </w:rPr>
              <w:t>Meta-analysis of individual data from 61 prospective studies</w:t>
            </w:r>
          </w:p>
        </w:tc>
        <w:tc>
          <w:tcPr>
            <w:tcW w:w="0" w:type="auto"/>
          </w:tcPr>
          <w:p w14:paraId="284D83A8" w14:textId="77777777" w:rsidR="00834DB5" w:rsidRPr="009A673A" w:rsidRDefault="00834DB5" w:rsidP="00B17C1B">
            <w:pPr>
              <w:rPr>
                <w:rFonts w:ascii="Times New Roman" w:hAnsi="Times New Roman" w:cs="Times New Roman"/>
              </w:rPr>
            </w:pPr>
            <w:r w:rsidRPr="009A673A">
              <w:rPr>
                <w:rFonts w:ascii="Times New Roman" w:hAnsi="Times New Roman" w:cs="Times New Roman"/>
              </w:rPr>
              <w:t>Stratified by age and sex. Adjusted for regression dilution and total blood cholesterol and, where available, lipid fractions (HDL and non-HDL cholesterol), diabetes, weight, alcohol consumption, and smoking at baseline.</w:t>
            </w:r>
          </w:p>
        </w:tc>
        <w:tc>
          <w:tcPr>
            <w:tcW w:w="0" w:type="auto"/>
          </w:tcPr>
          <w:p w14:paraId="40C087B1" w14:textId="77777777" w:rsidR="00834DB5" w:rsidRPr="009A673A" w:rsidRDefault="00834DB5" w:rsidP="00B17C1B">
            <w:pPr>
              <w:rPr>
                <w:rFonts w:ascii="Times New Roman" w:hAnsi="Times New Roman" w:cs="Times New Roman"/>
              </w:rPr>
            </w:pPr>
            <w:r w:rsidRPr="009A673A">
              <w:rPr>
                <w:rFonts w:ascii="Times New Roman" w:hAnsi="Times New Roman" w:cs="Times New Roman"/>
              </w:rPr>
              <w:t>Age-specific relevance of usual blood pressure to vascular mortality: a meta-analysis of individual data for one million adults in 61 prospective studies. The Lancet 2002;360:1903–13. (Figures 3 and 5)</w:t>
            </w:r>
          </w:p>
        </w:tc>
      </w:tr>
      <w:tr w:rsidR="00834DB5" w:rsidRPr="009A673A" w14:paraId="244BC614" w14:textId="77777777" w:rsidTr="00751DC4">
        <w:trPr>
          <w:trHeight w:val="1701"/>
        </w:trPr>
        <w:tc>
          <w:tcPr>
            <w:tcW w:w="0" w:type="auto"/>
          </w:tcPr>
          <w:p w14:paraId="3DD0375E" w14:textId="5C952891" w:rsidR="00834DB5" w:rsidRPr="009A673A" w:rsidRDefault="00834DB5" w:rsidP="00B17C1B">
            <w:pPr>
              <w:rPr>
                <w:rFonts w:ascii="Times New Roman" w:hAnsi="Times New Roman" w:cs="Times New Roman"/>
              </w:rPr>
            </w:pPr>
            <w:r w:rsidRPr="009A673A">
              <w:rPr>
                <w:rFonts w:ascii="Times New Roman" w:hAnsi="Times New Roman" w:cs="Times New Roman"/>
              </w:rPr>
              <w:t>Relative risk for</w:t>
            </w:r>
            <w:r w:rsidR="00941A59" w:rsidRPr="009A673A">
              <w:rPr>
                <w:rFonts w:ascii="Times New Roman" w:hAnsi="Times New Roman" w:cs="Times New Roman"/>
              </w:rPr>
              <w:t xml:space="preserve"> low-density lipoprotein cholesterol</w:t>
            </w:r>
          </w:p>
        </w:tc>
        <w:tc>
          <w:tcPr>
            <w:tcW w:w="0" w:type="auto"/>
          </w:tcPr>
          <w:p w14:paraId="3E5D9424" w14:textId="61421C5D" w:rsidR="00834DB5" w:rsidRPr="009A673A" w:rsidRDefault="00834DB5" w:rsidP="00B17C1B">
            <w:pPr>
              <w:rPr>
                <w:rFonts w:ascii="Times New Roman" w:hAnsi="Times New Roman" w:cs="Times New Roman"/>
              </w:rPr>
            </w:pPr>
            <w:r w:rsidRPr="009A673A">
              <w:rPr>
                <w:rFonts w:ascii="Times New Roman" w:hAnsi="Times New Roman" w:cs="Times New Roman"/>
              </w:rPr>
              <w:t xml:space="preserve">Meta-analysis of individual data from </w:t>
            </w:r>
            <w:r w:rsidR="00AB356C" w:rsidRPr="009A673A">
              <w:rPr>
                <w:rFonts w:ascii="Times New Roman" w:hAnsi="Times New Roman" w:cs="Times New Roman"/>
              </w:rPr>
              <w:t>32</w:t>
            </w:r>
            <w:r w:rsidR="009F56B4" w:rsidRPr="009A673A">
              <w:rPr>
                <w:rFonts w:ascii="Times New Roman" w:hAnsi="Times New Roman" w:cs="Times New Roman"/>
              </w:rPr>
              <w:t xml:space="preserve"> </w:t>
            </w:r>
            <w:r w:rsidRPr="009A673A">
              <w:rPr>
                <w:rFonts w:ascii="Times New Roman" w:hAnsi="Times New Roman" w:cs="Times New Roman"/>
              </w:rPr>
              <w:t>prospective studies</w:t>
            </w:r>
          </w:p>
        </w:tc>
        <w:tc>
          <w:tcPr>
            <w:tcW w:w="0" w:type="auto"/>
          </w:tcPr>
          <w:p w14:paraId="2709089D" w14:textId="7FB990BB" w:rsidR="00834DB5" w:rsidRPr="009A673A" w:rsidRDefault="00834DB5" w:rsidP="00B17C1B">
            <w:pPr>
              <w:rPr>
                <w:rFonts w:ascii="Times New Roman" w:hAnsi="Times New Roman" w:cs="Times New Roman"/>
              </w:rPr>
            </w:pPr>
            <w:r w:rsidRPr="009A673A">
              <w:rPr>
                <w:rFonts w:ascii="Times New Roman" w:hAnsi="Times New Roman" w:cs="Times New Roman"/>
              </w:rPr>
              <w:t xml:space="preserve">Adjusted for </w:t>
            </w:r>
            <w:r w:rsidR="009839A7" w:rsidRPr="009A673A">
              <w:rPr>
                <w:rFonts w:ascii="Times New Roman" w:hAnsi="Times New Roman" w:cs="Times New Roman"/>
              </w:rPr>
              <w:t>age, sex, SBP, smoking status, history of diabetes, BMI, HDL-c, and TG We extrapolate HR for people aged between 30-39 using 40-59.</w:t>
            </w:r>
          </w:p>
        </w:tc>
        <w:tc>
          <w:tcPr>
            <w:tcW w:w="0" w:type="auto"/>
          </w:tcPr>
          <w:p w14:paraId="209C3937" w14:textId="7D0EE526" w:rsidR="00834DB5" w:rsidRPr="009A673A" w:rsidRDefault="00763A80" w:rsidP="00E52B9A">
            <w:pPr>
              <w:rPr>
                <w:rFonts w:ascii="Times New Roman" w:hAnsi="Times New Roman" w:cs="Times New Roman"/>
              </w:rPr>
            </w:pPr>
            <w:r w:rsidRPr="009A673A">
              <w:rPr>
                <w:rFonts w:ascii="Times New Roman" w:hAnsi="Times New Roman" w:cs="Times New Roman"/>
              </w:rPr>
              <w:t>Major lipids, apolipoproteins, and risk of vascular disease. Emerging Risk Factors Collaboration, et al. JAMA. 2009 Nov 11;302(18):1993-2000.</w:t>
            </w:r>
            <w:r w:rsidR="00947D53" w:rsidRPr="009A673A">
              <w:rPr>
                <w:rFonts w:ascii="Times New Roman" w:hAnsi="Times New Roman" w:cs="Times New Roman"/>
              </w:rPr>
              <w:t xml:space="preserve"> (P1997 left top in results section and eTable 5 for ischemic stroke</w:t>
            </w:r>
            <w:r w:rsidR="006D11A1" w:rsidRPr="009A673A">
              <w:rPr>
                <w:rFonts w:ascii="Times New Roman" w:hAnsi="Times New Roman" w:cs="Times New Roman"/>
              </w:rPr>
              <w:t>: non-HDL-c corresponding to LDL-c due to adjustment for HDL-c and TG</w:t>
            </w:r>
            <w:r w:rsidR="00947D53" w:rsidRPr="009A673A">
              <w:rPr>
                <w:rFonts w:ascii="Times New Roman" w:hAnsi="Times New Roman" w:cs="Times New Roman"/>
              </w:rPr>
              <w:t xml:space="preserve"> (1.12 [1.04-1.20</w:t>
            </w:r>
            <w:r w:rsidR="002443F8" w:rsidRPr="009A673A">
              <w:rPr>
                <w:rFonts w:ascii="Times New Roman" w:hAnsi="Times New Roman" w:cs="Times New Roman"/>
              </w:rPr>
              <w:t>]</w:t>
            </w:r>
            <w:r w:rsidR="00947D53" w:rsidRPr="009A673A">
              <w:rPr>
                <w:rFonts w:ascii="Times New Roman" w:hAnsi="Times New Roman" w:cs="Times New Roman"/>
              </w:rPr>
              <w:t>). Based on the HR of ischemic stroke, we obtained adjusted HR of all types s</w:t>
            </w:r>
            <w:r w:rsidR="009A673A">
              <w:rPr>
                <w:rFonts w:ascii="Times New Roman" w:hAnsi="Times New Roman" w:cs="Times New Roman" w:hint="eastAsia"/>
                <w:lang w:eastAsia="ja-JP"/>
              </w:rPr>
              <w:t>t</w:t>
            </w:r>
            <w:r w:rsidR="00947D53" w:rsidRPr="009A673A">
              <w:rPr>
                <w:rFonts w:ascii="Times New Roman" w:hAnsi="Times New Roman" w:cs="Times New Roman"/>
              </w:rPr>
              <w:t>roke by ratios of non-ischemic stroke to ischemic stroke)</w:t>
            </w:r>
          </w:p>
        </w:tc>
      </w:tr>
      <w:tr w:rsidR="00834DB5" w:rsidRPr="009A673A" w14:paraId="190C66D3" w14:textId="77777777" w:rsidTr="00751DC4">
        <w:trPr>
          <w:trHeight w:val="1701"/>
        </w:trPr>
        <w:tc>
          <w:tcPr>
            <w:tcW w:w="0" w:type="auto"/>
          </w:tcPr>
          <w:p w14:paraId="04F54D09" w14:textId="0BD16C32" w:rsidR="00834DB5" w:rsidRPr="009A673A" w:rsidRDefault="00834DB5" w:rsidP="00B17C1B">
            <w:pPr>
              <w:rPr>
                <w:rFonts w:ascii="Times New Roman" w:hAnsi="Times New Roman" w:cs="Times New Roman"/>
              </w:rPr>
            </w:pPr>
            <w:r w:rsidRPr="009A673A">
              <w:rPr>
                <w:rFonts w:ascii="Times New Roman" w:hAnsi="Times New Roman" w:cs="Times New Roman"/>
              </w:rPr>
              <w:lastRenderedPageBreak/>
              <w:t>Relative risk for body mass index</w:t>
            </w:r>
          </w:p>
        </w:tc>
        <w:tc>
          <w:tcPr>
            <w:tcW w:w="0" w:type="auto"/>
          </w:tcPr>
          <w:p w14:paraId="7519D218" w14:textId="6918FC2E" w:rsidR="00834DB5" w:rsidRPr="009A673A" w:rsidRDefault="00834DB5" w:rsidP="00B17C1B">
            <w:pPr>
              <w:rPr>
                <w:rFonts w:ascii="Times New Roman" w:hAnsi="Times New Roman" w:cs="Times New Roman"/>
              </w:rPr>
            </w:pPr>
            <w:r w:rsidRPr="009A673A">
              <w:rPr>
                <w:rFonts w:ascii="Times New Roman" w:hAnsi="Times New Roman" w:cs="Times New Roman"/>
              </w:rPr>
              <w:t>Meta-analysis of 58 prospective studies</w:t>
            </w:r>
          </w:p>
        </w:tc>
        <w:tc>
          <w:tcPr>
            <w:tcW w:w="0" w:type="auto"/>
          </w:tcPr>
          <w:p w14:paraId="7A9DC865" w14:textId="7E8F5509" w:rsidR="00834DB5" w:rsidRPr="009A673A" w:rsidRDefault="00834DB5" w:rsidP="00B17C1B">
            <w:pPr>
              <w:rPr>
                <w:rFonts w:ascii="Times New Roman" w:hAnsi="Times New Roman" w:cs="Times New Roman"/>
              </w:rPr>
            </w:pPr>
            <w:r w:rsidRPr="009A673A">
              <w:rPr>
                <w:rFonts w:ascii="Times New Roman" w:hAnsi="Times New Roman" w:cs="Times New Roman"/>
              </w:rPr>
              <w:t>Stratified by age. Adjusted for age, sex, smoking status, systolic blood pressure, history of diabetes, and total and HDL cholesterol.</w:t>
            </w:r>
          </w:p>
        </w:tc>
        <w:tc>
          <w:tcPr>
            <w:tcW w:w="0" w:type="auto"/>
          </w:tcPr>
          <w:p w14:paraId="121DB744" w14:textId="5BBE42CA" w:rsidR="00834DB5" w:rsidRPr="009A673A" w:rsidRDefault="00834DB5" w:rsidP="00B17C1B">
            <w:pPr>
              <w:rPr>
                <w:rFonts w:ascii="Times New Roman" w:hAnsi="Times New Roman" w:cs="Times New Roman"/>
              </w:rPr>
            </w:pPr>
            <w:r w:rsidRPr="009A673A">
              <w:rPr>
                <w:rFonts w:ascii="Times New Roman" w:hAnsi="Times New Roman" w:cs="Times New Roman"/>
              </w:rPr>
              <w:t>The Emerging Risk Factors Collaboration. Separate and combined associations of body-mass index and abdominal adiposity with cardiovascular disease: collaborative analysis of 58 prospective studies. The Lancet 2011;377:1085–95. (Table 1 and Figure 2)</w:t>
            </w:r>
          </w:p>
        </w:tc>
      </w:tr>
      <w:tr w:rsidR="008E0082" w:rsidRPr="009A673A" w14:paraId="746DA502" w14:textId="77777777" w:rsidTr="000B0CC2">
        <w:trPr>
          <w:trHeight w:val="1130"/>
        </w:trPr>
        <w:tc>
          <w:tcPr>
            <w:tcW w:w="0" w:type="auto"/>
          </w:tcPr>
          <w:p w14:paraId="7FDD6FF0" w14:textId="2B1699DD" w:rsidR="008E0082" w:rsidRPr="009A673A" w:rsidRDefault="008E0082" w:rsidP="008E0082">
            <w:pPr>
              <w:rPr>
                <w:rFonts w:ascii="Times New Roman" w:hAnsi="Times New Roman" w:cs="Times New Roman"/>
              </w:rPr>
            </w:pPr>
            <w:r w:rsidRPr="009A673A">
              <w:rPr>
                <w:rFonts w:ascii="Times New Roman" w:hAnsi="Times New Roman" w:cs="Times New Roman"/>
              </w:rPr>
              <w:t>Relative risk for hemoglobin A1c</w:t>
            </w:r>
          </w:p>
        </w:tc>
        <w:tc>
          <w:tcPr>
            <w:tcW w:w="0" w:type="auto"/>
          </w:tcPr>
          <w:p w14:paraId="6D1C5840" w14:textId="60C3F1D6" w:rsidR="008E0082" w:rsidRPr="009A673A" w:rsidRDefault="008E0082" w:rsidP="008E0082">
            <w:pPr>
              <w:rPr>
                <w:rFonts w:ascii="Times New Roman" w:hAnsi="Times New Roman" w:cs="Times New Roman"/>
              </w:rPr>
            </w:pPr>
            <w:r w:rsidRPr="009A673A">
              <w:rPr>
                <w:rFonts w:ascii="Times New Roman" w:hAnsi="Times New Roman" w:cs="Times New Roman"/>
                <w:lang w:eastAsia="ja-JP"/>
              </w:rPr>
              <w:t xml:space="preserve">Meta-analysis of </w:t>
            </w:r>
            <w:r w:rsidR="00237BAA" w:rsidRPr="009A673A">
              <w:rPr>
                <w:rFonts w:ascii="Times New Roman" w:hAnsi="Times New Roman" w:cs="Times New Roman"/>
                <w:lang w:eastAsia="ja-JP"/>
              </w:rPr>
              <w:t>4</w:t>
            </w:r>
            <w:r w:rsidRPr="009A673A">
              <w:rPr>
                <w:rFonts w:ascii="Times New Roman" w:hAnsi="Times New Roman" w:cs="Times New Roman"/>
                <w:lang w:eastAsia="ja-JP"/>
              </w:rPr>
              <w:t xml:space="preserve"> prospective studies </w:t>
            </w:r>
          </w:p>
        </w:tc>
        <w:tc>
          <w:tcPr>
            <w:tcW w:w="0" w:type="auto"/>
          </w:tcPr>
          <w:p w14:paraId="73727812" w14:textId="698A22BF" w:rsidR="008E0082" w:rsidRPr="009A673A" w:rsidRDefault="008E0082" w:rsidP="007241CA">
            <w:pPr>
              <w:rPr>
                <w:rFonts w:ascii="Times New Roman" w:hAnsi="Times New Roman" w:cs="Times New Roman"/>
              </w:rPr>
            </w:pPr>
            <w:r w:rsidRPr="009A673A">
              <w:rPr>
                <w:rFonts w:ascii="Times New Roman" w:hAnsi="Times New Roman" w:cs="Times New Roman"/>
                <w:lang w:eastAsia="ja-JP"/>
              </w:rPr>
              <w:t xml:space="preserve">Adjusted for </w:t>
            </w:r>
            <w:r w:rsidR="004D0BD1" w:rsidRPr="009A673A">
              <w:rPr>
                <w:rFonts w:ascii="Times New Roman" w:hAnsi="Times New Roman" w:cs="Times New Roman"/>
                <w:lang w:eastAsia="ja-JP"/>
              </w:rPr>
              <w:t xml:space="preserve">age, sex, blood pressure, smoking, </w:t>
            </w:r>
            <w:r w:rsidR="007241CA" w:rsidRPr="009A673A">
              <w:rPr>
                <w:rFonts w:ascii="Times New Roman" w:hAnsi="Times New Roman" w:cs="Times New Roman"/>
                <w:lang w:eastAsia="ja-JP"/>
              </w:rPr>
              <w:t>and lipid</w:t>
            </w:r>
            <w:r w:rsidRPr="009A673A">
              <w:rPr>
                <w:rFonts w:ascii="Times New Roman" w:hAnsi="Times New Roman" w:cs="Times New Roman"/>
                <w:lang w:eastAsia="ja-JP"/>
              </w:rPr>
              <w:t xml:space="preserve"> in most of the meta-</w:t>
            </w:r>
            <w:r w:rsidR="009A673A" w:rsidRPr="009A673A">
              <w:rPr>
                <w:rFonts w:ascii="Times New Roman" w:hAnsi="Times New Roman" w:cs="Times New Roman"/>
                <w:lang w:eastAsia="ja-JP"/>
              </w:rPr>
              <w:t>analyzed</w:t>
            </w:r>
            <w:r w:rsidRPr="009A673A">
              <w:rPr>
                <w:rFonts w:ascii="Times New Roman" w:hAnsi="Times New Roman" w:cs="Times New Roman"/>
                <w:lang w:eastAsia="ja-JP"/>
              </w:rPr>
              <w:t xml:space="preserve"> studies.</w:t>
            </w:r>
          </w:p>
        </w:tc>
        <w:tc>
          <w:tcPr>
            <w:tcW w:w="0" w:type="auto"/>
          </w:tcPr>
          <w:p w14:paraId="09754F3E" w14:textId="6ACC2907" w:rsidR="008E0082" w:rsidRPr="009A673A" w:rsidRDefault="008E0082" w:rsidP="008E0082">
            <w:pPr>
              <w:rPr>
                <w:rFonts w:ascii="Times New Roman" w:hAnsi="Times New Roman" w:cs="Times New Roman"/>
              </w:rPr>
            </w:pPr>
            <w:r w:rsidRPr="009A673A">
              <w:rPr>
                <w:rFonts w:ascii="Times New Roman" w:hAnsi="Times New Roman" w:cs="Times New Roman"/>
              </w:rPr>
              <w:t>Zhang Y, et al. Glycosylated hemoglobin in relationship to cardiovascular outcomes and death in patients with type 2 diabetes: a systematic</w:t>
            </w:r>
            <w:r w:rsidRPr="009A673A">
              <w:rPr>
                <w:rFonts w:ascii="Times New Roman" w:hAnsi="Times New Roman" w:cs="Times New Roman"/>
                <w:lang w:eastAsia="ja-JP"/>
              </w:rPr>
              <w:t xml:space="preserve"> </w:t>
            </w:r>
            <w:r w:rsidRPr="009A673A">
              <w:rPr>
                <w:rFonts w:ascii="Times New Roman" w:hAnsi="Times New Roman" w:cs="Times New Roman"/>
              </w:rPr>
              <w:t>review and meta-analysis. PLoS One. 2012;7(8):e42551. (Figure 2)</w:t>
            </w:r>
          </w:p>
        </w:tc>
      </w:tr>
      <w:tr w:rsidR="00834DB5" w:rsidRPr="009A673A" w14:paraId="5B5C1FD7" w14:textId="77777777" w:rsidTr="000B0CC2">
        <w:trPr>
          <w:trHeight w:val="1558"/>
        </w:trPr>
        <w:tc>
          <w:tcPr>
            <w:tcW w:w="0" w:type="auto"/>
          </w:tcPr>
          <w:p w14:paraId="14771771" w14:textId="77777777" w:rsidR="00834DB5" w:rsidRPr="009A673A" w:rsidRDefault="00834DB5" w:rsidP="00B17C1B">
            <w:pPr>
              <w:rPr>
                <w:rFonts w:ascii="Times New Roman" w:hAnsi="Times New Roman" w:cs="Times New Roman"/>
              </w:rPr>
            </w:pPr>
            <w:r w:rsidRPr="009A673A">
              <w:rPr>
                <w:rFonts w:ascii="Times New Roman" w:hAnsi="Times New Roman" w:cs="Times New Roman"/>
              </w:rPr>
              <w:t>Relative risk for physical activity</w:t>
            </w:r>
          </w:p>
        </w:tc>
        <w:tc>
          <w:tcPr>
            <w:tcW w:w="0" w:type="auto"/>
          </w:tcPr>
          <w:p w14:paraId="02082EBC" w14:textId="7363F790" w:rsidR="00834DB5" w:rsidRPr="009A673A" w:rsidRDefault="00834DB5" w:rsidP="00B17C1B">
            <w:pPr>
              <w:rPr>
                <w:rFonts w:ascii="Times New Roman" w:hAnsi="Times New Roman" w:cs="Times New Roman"/>
              </w:rPr>
            </w:pPr>
            <w:r w:rsidRPr="009A673A">
              <w:rPr>
                <w:rFonts w:ascii="Times New Roman" w:hAnsi="Times New Roman" w:cs="Times New Roman"/>
              </w:rPr>
              <w:t xml:space="preserve">Meta-analysis of 18 cohort studies for CHD and 8 cohort studies for </w:t>
            </w:r>
            <w:r w:rsidR="009A673A" w:rsidRPr="009A673A">
              <w:rPr>
                <w:rFonts w:ascii="Times New Roman" w:hAnsi="Times New Roman" w:cs="Times New Roman"/>
              </w:rPr>
              <w:t>ischemic</w:t>
            </w:r>
            <w:r w:rsidRPr="009A673A">
              <w:rPr>
                <w:rFonts w:ascii="Times New Roman" w:hAnsi="Times New Roman" w:cs="Times New Roman"/>
              </w:rPr>
              <w:t xml:space="preserve"> stroke</w:t>
            </w:r>
          </w:p>
        </w:tc>
        <w:tc>
          <w:tcPr>
            <w:tcW w:w="0" w:type="auto"/>
          </w:tcPr>
          <w:p w14:paraId="0EF59CF8" w14:textId="77777777" w:rsidR="00834DB5" w:rsidRPr="009A673A" w:rsidRDefault="00834DB5" w:rsidP="00B17C1B">
            <w:pPr>
              <w:rPr>
                <w:rFonts w:ascii="Times New Roman" w:hAnsi="Times New Roman" w:cs="Times New Roman"/>
              </w:rPr>
            </w:pPr>
            <w:r w:rsidRPr="009A673A">
              <w:rPr>
                <w:rFonts w:ascii="Times New Roman" w:hAnsi="Times New Roman" w:cs="Times New Roman"/>
              </w:rPr>
              <w:t>Stratified by age and sex. Adjusted for measurement error, age, sex, smoking, blood pressure and cholesterol.</w:t>
            </w:r>
          </w:p>
        </w:tc>
        <w:tc>
          <w:tcPr>
            <w:tcW w:w="0" w:type="auto"/>
          </w:tcPr>
          <w:p w14:paraId="7F93922F" w14:textId="5D1D4B05" w:rsidR="00834DB5" w:rsidRPr="009A673A" w:rsidRDefault="00834DB5" w:rsidP="00B17C1B">
            <w:pPr>
              <w:rPr>
                <w:rFonts w:ascii="Times New Roman" w:hAnsi="Times New Roman" w:cs="Times New Roman"/>
              </w:rPr>
            </w:pPr>
            <w:r w:rsidRPr="009A673A">
              <w:rPr>
                <w:rFonts w:ascii="Times New Roman" w:hAnsi="Times New Roman" w:cs="Times New Roman"/>
              </w:rPr>
              <w:t xml:space="preserve">Bull FC, Armstrong TP, Dixon T, Ham S, Neiman A, Pratt M. Comparative quantification of health risks. Chapter 10: physical inactivity. Geneva: World Health </w:t>
            </w:r>
            <w:r w:rsidR="009A673A" w:rsidRPr="009A673A">
              <w:rPr>
                <w:rFonts w:ascii="Times New Roman" w:hAnsi="Times New Roman" w:cs="Times New Roman"/>
              </w:rPr>
              <w:t>Organization</w:t>
            </w:r>
            <w:r w:rsidRPr="009A673A">
              <w:rPr>
                <w:rFonts w:ascii="Times New Roman" w:hAnsi="Times New Roman" w:cs="Times New Roman"/>
              </w:rPr>
              <w:t>; 2004. (Tables 10.19 and 10.20)</w:t>
            </w:r>
          </w:p>
        </w:tc>
      </w:tr>
      <w:tr w:rsidR="00834DB5" w:rsidRPr="009A673A" w14:paraId="7C949CBC" w14:textId="77777777" w:rsidTr="000B0CC2">
        <w:trPr>
          <w:trHeight w:val="1271"/>
        </w:trPr>
        <w:tc>
          <w:tcPr>
            <w:tcW w:w="0" w:type="auto"/>
          </w:tcPr>
          <w:p w14:paraId="6E4BC0F2" w14:textId="77777777" w:rsidR="00834DB5" w:rsidRPr="009A673A" w:rsidRDefault="00834DB5" w:rsidP="00B17C1B">
            <w:pPr>
              <w:rPr>
                <w:rFonts w:ascii="Times New Roman" w:hAnsi="Times New Roman" w:cs="Times New Roman"/>
              </w:rPr>
            </w:pPr>
            <w:r w:rsidRPr="009A673A">
              <w:rPr>
                <w:rFonts w:ascii="Times New Roman" w:hAnsi="Times New Roman" w:cs="Times New Roman"/>
              </w:rPr>
              <w:t>Relative risk for fruit and vegetable consumption</w:t>
            </w:r>
          </w:p>
        </w:tc>
        <w:tc>
          <w:tcPr>
            <w:tcW w:w="0" w:type="auto"/>
          </w:tcPr>
          <w:p w14:paraId="11C1AAA7" w14:textId="327AA8CD" w:rsidR="00834DB5" w:rsidRPr="009A673A" w:rsidRDefault="00834DB5" w:rsidP="00B17C1B">
            <w:pPr>
              <w:rPr>
                <w:rFonts w:ascii="Times New Roman" w:hAnsi="Times New Roman" w:cs="Times New Roman"/>
              </w:rPr>
            </w:pPr>
            <w:r w:rsidRPr="009A673A">
              <w:rPr>
                <w:rFonts w:ascii="Times New Roman" w:hAnsi="Times New Roman" w:cs="Times New Roman"/>
              </w:rPr>
              <w:t>Meta-analysis of 7 cohort studies</w:t>
            </w:r>
          </w:p>
        </w:tc>
        <w:tc>
          <w:tcPr>
            <w:tcW w:w="0" w:type="auto"/>
          </w:tcPr>
          <w:p w14:paraId="4DBC7DA4" w14:textId="79BDF9EF" w:rsidR="00834DB5" w:rsidRPr="009A673A" w:rsidRDefault="00834DB5" w:rsidP="00B17C1B">
            <w:pPr>
              <w:rPr>
                <w:rFonts w:ascii="Times New Roman" w:hAnsi="Times New Roman" w:cs="Times New Roman"/>
              </w:rPr>
            </w:pPr>
            <w:r w:rsidRPr="009A673A">
              <w:rPr>
                <w:rFonts w:ascii="Times New Roman" w:hAnsi="Times New Roman" w:cs="Times New Roman"/>
              </w:rPr>
              <w:t>RR per portion of F&amp;V. Multiply-adjusted.</w:t>
            </w:r>
          </w:p>
        </w:tc>
        <w:tc>
          <w:tcPr>
            <w:tcW w:w="0" w:type="auto"/>
          </w:tcPr>
          <w:p w14:paraId="56606839" w14:textId="77777777" w:rsidR="00834DB5" w:rsidRPr="009A673A" w:rsidRDefault="00834DB5" w:rsidP="00B17C1B">
            <w:pPr>
              <w:rPr>
                <w:rFonts w:ascii="Times New Roman" w:hAnsi="Times New Roman" w:cs="Times New Roman"/>
              </w:rPr>
            </w:pPr>
            <w:r w:rsidRPr="009A673A">
              <w:rPr>
                <w:rFonts w:ascii="Times New Roman" w:hAnsi="Times New Roman" w:cs="Times New Roman"/>
              </w:rPr>
              <w:t>Dauchet L, Amouyel P, Dallongeville J. Fruit and vegetable consumption and risk of stroke A meta-analysis of cohort studies. Neurology 2005;65:1193–7.</w:t>
            </w:r>
          </w:p>
          <w:p w14:paraId="532CE687" w14:textId="082A35D9" w:rsidR="00834DB5" w:rsidRPr="009A673A" w:rsidRDefault="00834DB5" w:rsidP="00B17C1B">
            <w:pPr>
              <w:rPr>
                <w:rFonts w:ascii="Times New Roman" w:hAnsi="Times New Roman" w:cs="Times New Roman"/>
              </w:rPr>
            </w:pPr>
          </w:p>
        </w:tc>
      </w:tr>
    </w:tbl>
    <w:p w14:paraId="22A70232" w14:textId="664D367F" w:rsidR="00BB0AB0" w:rsidRPr="009A673A" w:rsidRDefault="00BB0AB0" w:rsidP="00B17C1B">
      <w:pPr>
        <w:rPr>
          <w:rFonts w:ascii="Times New Roman" w:hAnsi="Times New Roman" w:cs="Times New Roman"/>
        </w:rPr>
        <w:sectPr w:rsidR="00BB0AB0" w:rsidRPr="009A673A" w:rsidSect="00D15A23">
          <w:type w:val="continuous"/>
          <w:pgSz w:w="16838" w:h="11906" w:orient="landscape"/>
          <w:pgMar w:top="1440" w:right="1440" w:bottom="1440" w:left="1440" w:header="708" w:footer="708" w:gutter="0"/>
          <w:cols w:space="708"/>
          <w:docGrid w:linePitch="360"/>
        </w:sectPr>
      </w:pPr>
    </w:p>
    <w:p w14:paraId="2F3A8565" w14:textId="77777777" w:rsidR="00E937A0" w:rsidRDefault="00E937A0" w:rsidP="00B17C1B">
      <w:pPr>
        <w:rPr>
          <w:rFonts w:ascii="Times New Roman" w:hAnsi="Times New Roman" w:cs="Times New Roman"/>
        </w:rPr>
      </w:pPr>
    </w:p>
    <w:p w14:paraId="40A66171" w14:textId="6E1C18D6" w:rsidR="00F353D1" w:rsidRDefault="00F353D1">
      <w:pPr>
        <w:spacing w:after="0" w:line="240" w:lineRule="auto"/>
        <w:jc w:val="left"/>
        <w:rPr>
          <w:rFonts w:ascii="Times New Roman" w:hAnsi="Times New Roman" w:cs="Times New Roman"/>
        </w:rPr>
      </w:pPr>
      <w:r>
        <w:rPr>
          <w:rFonts w:ascii="Times New Roman" w:hAnsi="Times New Roman" w:cs="Times New Roman"/>
        </w:rPr>
        <w:br w:type="page"/>
      </w:r>
    </w:p>
    <w:p w14:paraId="46F1BF14" w14:textId="77777777" w:rsidR="00F353D1" w:rsidRPr="009A673A" w:rsidRDefault="00F353D1" w:rsidP="00B17C1B">
      <w:pPr>
        <w:rPr>
          <w:rFonts w:ascii="Times New Roman" w:hAnsi="Times New Roman" w:cs="Times New Roman"/>
        </w:rPr>
        <w:sectPr w:rsidR="00F353D1" w:rsidRPr="009A673A" w:rsidSect="00D15A23">
          <w:type w:val="continuous"/>
          <w:pgSz w:w="16838" w:h="11906" w:orient="landscape"/>
          <w:pgMar w:top="1440" w:right="1440" w:bottom="1440" w:left="1440" w:header="708" w:footer="708" w:gutter="0"/>
          <w:cols w:space="708"/>
          <w:docGrid w:linePitch="360"/>
        </w:sectPr>
      </w:pPr>
    </w:p>
    <w:p w14:paraId="5746D7A1" w14:textId="4FC08988" w:rsidR="008E4A5F" w:rsidRPr="009A673A" w:rsidRDefault="008E4A5F" w:rsidP="008E4A5F">
      <w:pPr>
        <w:pStyle w:val="Heading3"/>
        <w:rPr>
          <w:rFonts w:ascii="Times New Roman" w:hAnsi="Times New Roman" w:cs="Times New Roman"/>
        </w:rPr>
      </w:pPr>
      <w:bookmarkStart w:id="480" w:name="_Toc190955331"/>
      <w:r w:rsidRPr="009A673A">
        <w:rPr>
          <w:rFonts w:ascii="Times New Roman" w:hAnsi="Times New Roman" w:cs="Times New Roman"/>
        </w:rPr>
        <w:lastRenderedPageBreak/>
        <w:t>Validation plots for stroke incidence</w:t>
      </w:r>
      <w:r w:rsidR="00436E9C" w:rsidRPr="009A673A">
        <w:rPr>
          <w:rFonts w:ascii="Times New Roman" w:hAnsi="Times New Roman" w:cs="Times New Roman"/>
          <w:lang w:eastAsia="ja-JP"/>
        </w:rPr>
        <w:t xml:space="preserve"> and mortality</w:t>
      </w:r>
      <w:bookmarkEnd w:id="480"/>
      <w:r w:rsidR="00436E9C" w:rsidRPr="009A673A">
        <w:rPr>
          <w:rFonts w:ascii="Times New Roman" w:hAnsi="Times New Roman" w:cs="Times New Roman"/>
          <w:lang w:eastAsia="ja-JP"/>
        </w:rPr>
        <w:t xml:space="preserve"> </w:t>
      </w:r>
    </w:p>
    <w:p w14:paraId="187857DA" w14:textId="3A2D9D5A" w:rsidR="008E4A5F" w:rsidRPr="009A673A" w:rsidRDefault="00536879" w:rsidP="008E4A5F">
      <w:pPr>
        <w:rPr>
          <w:rFonts w:ascii="Times New Roman" w:hAnsi="Times New Roman" w:cs="Times New Roman"/>
          <w:lang w:eastAsia="ja-JP"/>
        </w:rPr>
      </w:pPr>
      <w:r w:rsidRPr="009A673A">
        <w:rPr>
          <w:rFonts w:ascii="Times New Roman" w:hAnsi="Times New Roman" w:cs="Times New Roman"/>
          <w:color w:val="2F5496" w:themeColor="accent1" w:themeShade="BF"/>
          <w:lang w:eastAsia="ja-JP"/>
        </w:rPr>
        <w:t xml:space="preserve">Figure A-8 Validation plot for </w:t>
      </w:r>
      <w:del w:id="481" w:author="Kypridemos, Christodoulos" w:date="2025-02-20T14:47:00Z" w16du:dateUtc="2025-02-20T14:47:00Z">
        <w:r w:rsidR="005F0E6F" w:rsidDel="00520F5D">
          <w:rPr>
            <w:rFonts w:ascii="Times New Roman" w:hAnsi="Times New Roman" w:cs="Times New Roman"/>
            <w:color w:val="2F5496" w:themeColor="accent1" w:themeShade="BF"/>
            <w:lang w:eastAsia="ja-JP"/>
          </w:rPr>
          <w:delText>model</w:delText>
        </w:r>
        <w:r w:rsidRPr="009A673A" w:rsidDel="00520F5D">
          <w:rPr>
            <w:rFonts w:ascii="Times New Roman" w:hAnsi="Times New Roman" w:cs="Times New Roman"/>
            <w:color w:val="2F5496" w:themeColor="accent1" w:themeShade="BF"/>
            <w:lang w:eastAsia="ja-JP"/>
          </w:rPr>
          <w:delText>e</w:delText>
        </w:r>
      </w:del>
      <w:ins w:id="482" w:author="Kypridemos, Christodoulos" w:date="2025-02-20T14:47:00Z" w16du:dateUtc="2025-02-20T14:47:00Z">
        <w:r w:rsidR="00520F5D">
          <w:rPr>
            <w:rFonts w:ascii="Times New Roman" w:hAnsi="Times New Roman" w:cs="Times New Roman"/>
            <w:color w:val="2F5496" w:themeColor="accent1" w:themeShade="BF"/>
            <w:lang w:eastAsia="ja-JP"/>
          </w:rPr>
          <w:t>modelle</w:t>
        </w:r>
      </w:ins>
      <w:r w:rsidRPr="009A673A">
        <w:rPr>
          <w:rFonts w:ascii="Times New Roman" w:hAnsi="Times New Roman" w:cs="Times New Roman"/>
          <w:color w:val="2F5496" w:themeColor="accent1" w:themeShade="BF"/>
          <w:lang w:eastAsia="ja-JP"/>
        </w:rPr>
        <w:t>d stroke incidence for men</w:t>
      </w:r>
      <w:r w:rsidRPr="009A673A">
        <w:rPr>
          <w:rFonts w:ascii="Times New Roman" w:hAnsi="Times New Roman" w:cs="Times New Roman"/>
          <w:lang w:eastAsia="ja-JP"/>
        </w:rPr>
        <w:t xml:space="preserve"> </w:t>
      </w:r>
    </w:p>
    <w:p w14:paraId="5D979DA8" w14:textId="5D0A2457" w:rsidR="00FB3835" w:rsidRPr="009A673A" w:rsidRDefault="00580312">
      <w:pPr>
        <w:spacing w:after="0" w:line="240" w:lineRule="auto"/>
        <w:jc w:val="left"/>
        <w:rPr>
          <w:rFonts w:ascii="Times New Roman" w:hAnsi="Times New Roman" w:cs="Times New Roman"/>
          <w:lang w:eastAsia="ja-JP"/>
        </w:rPr>
      </w:pPr>
      <w:r>
        <w:rPr>
          <w:rFonts w:ascii="Times New Roman" w:hAnsi="Times New Roman" w:cs="Times New Roman"/>
          <w:noProof/>
          <w:lang w:eastAsia="ja-JP"/>
        </w:rPr>
        <w:drawing>
          <wp:inline distT="0" distB="0" distL="0" distR="0" wp14:anchorId="21A05960" wp14:editId="3AA34CB7">
            <wp:extent cx="8856980" cy="4433570"/>
            <wp:effectExtent l="0" t="0" r="1270" b="5080"/>
            <wp:docPr id="1402378928"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856980" cy="4433570"/>
                    </a:xfrm>
                    <a:prstGeom prst="rect">
                      <a:avLst/>
                    </a:prstGeom>
                    <a:noFill/>
                    <a:ln>
                      <a:noFill/>
                    </a:ln>
                  </pic:spPr>
                </pic:pic>
              </a:graphicData>
            </a:graphic>
          </wp:inline>
        </w:drawing>
      </w:r>
    </w:p>
    <w:p w14:paraId="48855F85" w14:textId="199E00F6" w:rsidR="00536879" w:rsidRPr="009A673A" w:rsidRDefault="00536879">
      <w:pPr>
        <w:spacing w:after="0" w:line="240" w:lineRule="auto"/>
        <w:jc w:val="left"/>
        <w:rPr>
          <w:rFonts w:ascii="Times New Roman" w:hAnsi="Times New Roman" w:cs="Times New Roman"/>
          <w:lang w:eastAsia="ja-JP"/>
        </w:rPr>
      </w:pPr>
      <w:r w:rsidRPr="009A673A">
        <w:rPr>
          <w:rFonts w:ascii="Times New Roman" w:hAnsi="Times New Roman" w:cs="Times New Roman"/>
          <w:lang w:eastAsia="ja-JP"/>
        </w:rPr>
        <w:br w:type="page"/>
      </w:r>
    </w:p>
    <w:p w14:paraId="1570A5B5" w14:textId="6452ED76" w:rsidR="00536879" w:rsidRPr="009A673A" w:rsidRDefault="00536879" w:rsidP="00536879">
      <w:pPr>
        <w:rPr>
          <w:rFonts w:ascii="Times New Roman" w:hAnsi="Times New Roman" w:cs="Times New Roman"/>
          <w:color w:val="2F5496" w:themeColor="accent1" w:themeShade="BF"/>
          <w:lang w:eastAsia="ja-JP"/>
        </w:rPr>
      </w:pPr>
      <w:r w:rsidRPr="009A673A">
        <w:rPr>
          <w:rFonts w:ascii="Times New Roman" w:hAnsi="Times New Roman" w:cs="Times New Roman"/>
          <w:color w:val="2F5496" w:themeColor="accent1" w:themeShade="BF"/>
          <w:lang w:eastAsia="ja-JP"/>
        </w:rPr>
        <w:lastRenderedPageBreak/>
        <w:t xml:space="preserve">Figure A-9 Validation plot for </w:t>
      </w:r>
      <w:del w:id="483" w:author="Kypridemos, Christodoulos" w:date="2025-02-20T14:47:00Z" w16du:dateUtc="2025-02-20T14:47:00Z">
        <w:r w:rsidR="005F0E6F" w:rsidDel="00520F5D">
          <w:rPr>
            <w:rFonts w:ascii="Times New Roman" w:hAnsi="Times New Roman" w:cs="Times New Roman"/>
            <w:color w:val="2F5496" w:themeColor="accent1" w:themeShade="BF"/>
            <w:lang w:eastAsia="ja-JP"/>
          </w:rPr>
          <w:delText>model</w:delText>
        </w:r>
        <w:r w:rsidRPr="009A673A" w:rsidDel="00520F5D">
          <w:rPr>
            <w:rFonts w:ascii="Times New Roman" w:hAnsi="Times New Roman" w:cs="Times New Roman"/>
            <w:color w:val="2F5496" w:themeColor="accent1" w:themeShade="BF"/>
            <w:lang w:eastAsia="ja-JP"/>
          </w:rPr>
          <w:delText>e</w:delText>
        </w:r>
      </w:del>
      <w:ins w:id="484" w:author="Kypridemos, Christodoulos" w:date="2025-02-20T14:47:00Z" w16du:dateUtc="2025-02-20T14:47:00Z">
        <w:r w:rsidR="00520F5D">
          <w:rPr>
            <w:rFonts w:ascii="Times New Roman" w:hAnsi="Times New Roman" w:cs="Times New Roman"/>
            <w:color w:val="2F5496" w:themeColor="accent1" w:themeShade="BF"/>
            <w:lang w:eastAsia="ja-JP"/>
          </w:rPr>
          <w:t>modelle</w:t>
        </w:r>
      </w:ins>
      <w:r w:rsidRPr="009A673A">
        <w:rPr>
          <w:rFonts w:ascii="Times New Roman" w:hAnsi="Times New Roman" w:cs="Times New Roman"/>
          <w:color w:val="2F5496" w:themeColor="accent1" w:themeShade="BF"/>
          <w:lang w:eastAsia="ja-JP"/>
        </w:rPr>
        <w:t>d stroke incidence for women</w:t>
      </w:r>
    </w:p>
    <w:p w14:paraId="6E267DFF" w14:textId="35DE5911" w:rsidR="00617C72" w:rsidRPr="009A673A" w:rsidRDefault="000022BA" w:rsidP="008E4A5F">
      <w:pPr>
        <w:rPr>
          <w:rFonts w:ascii="Times New Roman" w:hAnsi="Times New Roman" w:cs="Times New Roman"/>
          <w:lang w:eastAsia="ja-JP"/>
        </w:rPr>
      </w:pPr>
      <w:r>
        <w:rPr>
          <w:rFonts w:ascii="Times New Roman" w:hAnsi="Times New Roman" w:cs="Times New Roman"/>
          <w:noProof/>
          <w:lang w:eastAsia="ja-JP"/>
        </w:rPr>
        <w:drawing>
          <wp:inline distT="0" distB="0" distL="0" distR="0" wp14:anchorId="6134390A" wp14:editId="3CB303BD">
            <wp:extent cx="8856980" cy="4433570"/>
            <wp:effectExtent l="0" t="0" r="1270" b="5080"/>
            <wp:docPr id="339149859"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8856980" cy="4433570"/>
                    </a:xfrm>
                    <a:prstGeom prst="rect">
                      <a:avLst/>
                    </a:prstGeom>
                    <a:noFill/>
                    <a:ln>
                      <a:noFill/>
                    </a:ln>
                  </pic:spPr>
                </pic:pic>
              </a:graphicData>
            </a:graphic>
          </wp:inline>
        </w:drawing>
      </w:r>
    </w:p>
    <w:p w14:paraId="1C9D5F88" w14:textId="6EEB214D" w:rsidR="00FB3835" w:rsidRPr="009A673A" w:rsidRDefault="00FB3835">
      <w:pPr>
        <w:spacing w:after="0" w:line="240" w:lineRule="auto"/>
        <w:jc w:val="left"/>
        <w:rPr>
          <w:rFonts w:ascii="Times New Roman" w:hAnsi="Times New Roman" w:cs="Times New Roman"/>
          <w:lang w:eastAsia="ja-JP"/>
        </w:rPr>
      </w:pPr>
      <w:r w:rsidRPr="009A673A">
        <w:rPr>
          <w:rFonts w:ascii="Times New Roman" w:hAnsi="Times New Roman" w:cs="Times New Roman"/>
          <w:lang w:eastAsia="ja-JP"/>
        </w:rPr>
        <w:br w:type="page"/>
      </w:r>
    </w:p>
    <w:p w14:paraId="5E5EF156" w14:textId="033D8ABB" w:rsidR="00536879" w:rsidRDefault="00536879" w:rsidP="008E4A5F">
      <w:pPr>
        <w:rPr>
          <w:rFonts w:ascii="Times New Roman" w:hAnsi="Times New Roman" w:cs="Times New Roman"/>
          <w:color w:val="2F5496" w:themeColor="accent1" w:themeShade="BF"/>
          <w:lang w:eastAsia="ja-JP"/>
        </w:rPr>
      </w:pPr>
      <w:r w:rsidRPr="009A673A">
        <w:rPr>
          <w:rFonts w:ascii="Times New Roman" w:hAnsi="Times New Roman" w:cs="Times New Roman"/>
          <w:color w:val="2F5496" w:themeColor="accent1" w:themeShade="BF"/>
          <w:lang w:eastAsia="ja-JP"/>
        </w:rPr>
        <w:lastRenderedPageBreak/>
        <w:t xml:space="preserve">Figure A-10 Validation plot for </w:t>
      </w:r>
      <w:del w:id="485" w:author="Kypridemos, Christodoulos" w:date="2025-02-20T14:47:00Z" w16du:dateUtc="2025-02-20T14:47:00Z">
        <w:r w:rsidR="005F0E6F" w:rsidDel="00520F5D">
          <w:rPr>
            <w:rFonts w:ascii="Times New Roman" w:hAnsi="Times New Roman" w:cs="Times New Roman"/>
            <w:color w:val="2F5496" w:themeColor="accent1" w:themeShade="BF"/>
            <w:lang w:eastAsia="ja-JP"/>
          </w:rPr>
          <w:delText>model</w:delText>
        </w:r>
        <w:r w:rsidRPr="009A673A" w:rsidDel="00520F5D">
          <w:rPr>
            <w:rFonts w:ascii="Times New Roman" w:hAnsi="Times New Roman" w:cs="Times New Roman"/>
            <w:color w:val="2F5496" w:themeColor="accent1" w:themeShade="BF"/>
            <w:lang w:eastAsia="ja-JP"/>
          </w:rPr>
          <w:delText>e</w:delText>
        </w:r>
      </w:del>
      <w:ins w:id="486" w:author="Kypridemos, Christodoulos" w:date="2025-02-20T14:47:00Z" w16du:dateUtc="2025-02-20T14:47:00Z">
        <w:r w:rsidR="00520F5D">
          <w:rPr>
            <w:rFonts w:ascii="Times New Roman" w:hAnsi="Times New Roman" w:cs="Times New Roman"/>
            <w:color w:val="2F5496" w:themeColor="accent1" w:themeShade="BF"/>
            <w:lang w:eastAsia="ja-JP"/>
          </w:rPr>
          <w:t>modelle</w:t>
        </w:r>
      </w:ins>
      <w:r w:rsidRPr="009A673A">
        <w:rPr>
          <w:rFonts w:ascii="Times New Roman" w:hAnsi="Times New Roman" w:cs="Times New Roman"/>
          <w:color w:val="2F5496" w:themeColor="accent1" w:themeShade="BF"/>
          <w:lang w:eastAsia="ja-JP"/>
        </w:rPr>
        <w:t>d stroke mortality for men</w:t>
      </w:r>
    </w:p>
    <w:p w14:paraId="0CC831FB" w14:textId="104A25AB" w:rsidR="00AE0A5F" w:rsidRPr="009A673A" w:rsidRDefault="00AE0A5F" w:rsidP="008E4A5F">
      <w:pPr>
        <w:rPr>
          <w:rFonts w:ascii="Times New Roman" w:hAnsi="Times New Roman" w:cs="Times New Roman"/>
          <w:color w:val="2F5496" w:themeColor="accent1" w:themeShade="BF"/>
          <w:lang w:eastAsia="ja-JP"/>
        </w:rPr>
      </w:pPr>
      <w:r>
        <w:rPr>
          <w:rFonts w:ascii="Times New Roman" w:hAnsi="Times New Roman" w:cs="Times New Roman"/>
          <w:noProof/>
          <w:color w:val="2F5496" w:themeColor="accent1" w:themeShade="BF"/>
          <w:lang w:eastAsia="ja-JP"/>
        </w:rPr>
        <w:drawing>
          <wp:inline distT="0" distB="0" distL="0" distR="0" wp14:anchorId="2516924A" wp14:editId="6959FFB0">
            <wp:extent cx="8856980" cy="4433570"/>
            <wp:effectExtent l="0" t="0" r="1270" b="5080"/>
            <wp:docPr id="971965897"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8856980" cy="4433570"/>
                    </a:xfrm>
                    <a:prstGeom prst="rect">
                      <a:avLst/>
                    </a:prstGeom>
                    <a:noFill/>
                    <a:ln>
                      <a:noFill/>
                    </a:ln>
                  </pic:spPr>
                </pic:pic>
              </a:graphicData>
            </a:graphic>
          </wp:inline>
        </w:drawing>
      </w:r>
    </w:p>
    <w:p w14:paraId="7C04BE9A" w14:textId="7A4A8943" w:rsidR="00297BAD" w:rsidRPr="009A673A" w:rsidRDefault="00297BAD" w:rsidP="008E4A5F">
      <w:pPr>
        <w:rPr>
          <w:rFonts w:ascii="Times New Roman" w:hAnsi="Times New Roman" w:cs="Times New Roman"/>
          <w:lang w:eastAsia="ja-JP"/>
        </w:rPr>
      </w:pPr>
    </w:p>
    <w:p w14:paraId="133322BE" w14:textId="77777777" w:rsidR="00126407" w:rsidRPr="009A673A" w:rsidRDefault="00126407">
      <w:pPr>
        <w:spacing w:after="0" w:line="240" w:lineRule="auto"/>
        <w:jc w:val="left"/>
        <w:rPr>
          <w:rFonts w:ascii="Times New Roman" w:hAnsi="Times New Roman" w:cs="Times New Roman"/>
          <w:lang w:eastAsia="ja-JP"/>
        </w:rPr>
      </w:pPr>
      <w:r w:rsidRPr="009A673A">
        <w:rPr>
          <w:rFonts w:ascii="Times New Roman" w:hAnsi="Times New Roman" w:cs="Times New Roman"/>
          <w:lang w:eastAsia="ja-JP"/>
        </w:rPr>
        <w:br w:type="page"/>
      </w:r>
    </w:p>
    <w:p w14:paraId="3E34B64D" w14:textId="3AD3626E" w:rsidR="00536879" w:rsidRPr="009A673A" w:rsidRDefault="00536879" w:rsidP="009A673A">
      <w:pPr>
        <w:spacing w:after="0" w:line="240" w:lineRule="auto"/>
        <w:jc w:val="left"/>
        <w:rPr>
          <w:rFonts w:ascii="Times New Roman" w:hAnsi="Times New Roman" w:cs="Times New Roman"/>
          <w:color w:val="2F5496" w:themeColor="accent1" w:themeShade="BF"/>
          <w:lang w:eastAsia="ja-JP"/>
        </w:rPr>
      </w:pPr>
      <w:r w:rsidRPr="009A673A">
        <w:rPr>
          <w:rFonts w:ascii="Times New Roman" w:hAnsi="Times New Roman" w:cs="Times New Roman"/>
          <w:color w:val="2F5496" w:themeColor="accent1" w:themeShade="BF"/>
          <w:lang w:eastAsia="ja-JP"/>
        </w:rPr>
        <w:lastRenderedPageBreak/>
        <w:t>Figure A-1</w:t>
      </w:r>
      <w:r w:rsidR="00B75456" w:rsidRPr="009A673A">
        <w:rPr>
          <w:rFonts w:ascii="Times New Roman" w:hAnsi="Times New Roman" w:cs="Times New Roman"/>
          <w:color w:val="2F5496" w:themeColor="accent1" w:themeShade="BF"/>
          <w:lang w:eastAsia="ja-JP"/>
        </w:rPr>
        <w:t>1</w:t>
      </w:r>
      <w:r w:rsidRPr="009A673A">
        <w:rPr>
          <w:rFonts w:ascii="Times New Roman" w:hAnsi="Times New Roman" w:cs="Times New Roman"/>
          <w:color w:val="2F5496" w:themeColor="accent1" w:themeShade="BF"/>
          <w:lang w:eastAsia="ja-JP"/>
        </w:rPr>
        <w:t xml:space="preserve"> Validation plot for </w:t>
      </w:r>
      <w:del w:id="487" w:author="Kypridemos, Christodoulos" w:date="2025-02-20T14:47:00Z" w16du:dateUtc="2025-02-20T14:47:00Z">
        <w:r w:rsidR="005F0E6F" w:rsidDel="00520F5D">
          <w:rPr>
            <w:rFonts w:ascii="Times New Roman" w:hAnsi="Times New Roman" w:cs="Times New Roman"/>
            <w:color w:val="2F5496" w:themeColor="accent1" w:themeShade="BF"/>
            <w:lang w:eastAsia="ja-JP"/>
          </w:rPr>
          <w:delText>model</w:delText>
        </w:r>
        <w:r w:rsidRPr="009A673A" w:rsidDel="00520F5D">
          <w:rPr>
            <w:rFonts w:ascii="Times New Roman" w:hAnsi="Times New Roman" w:cs="Times New Roman"/>
            <w:color w:val="2F5496" w:themeColor="accent1" w:themeShade="BF"/>
            <w:lang w:eastAsia="ja-JP"/>
          </w:rPr>
          <w:delText>e</w:delText>
        </w:r>
      </w:del>
      <w:ins w:id="488" w:author="Kypridemos, Christodoulos" w:date="2025-02-20T14:47:00Z" w16du:dateUtc="2025-02-20T14:47:00Z">
        <w:r w:rsidR="00520F5D">
          <w:rPr>
            <w:rFonts w:ascii="Times New Roman" w:hAnsi="Times New Roman" w:cs="Times New Roman"/>
            <w:color w:val="2F5496" w:themeColor="accent1" w:themeShade="BF"/>
            <w:lang w:eastAsia="ja-JP"/>
          </w:rPr>
          <w:t>modelle</w:t>
        </w:r>
      </w:ins>
      <w:r w:rsidRPr="009A673A">
        <w:rPr>
          <w:rFonts w:ascii="Times New Roman" w:hAnsi="Times New Roman" w:cs="Times New Roman"/>
          <w:color w:val="2F5496" w:themeColor="accent1" w:themeShade="BF"/>
          <w:lang w:eastAsia="ja-JP"/>
        </w:rPr>
        <w:t>d stroke mortality for women</w:t>
      </w:r>
    </w:p>
    <w:p w14:paraId="3976290C" w14:textId="77777777" w:rsidR="008776DA" w:rsidRDefault="008776DA" w:rsidP="008E4A5F">
      <w:pPr>
        <w:rPr>
          <w:rFonts w:ascii="Times New Roman" w:hAnsi="Times New Roman" w:cs="Times New Roman"/>
          <w:lang w:eastAsia="ja-JP"/>
        </w:rPr>
      </w:pPr>
    </w:p>
    <w:p w14:paraId="3E5061F4" w14:textId="4B529049" w:rsidR="00A81771" w:rsidRPr="009A673A" w:rsidRDefault="008776DA" w:rsidP="008E4A5F">
      <w:pPr>
        <w:rPr>
          <w:rFonts w:ascii="Times New Roman" w:hAnsi="Times New Roman" w:cs="Times New Roman"/>
          <w:lang w:eastAsia="ja-JP"/>
        </w:rPr>
      </w:pPr>
      <w:r>
        <w:rPr>
          <w:rFonts w:ascii="Times New Roman" w:hAnsi="Times New Roman" w:cs="Times New Roman"/>
          <w:noProof/>
          <w:lang w:eastAsia="ja-JP"/>
        </w:rPr>
        <w:drawing>
          <wp:inline distT="0" distB="0" distL="0" distR="0" wp14:anchorId="52D71325" wp14:editId="0E4788DB">
            <wp:extent cx="8856980" cy="4433570"/>
            <wp:effectExtent l="0" t="0" r="1270" b="5080"/>
            <wp:docPr id="1601628507"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856980" cy="4433570"/>
                    </a:xfrm>
                    <a:prstGeom prst="rect">
                      <a:avLst/>
                    </a:prstGeom>
                    <a:noFill/>
                    <a:ln>
                      <a:noFill/>
                    </a:ln>
                  </pic:spPr>
                </pic:pic>
              </a:graphicData>
            </a:graphic>
          </wp:inline>
        </w:drawing>
      </w:r>
    </w:p>
    <w:p w14:paraId="38AF22B5" w14:textId="6AD0027C" w:rsidR="00635075" w:rsidRPr="009A673A" w:rsidRDefault="00635075">
      <w:pPr>
        <w:spacing w:after="0" w:line="240" w:lineRule="auto"/>
        <w:jc w:val="left"/>
        <w:rPr>
          <w:rFonts w:ascii="Times New Roman" w:hAnsi="Times New Roman" w:cs="Times New Roman"/>
          <w:lang w:eastAsia="ja-JP"/>
        </w:rPr>
      </w:pPr>
      <w:r w:rsidRPr="009A673A">
        <w:rPr>
          <w:rFonts w:ascii="Times New Roman" w:hAnsi="Times New Roman" w:cs="Times New Roman"/>
          <w:lang w:eastAsia="ja-JP"/>
        </w:rPr>
        <w:br w:type="page"/>
      </w:r>
    </w:p>
    <w:p w14:paraId="761335E5" w14:textId="77777777" w:rsidR="00A44815" w:rsidRPr="009A673A" w:rsidRDefault="00A44815" w:rsidP="00A44815">
      <w:pPr>
        <w:rPr>
          <w:rFonts w:ascii="Times New Roman" w:hAnsi="Times New Roman" w:cs="Times New Roman"/>
        </w:rPr>
        <w:sectPr w:rsidR="00A44815" w:rsidRPr="009A673A" w:rsidSect="00D15A23">
          <w:type w:val="continuous"/>
          <w:pgSz w:w="16838" w:h="11906" w:orient="landscape"/>
          <w:pgMar w:top="1440" w:right="1440" w:bottom="1440" w:left="1440" w:header="708" w:footer="708" w:gutter="0"/>
          <w:cols w:space="708"/>
          <w:docGrid w:linePitch="360"/>
        </w:sectPr>
      </w:pPr>
    </w:p>
    <w:p w14:paraId="3D76F4D2" w14:textId="70DF4F39" w:rsidR="00AB37F0" w:rsidRPr="009A673A" w:rsidRDefault="00AB37F0" w:rsidP="00370FBE">
      <w:pPr>
        <w:pStyle w:val="Heading2"/>
        <w:rPr>
          <w:rFonts w:ascii="Times New Roman" w:hAnsi="Times New Roman" w:cs="Times New Roman"/>
        </w:rPr>
      </w:pPr>
      <w:bookmarkStart w:id="489" w:name="_Toc190955332"/>
      <w:r w:rsidRPr="009A673A">
        <w:rPr>
          <w:rFonts w:ascii="Times New Roman" w:hAnsi="Times New Roman" w:cs="Times New Roman"/>
        </w:rPr>
        <w:lastRenderedPageBreak/>
        <w:t>Non-</w:t>
      </w:r>
      <w:del w:id="490" w:author="Kypridemos, Christodoulos" w:date="2025-02-20T14:47:00Z" w16du:dateUtc="2025-02-20T14:47:00Z">
        <w:r w:rsidR="005F0E6F" w:rsidDel="00520F5D">
          <w:rPr>
            <w:rFonts w:ascii="Times New Roman" w:hAnsi="Times New Roman" w:cs="Times New Roman"/>
          </w:rPr>
          <w:delText>model</w:delText>
        </w:r>
        <w:r w:rsidRPr="009A673A" w:rsidDel="00520F5D">
          <w:rPr>
            <w:rFonts w:ascii="Times New Roman" w:hAnsi="Times New Roman" w:cs="Times New Roman"/>
          </w:rPr>
          <w:delText>e</w:delText>
        </w:r>
      </w:del>
      <w:ins w:id="491" w:author="Kypridemos, Christodoulos" w:date="2025-02-20T14:47:00Z" w16du:dateUtc="2025-02-20T14:47:00Z">
        <w:r w:rsidR="00520F5D">
          <w:rPr>
            <w:rFonts w:ascii="Times New Roman" w:hAnsi="Times New Roman" w:cs="Times New Roman"/>
          </w:rPr>
          <w:t>modelle</w:t>
        </w:r>
      </w:ins>
      <w:r w:rsidRPr="009A673A">
        <w:rPr>
          <w:rFonts w:ascii="Times New Roman" w:hAnsi="Times New Roman" w:cs="Times New Roman"/>
        </w:rPr>
        <w:t>d mortality</w:t>
      </w:r>
      <w:bookmarkEnd w:id="489"/>
      <w:r w:rsidRPr="009A673A">
        <w:rPr>
          <w:rFonts w:ascii="Times New Roman" w:hAnsi="Times New Roman" w:cs="Times New Roman"/>
        </w:rPr>
        <w:t xml:space="preserve"> </w:t>
      </w:r>
    </w:p>
    <w:p w14:paraId="48400624" w14:textId="2799E569" w:rsidR="00370FBE" w:rsidRPr="009A673A" w:rsidRDefault="00370FBE" w:rsidP="00AD50C7">
      <w:pPr>
        <w:pStyle w:val="Tabletext"/>
        <w:rPr>
          <w:rFonts w:ascii="Times New Roman" w:hAnsi="Times New Roman" w:cs="Times New Roman"/>
          <w:color w:val="2F5496" w:themeColor="accent1" w:themeShade="BF"/>
        </w:rPr>
      </w:pPr>
      <w:r w:rsidRPr="009A673A">
        <w:rPr>
          <w:rFonts w:ascii="Times New Roman" w:hAnsi="Times New Roman" w:cs="Times New Roman"/>
          <w:color w:val="2F5496" w:themeColor="accent1" w:themeShade="BF"/>
        </w:rPr>
        <w:t xml:space="preserve">Table </w:t>
      </w:r>
      <w:r w:rsidR="0026264C" w:rsidRPr="009A673A">
        <w:rPr>
          <w:rFonts w:ascii="Times New Roman" w:hAnsi="Times New Roman" w:cs="Times New Roman"/>
          <w:color w:val="2F5496" w:themeColor="accent1" w:themeShade="BF"/>
        </w:rPr>
        <w:fldChar w:fldCharType="begin"/>
      </w:r>
      <w:r w:rsidR="0026264C" w:rsidRPr="009A673A">
        <w:rPr>
          <w:rFonts w:ascii="Times New Roman" w:hAnsi="Times New Roman" w:cs="Times New Roman"/>
          <w:color w:val="2F5496" w:themeColor="accent1" w:themeShade="BF"/>
        </w:rPr>
        <w:instrText xml:space="preserve"> STYLEREF 1 \s </w:instrText>
      </w:r>
      <w:r w:rsidR="0026264C" w:rsidRPr="009A673A">
        <w:rPr>
          <w:rFonts w:ascii="Times New Roman" w:hAnsi="Times New Roman" w:cs="Times New Roman"/>
          <w:color w:val="2F5496" w:themeColor="accent1" w:themeShade="BF"/>
        </w:rPr>
        <w:fldChar w:fldCharType="separate"/>
      </w:r>
      <w:r w:rsidR="003D1493">
        <w:rPr>
          <w:rFonts w:ascii="Times New Roman" w:hAnsi="Times New Roman" w:cs="Times New Roman"/>
          <w:noProof/>
          <w:color w:val="2F5496" w:themeColor="accent1" w:themeShade="BF"/>
        </w:rPr>
        <w:t>A</w:t>
      </w:r>
      <w:r w:rsidR="0026264C" w:rsidRPr="009A673A">
        <w:rPr>
          <w:rFonts w:ascii="Times New Roman" w:hAnsi="Times New Roman" w:cs="Times New Roman"/>
          <w:color w:val="2F5496" w:themeColor="accent1" w:themeShade="BF"/>
        </w:rPr>
        <w:fldChar w:fldCharType="end"/>
      </w:r>
      <w:r w:rsidR="000577B8" w:rsidRPr="009A673A">
        <w:rPr>
          <w:rFonts w:ascii="Times New Roman" w:hAnsi="Times New Roman" w:cs="Times New Roman"/>
          <w:color w:val="2F5496" w:themeColor="accent1" w:themeShade="BF"/>
        </w:rPr>
        <w:noBreakHyphen/>
      </w:r>
      <w:r w:rsidR="0026264C" w:rsidRPr="009A673A">
        <w:rPr>
          <w:rFonts w:ascii="Times New Roman" w:hAnsi="Times New Roman" w:cs="Times New Roman"/>
          <w:color w:val="2F5496" w:themeColor="accent1" w:themeShade="BF"/>
        </w:rPr>
        <w:fldChar w:fldCharType="begin"/>
      </w:r>
      <w:r w:rsidR="0026264C" w:rsidRPr="009A673A">
        <w:rPr>
          <w:rFonts w:ascii="Times New Roman" w:hAnsi="Times New Roman" w:cs="Times New Roman"/>
          <w:color w:val="2F5496" w:themeColor="accent1" w:themeShade="BF"/>
        </w:rPr>
        <w:instrText xml:space="preserve"> SEQ Table \* ARABIC \s 1 </w:instrText>
      </w:r>
      <w:r w:rsidR="0026264C" w:rsidRPr="009A673A">
        <w:rPr>
          <w:rFonts w:ascii="Times New Roman" w:hAnsi="Times New Roman" w:cs="Times New Roman"/>
          <w:color w:val="2F5496" w:themeColor="accent1" w:themeShade="BF"/>
        </w:rPr>
        <w:fldChar w:fldCharType="separate"/>
      </w:r>
      <w:r w:rsidR="003D1493">
        <w:rPr>
          <w:rFonts w:ascii="Times New Roman" w:hAnsi="Times New Roman" w:cs="Times New Roman"/>
          <w:noProof/>
          <w:color w:val="2F5496" w:themeColor="accent1" w:themeShade="BF"/>
        </w:rPr>
        <w:t>5</w:t>
      </w:r>
      <w:r w:rsidR="0026264C" w:rsidRPr="009A673A">
        <w:rPr>
          <w:rFonts w:ascii="Times New Roman" w:hAnsi="Times New Roman" w:cs="Times New Roman"/>
          <w:color w:val="2F5496" w:themeColor="accent1" w:themeShade="BF"/>
        </w:rPr>
        <w:fldChar w:fldCharType="end"/>
      </w:r>
      <w:r w:rsidR="00E87F2B" w:rsidRPr="009A673A">
        <w:rPr>
          <w:rFonts w:ascii="Times New Roman" w:hAnsi="Times New Roman" w:cs="Times New Roman"/>
          <w:color w:val="2F5496" w:themeColor="accent1" w:themeShade="BF"/>
        </w:rPr>
        <w:t xml:space="preserve"> </w:t>
      </w:r>
      <w:r w:rsidR="005F0E6F">
        <w:rPr>
          <w:rFonts w:ascii="Times New Roman" w:hAnsi="Times New Roman" w:cs="Times New Roman"/>
          <w:color w:val="2F5496" w:themeColor="accent1" w:themeShade="BF"/>
        </w:rPr>
        <w:t>Model</w:t>
      </w:r>
      <w:ins w:id="492" w:author="Kypridemos, Christodoulos" w:date="2025-02-20T14:45:00Z" w16du:dateUtc="2025-02-20T14:45:00Z">
        <w:r w:rsidR="00520F5D">
          <w:rPr>
            <w:rFonts w:ascii="Times New Roman" w:hAnsi="Times New Roman" w:cs="Times New Roman"/>
            <w:color w:val="2F5496" w:themeColor="accent1" w:themeShade="BF"/>
          </w:rPr>
          <w:t>l</w:t>
        </w:r>
      </w:ins>
      <w:r w:rsidRPr="009A673A">
        <w:rPr>
          <w:rFonts w:ascii="Times New Roman" w:hAnsi="Times New Roman" w:cs="Times New Roman"/>
          <w:color w:val="2F5496" w:themeColor="accent1" w:themeShade="BF"/>
        </w:rPr>
        <w:t>ing assumptions for mortality for causes other than the case</w:t>
      </w:r>
      <w:r w:rsidR="008B64FA" w:rsidRPr="009A673A">
        <w:rPr>
          <w:rFonts w:ascii="Times New Roman" w:hAnsi="Times New Roman" w:cs="Times New Roman"/>
          <w:color w:val="2F5496" w:themeColor="accent1" w:themeShade="BF"/>
        </w:rPr>
        <w:t xml:space="preserve"> </w:t>
      </w:r>
      <w:r w:rsidRPr="009A673A">
        <w:rPr>
          <w:rFonts w:ascii="Times New Roman" w:hAnsi="Times New Roman" w:cs="Times New Roman"/>
          <w:color w:val="2F5496" w:themeColor="accent1" w:themeShade="BF"/>
        </w:rPr>
        <w:t>fatalities described above</w:t>
      </w:r>
    </w:p>
    <w:tbl>
      <w:tblPr>
        <w:tblStyle w:val="PlainTable21"/>
        <w:tblW w:w="0" w:type="auto"/>
        <w:tblLook w:val="04A0" w:firstRow="1" w:lastRow="0" w:firstColumn="1" w:lastColumn="0" w:noHBand="0" w:noVBand="1"/>
      </w:tblPr>
      <w:tblGrid>
        <w:gridCol w:w="3544"/>
        <w:gridCol w:w="10404"/>
      </w:tblGrid>
      <w:tr w:rsidR="00AB37F0" w:rsidRPr="009A673A" w14:paraId="164A85CA" w14:textId="77777777" w:rsidTr="00701A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179ADED4" w14:textId="77777777" w:rsidR="00AB37F0" w:rsidRPr="009A673A" w:rsidRDefault="00AB37F0" w:rsidP="00B17C1B">
            <w:pPr>
              <w:rPr>
                <w:rFonts w:ascii="Times New Roman" w:hAnsi="Times New Roman" w:cs="Times New Roman"/>
              </w:rPr>
            </w:pPr>
            <w:r w:rsidRPr="009A673A">
              <w:rPr>
                <w:rFonts w:ascii="Times New Roman" w:hAnsi="Times New Roman" w:cs="Times New Roman"/>
              </w:rPr>
              <w:t>Component</w:t>
            </w:r>
          </w:p>
        </w:tc>
        <w:tc>
          <w:tcPr>
            <w:tcW w:w="10404" w:type="dxa"/>
          </w:tcPr>
          <w:p w14:paraId="2B6329E2" w14:textId="77777777" w:rsidR="00AB37F0" w:rsidRPr="009A673A" w:rsidRDefault="00AB37F0" w:rsidP="00B17C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673A">
              <w:rPr>
                <w:rFonts w:ascii="Times New Roman" w:hAnsi="Times New Roman" w:cs="Times New Roman"/>
              </w:rPr>
              <w:t>Assumptions / Details</w:t>
            </w:r>
          </w:p>
        </w:tc>
      </w:tr>
      <w:tr w:rsidR="00AB37F0" w:rsidRPr="009A673A" w14:paraId="3BC4C5A7" w14:textId="77777777" w:rsidTr="00701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43FB632F" w14:textId="7ADD4A08" w:rsidR="00AB37F0" w:rsidRPr="009A673A" w:rsidRDefault="002332AB" w:rsidP="00B17C1B">
            <w:pPr>
              <w:rPr>
                <w:rFonts w:ascii="Times New Roman" w:hAnsi="Times New Roman" w:cs="Times New Roman"/>
              </w:rPr>
            </w:pPr>
            <w:r w:rsidRPr="009A673A">
              <w:rPr>
                <w:rFonts w:ascii="Times New Roman" w:hAnsi="Times New Roman" w:cs="Times New Roman"/>
              </w:rPr>
              <w:t>Outcome type</w:t>
            </w:r>
          </w:p>
        </w:tc>
        <w:tc>
          <w:tcPr>
            <w:tcW w:w="10404" w:type="dxa"/>
          </w:tcPr>
          <w:p w14:paraId="1E18E2E2" w14:textId="1F33B916" w:rsidR="00AB37F0" w:rsidRPr="009A673A" w:rsidRDefault="002332AB" w:rsidP="00B17C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673A">
              <w:rPr>
                <w:rFonts w:ascii="Times New Roman" w:hAnsi="Times New Roman" w:cs="Times New Roman"/>
              </w:rPr>
              <w:t xml:space="preserve">Mortality from any cause other than </w:t>
            </w:r>
            <w:r w:rsidR="00684FA5" w:rsidRPr="009A673A">
              <w:rPr>
                <w:rFonts w:ascii="Times New Roman" w:hAnsi="Times New Roman" w:cs="Times New Roman"/>
              </w:rPr>
              <w:t>CHD and stroke</w:t>
            </w:r>
            <w:r w:rsidRPr="009A673A">
              <w:rPr>
                <w:rFonts w:ascii="Times New Roman" w:hAnsi="Times New Roman" w:cs="Times New Roman"/>
              </w:rPr>
              <w:t xml:space="preserve"> </w:t>
            </w:r>
            <w:r w:rsidR="00AB37F0" w:rsidRPr="009A673A">
              <w:rPr>
                <w:rFonts w:ascii="Times New Roman" w:hAnsi="Times New Roman" w:cs="Times New Roman"/>
              </w:rPr>
              <w:t xml:space="preserve"> </w:t>
            </w:r>
          </w:p>
        </w:tc>
      </w:tr>
      <w:tr w:rsidR="00AB37F0" w:rsidRPr="009A673A" w14:paraId="7DC93C0D" w14:textId="77777777" w:rsidTr="00701A6E">
        <w:tc>
          <w:tcPr>
            <w:cnfStyle w:val="001000000000" w:firstRow="0" w:lastRow="0" w:firstColumn="1" w:lastColumn="0" w:oddVBand="0" w:evenVBand="0" w:oddHBand="0" w:evenHBand="0" w:firstRowFirstColumn="0" w:firstRowLastColumn="0" w:lastRowFirstColumn="0" w:lastRowLastColumn="0"/>
            <w:tcW w:w="3544" w:type="dxa"/>
          </w:tcPr>
          <w:p w14:paraId="06DF7170" w14:textId="77777777" w:rsidR="00AB37F0" w:rsidRPr="009A673A" w:rsidRDefault="00AB37F0" w:rsidP="00B17C1B">
            <w:pPr>
              <w:rPr>
                <w:rFonts w:ascii="Times New Roman" w:hAnsi="Times New Roman" w:cs="Times New Roman"/>
              </w:rPr>
            </w:pPr>
            <w:r w:rsidRPr="009A673A">
              <w:rPr>
                <w:rFonts w:ascii="Times New Roman" w:hAnsi="Times New Roman" w:cs="Times New Roman"/>
              </w:rPr>
              <w:t xml:space="preserve">Risk factor associations </w:t>
            </w:r>
          </w:p>
        </w:tc>
        <w:tc>
          <w:tcPr>
            <w:tcW w:w="10404" w:type="dxa"/>
          </w:tcPr>
          <w:p w14:paraId="450F7A07" w14:textId="77E520FA" w:rsidR="00AB37F0" w:rsidRPr="009A673A" w:rsidRDefault="00AB37F0" w:rsidP="00B17C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673A">
              <w:rPr>
                <w:rFonts w:ascii="Times New Roman" w:hAnsi="Times New Roman" w:cs="Times New Roman"/>
              </w:rPr>
              <w:t>Smoking</w:t>
            </w:r>
            <w:r w:rsidR="003322BA" w:rsidRPr="009A673A">
              <w:rPr>
                <w:rFonts w:ascii="Times New Roman" w:hAnsi="Times New Roman" w:cs="Times New Roman"/>
              </w:rPr>
              <w:t>, systolic blood pressure, physical activity</w:t>
            </w:r>
          </w:p>
        </w:tc>
      </w:tr>
      <w:tr w:rsidR="00AB37F0" w:rsidRPr="009A673A" w14:paraId="318C1F52" w14:textId="77777777" w:rsidTr="00701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2C11B2F0" w14:textId="77777777" w:rsidR="00AB37F0" w:rsidRPr="009A673A" w:rsidRDefault="00AB37F0" w:rsidP="00B17C1B">
            <w:pPr>
              <w:rPr>
                <w:rFonts w:ascii="Times New Roman" w:hAnsi="Times New Roman" w:cs="Times New Roman"/>
              </w:rPr>
            </w:pPr>
            <w:r w:rsidRPr="009A673A">
              <w:rPr>
                <w:rFonts w:ascii="Times New Roman" w:hAnsi="Times New Roman" w:cs="Times New Roman"/>
              </w:rPr>
              <w:t>Disease dependencies</w:t>
            </w:r>
          </w:p>
        </w:tc>
        <w:tc>
          <w:tcPr>
            <w:tcW w:w="10404" w:type="dxa"/>
          </w:tcPr>
          <w:p w14:paraId="3E0A7089" w14:textId="08EACF63" w:rsidR="00AB37F0" w:rsidRPr="009A673A" w:rsidRDefault="00684FA5" w:rsidP="00B17C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673A">
              <w:rPr>
                <w:rFonts w:ascii="Times New Roman" w:hAnsi="Times New Roman" w:cs="Times New Roman"/>
              </w:rPr>
              <w:t>None</w:t>
            </w:r>
          </w:p>
        </w:tc>
      </w:tr>
    </w:tbl>
    <w:p w14:paraId="4D3E6795" w14:textId="77777777" w:rsidR="00AB37F0" w:rsidRPr="009A673A" w:rsidRDefault="00AB37F0" w:rsidP="00B17C1B">
      <w:pPr>
        <w:rPr>
          <w:rFonts w:ascii="Times New Roman" w:hAnsi="Times New Roman" w:cs="Times New Roman"/>
        </w:rPr>
      </w:pPr>
    </w:p>
    <w:p w14:paraId="6E18A674" w14:textId="69DCC9D4" w:rsidR="00370FBE" w:rsidRPr="009A673A" w:rsidRDefault="00370FBE">
      <w:pPr>
        <w:spacing w:after="0" w:line="240" w:lineRule="auto"/>
        <w:jc w:val="left"/>
        <w:rPr>
          <w:rFonts w:ascii="Times New Roman" w:hAnsi="Times New Roman" w:cs="Times New Roman"/>
        </w:rPr>
      </w:pPr>
      <w:r w:rsidRPr="009A673A">
        <w:rPr>
          <w:rFonts w:ascii="Times New Roman" w:hAnsi="Times New Roman" w:cs="Times New Roman"/>
        </w:rPr>
        <w:br w:type="page"/>
      </w:r>
    </w:p>
    <w:p w14:paraId="1F147EBF" w14:textId="7AFA5CC0" w:rsidR="0029311C" w:rsidRPr="009A673A" w:rsidRDefault="00AB37F0" w:rsidP="0029311C">
      <w:pPr>
        <w:pStyle w:val="Tabletext"/>
        <w:rPr>
          <w:rFonts w:ascii="Times New Roman" w:hAnsi="Times New Roman" w:cs="Times New Roman"/>
        </w:rPr>
      </w:pPr>
      <w:r w:rsidRPr="009A673A">
        <w:rPr>
          <w:rFonts w:ascii="Times New Roman" w:hAnsi="Times New Roman" w:cs="Times New Roman"/>
        </w:rPr>
        <w:lastRenderedPageBreak/>
        <w:t xml:space="preserve"> </w:t>
      </w:r>
      <w:r w:rsidR="0029311C" w:rsidRPr="009A673A">
        <w:rPr>
          <w:rFonts w:ascii="Times New Roman" w:hAnsi="Times New Roman" w:cs="Times New Roman"/>
        </w:rPr>
        <w:t xml:space="preserve">Figure </w:t>
      </w:r>
      <w:r w:rsidR="0026264C" w:rsidRPr="009A673A">
        <w:rPr>
          <w:rFonts w:ascii="Times New Roman" w:hAnsi="Times New Roman" w:cs="Times New Roman"/>
        </w:rPr>
        <w:fldChar w:fldCharType="begin"/>
      </w:r>
      <w:r w:rsidR="0026264C" w:rsidRPr="009A673A">
        <w:rPr>
          <w:rFonts w:ascii="Times New Roman" w:hAnsi="Times New Roman" w:cs="Times New Roman"/>
        </w:rPr>
        <w:instrText xml:space="preserve"> STYLEREF 1 \s </w:instrText>
      </w:r>
      <w:r w:rsidR="0026264C" w:rsidRPr="009A673A">
        <w:rPr>
          <w:rFonts w:ascii="Times New Roman" w:hAnsi="Times New Roman" w:cs="Times New Roman"/>
        </w:rPr>
        <w:fldChar w:fldCharType="separate"/>
      </w:r>
      <w:r w:rsidR="003D1493">
        <w:rPr>
          <w:rFonts w:ascii="Times New Roman" w:hAnsi="Times New Roman" w:cs="Times New Roman"/>
          <w:noProof/>
        </w:rPr>
        <w:t>A</w:t>
      </w:r>
      <w:r w:rsidR="0026264C" w:rsidRPr="009A673A">
        <w:rPr>
          <w:rFonts w:ascii="Times New Roman" w:hAnsi="Times New Roman" w:cs="Times New Roman"/>
        </w:rPr>
        <w:fldChar w:fldCharType="end"/>
      </w:r>
      <w:r w:rsidR="00BE3CE5" w:rsidRPr="009A673A">
        <w:rPr>
          <w:rFonts w:ascii="Times New Roman" w:hAnsi="Times New Roman" w:cs="Times New Roman"/>
        </w:rPr>
        <w:noBreakHyphen/>
      </w:r>
      <w:r w:rsidR="0026264C" w:rsidRPr="009A673A">
        <w:rPr>
          <w:rFonts w:ascii="Times New Roman" w:hAnsi="Times New Roman" w:cs="Times New Roman"/>
        </w:rPr>
        <w:fldChar w:fldCharType="begin"/>
      </w:r>
      <w:r w:rsidR="0026264C" w:rsidRPr="009A673A">
        <w:rPr>
          <w:rFonts w:ascii="Times New Roman" w:hAnsi="Times New Roman" w:cs="Times New Roman"/>
        </w:rPr>
        <w:instrText xml:space="preserve"> SEQ Figure \* ARABIC \s 1 </w:instrText>
      </w:r>
      <w:r w:rsidR="0026264C" w:rsidRPr="009A673A">
        <w:rPr>
          <w:rFonts w:ascii="Times New Roman" w:hAnsi="Times New Roman" w:cs="Times New Roman"/>
        </w:rPr>
        <w:fldChar w:fldCharType="separate"/>
      </w:r>
      <w:r w:rsidR="003D1493">
        <w:rPr>
          <w:rFonts w:ascii="Times New Roman" w:hAnsi="Times New Roman" w:cs="Times New Roman"/>
          <w:noProof/>
        </w:rPr>
        <w:t>3</w:t>
      </w:r>
      <w:r w:rsidR="0026264C" w:rsidRPr="009A673A">
        <w:rPr>
          <w:rFonts w:ascii="Times New Roman" w:hAnsi="Times New Roman" w:cs="Times New Roman"/>
        </w:rPr>
        <w:fldChar w:fldCharType="end"/>
      </w:r>
      <w:r w:rsidR="00A23554" w:rsidRPr="009A673A">
        <w:rPr>
          <w:rFonts w:ascii="Times New Roman" w:hAnsi="Times New Roman" w:cs="Times New Roman"/>
        </w:rPr>
        <w:t>2</w:t>
      </w:r>
      <w:r w:rsidR="0029311C" w:rsidRPr="009A673A">
        <w:rPr>
          <w:rFonts w:ascii="Times New Roman" w:hAnsi="Times New Roman" w:cs="Times New Roman"/>
        </w:rPr>
        <w:t xml:space="preserve"> - Causal structure of risk factor associations and disease dependencies for incident non-</w:t>
      </w:r>
      <w:del w:id="493" w:author="Kypridemos, Christodoulos" w:date="2025-02-20T14:47:00Z" w16du:dateUtc="2025-02-20T14:47:00Z">
        <w:r w:rsidR="005F0E6F" w:rsidDel="00520F5D">
          <w:rPr>
            <w:rFonts w:ascii="Times New Roman" w:hAnsi="Times New Roman" w:cs="Times New Roman"/>
          </w:rPr>
          <w:delText>model</w:delText>
        </w:r>
        <w:r w:rsidR="0029311C" w:rsidRPr="009A673A" w:rsidDel="00520F5D">
          <w:rPr>
            <w:rFonts w:ascii="Times New Roman" w:hAnsi="Times New Roman" w:cs="Times New Roman"/>
          </w:rPr>
          <w:delText>e</w:delText>
        </w:r>
      </w:del>
      <w:ins w:id="494" w:author="Kypridemos, Christodoulos" w:date="2025-02-20T14:47:00Z" w16du:dateUtc="2025-02-20T14:47:00Z">
        <w:r w:rsidR="00520F5D">
          <w:rPr>
            <w:rFonts w:ascii="Times New Roman" w:hAnsi="Times New Roman" w:cs="Times New Roman"/>
          </w:rPr>
          <w:t>modelle</w:t>
        </w:r>
      </w:ins>
      <w:r w:rsidR="0029311C" w:rsidRPr="009A673A">
        <w:rPr>
          <w:rFonts w:ascii="Times New Roman" w:hAnsi="Times New Roman" w:cs="Times New Roman"/>
        </w:rPr>
        <w:t>d mortality</w:t>
      </w:r>
    </w:p>
    <w:p w14:paraId="7DCB6AF9" w14:textId="5F8C32EC" w:rsidR="00F4449A" w:rsidRPr="009A673A" w:rsidRDefault="00F4449A" w:rsidP="0029311C">
      <w:pPr>
        <w:jc w:val="center"/>
        <w:rPr>
          <w:rFonts w:ascii="Times New Roman" w:hAnsi="Times New Roman" w:cs="Times New Roman"/>
        </w:rPr>
      </w:pPr>
    </w:p>
    <w:p w14:paraId="20E68B42" w14:textId="3988E82B" w:rsidR="00F4449A" w:rsidRPr="009A673A" w:rsidRDefault="00F4449A" w:rsidP="0029311C">
      <w:pPr>
        <w:jc w:val="center"/>
        <w:rPr>
          <w:rFonts w:ascii="Times New Roman" w:hAnsi="Times New Roman" w:cs="Times New Roman"/>
        </w:rPr>
      </w:pPr>
      <w:r w:rsidRPr="009A673A">
        <w:rPr>
          <w:rFonts w:ascii="Times New Roman" w:hAnsi="Times New Roman" w:cs="Times New Roman"/>
          <w:noProof/>
        </w:rPr>
        <w:drawing>
          <wp:inline distT="0" distB="0" distL="0" distR="0" wp14:anchorId="3B4F1F3C" wp14:editId="35D1509F">
            <wp:extent cx="6978550" cy="4132053"/>
            <wp:effectExtent l="0" t="0" r="0" b="1905"/>
            <wp:docPr id="1879459128"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4"/>
                    <pic:cNvPicPr/>
                  </pic:nvPicPr>
                  <pic:blipFill>
                    <a:blip r:embed="rId30">
                      <a:extLst>
                        <a:ext uri="{28A0092B-C50C-407E-A947-70E740481C1C}">
                          <a14:useLocalDpi xmlns:a14="http://schemas.microsoft.com/office/drawing/2010/main" val="0"/>
                        </a:ext>
                      </a:extLst>
                    </a:blip>
                    <a:srcRect t="13103" b="14755"/>
                    <a:stretch>
                      <a:fillRect/>
                    </a:stretch>
                  </pic:blipFill>
                  <pic:spPr>
                    <a:xfrm>
                      <a:off x="0" y="0"/>
                      <a:ext cx="6978550" cy="4132053"/>
                    </a:xfrm>
                    <a:prstGeom prst="rect">
                      <a:avLst/>
                    </a:prstGeom>
                  </pic:spPr>
                </pic:pic>
              </a:graphicData>
            </a:graphic>
          </wp:inline>
        </w:drawing>
      </w:r>
    </w:p>
    <w:p w14:paraId="4769A673" w14:textId="54DAC2F6" w:rsidR="00F4449A" w:rsidRPr="009A673A" w:rsidRDefault="00F4449A">
      <w:pPr>
        <w:spacing w:after="0" w:line="240" w:lineRule="auto"/>
        <w:jc w:val="left"/>
        <w:rPr>
          <w:rFonts w:ascii="Times New Roman" w:hAnsi="Times New Roman" w:cs="Times New Roman"/>
        </w:rPr>
      </w:pPr>
      <w:r w:rsidRPr="009A673A">
        <w:rPr>
          <w:rFonts w:ascii="Times New Roman" w:hAnsi="Times New Roman" w:cs="Times New Roman"/>
        </w:rPr>
        <w:br w:type="page"/>
      </w:r>
    </w:p>
    <w:p w14:paraId="726B6C8E" w14:textId="60DD9943" w:rsidR="00370FBE" w:rsidRPr="009A673A" w:rsidRDefault="00370FBE" w:rsidP="00AD50C7">
      <w:pPr>
        <w:pStyle w:val="Tabletext"/>
        <w:rPr>
          <w:rFonts w:ascii="Times New Roman" w:hAnsi="Times New Roman" w:cs="Times New Roman"/>
        </w:rPr>
      </w:pPr>
      <w:r w:rsidRPr="009A673A">
        <w:rPr>
          <w:rFonts w:ascii="Times New Roman" w:hAnsi="Times New Roman" w:cs="Times New Roman"/>
        </w:rPr>
        <w:lastRenderedPageBreak/>
        <w:t xml:space="preserve">Table </w:t>
      </w:r>
      <w:r w:rsidR="0026264C" w:rsidRPr="009A673A">
        <w:rPr>
          <w:rFonts w:ascii="Times New Roman" w:hAnsi="Times New Roman" w:cs="Times New Roman"/>
        </w:rPr>
        <w:fldChar w:fldCharType="begin"/>
      </w:r>
      <w:r w:rsidR="0026264C" w:rsidRPr="009A673A">
        <w:rPr>
          <w:rFonts w:ascii="Times New Roman" w:hAnsi="Times New Roman" w:cs="Times New Roman"/>
        </w:rPr>
        <w:instrText xml:space="preserve"> STYLEREF 1 \s </w:instrText>
      </w:r>
      <w:r w:rsidR="0026264C" w:rsidRPr="009A673A">
        <w:rPr>
          <w:rFonts w:ascii="Times New Roman" w:hAnsi="Times New Roman" w:cs="Times New Roman"/>
        </w:rPr>
        <w:fldChar w:fldCharType="separate"/>
      </w:r>
      <w:r w:rsidR="003D1493">
        <w:rPr>
          <w:rFonts w:ascii="Times New Roman" w:hAnsi="Times New Roman" w:cs="Times New Roman"/>
          <w:noProof/>
        </w:rPr>
        <w:t>A</w:t>
      </w:r>
      <w:r w:rsidR="0026264C" w:rsidRPr="009A673A">
        <w:rPr>
          <w:rFonts w:ascii="Times New Roman" w:hAnsi="Times New Roman" w:cs="Times New Roman"/>
        </w:rPr>
        <w:fldChar w:fldCharType="end"/>
      </w:r>
      <w:r w:rsidR="000577B8" w:rsidRPr="009A673A">
        <w:rPr>
          <w:rFonts w:ascii="Times New Roman" w:hAnsi="Times New Roman" w:cs="Times New Roman"/>
        </w:rPr>
        <w:noBreakHyphen/>
      </w:r>
      <w:r w:rsidR="00E87F2B" w:rsidRPr="009A673A">
        <w:rPr>
          <w:rFonts w:ascii="Times New Roman" w:hAnsi="Times New Roman" w:cs="Times New Roman"/>
        </w:rPr>
        <w:t>6</w:t>
      </w:r>
      <w:r w:rsidRPr="009A673A">
        <w:rPr>
          <w:rFonts w:ascii="Times New Roman" w:hAnsi="Times New Roman" w:cs="Times New Roman"/>
        </w:rPr>
        <w:t xml:space="preserve"> Data sources for causal associations between risk factors and non-</w:t>
      </w:r>
      <w:del w:id="495" w:author="Kypridemos, Christodoulos" w:date="2025-02-20T14:47:00Z" w16du:dateUtc="2025-02-20T14:47:00Z">
        <w:r w:rsidR="005F0E6F" w:rsidDel="00520F5D">
          <w:rPr>
            <w:rFonts w:ascii="Times New Roman" w:hAnsi="Times New Roman" w:cs="Times New Roman"/>
          </w:rPr>
          <w:delText>model</w:delText>
        </w:r>
        <w:r w:rsidRPr="009A673A" w:rsidDel="00520F5D">
          <w:rPr>
            <w:rFonts w:ascii="Times New Roman" w:hAnsi="Times New Roman" w:cs="Times New Roman"/>
          </w:rPr>
          <w:delText>e</w:delText>
        </w:r>
      </w:del>
      <w:ins w:id="496" w:author="Kypridemos, Christodoulos" w:date="2025-02-20T14:47:00Z" w16du:dateUtc="2025-02-20T14:47:00Z">
        <w:r w:rsidR="00520F5D">
          <w:rPr>
            <w:rFonts w:ascii="Times New Roman" w:hAnsi="Times New Roman" w:cs="Times New Roman"/>
          </w:rPr>
          <w:t>modelle</w:t>
        </w:r>
      </w:ins>
      <w:r w:rsidRPr="009A673A">
        <w:rPr>
          <w:rFonts w:ascii="Times New Roman" w:hAnsi="Times New Roman" w:cs="Times New Roman"/>
        </w:rPr>
        <w:t>d mortality</w:t>
      </w:r>
    </w:p>
    <w:tbl>
      <w:tblPr>
        <w:tblStyle w:val="PlainTable21"/>
        <w:tblW w:w="0" w:type="auto"/>
        <w:tblLook w:val="0620" w:firstRow="1" w:lastRow="0" w:firstColumn="0" w:lastColumn="0" w:noHBand="1" w:noVBand="1"/>
      </w:tblPr>
      <w:tblGrid>
        <w:gridCol w:w="1763"/>
        <w:gridCol w:w="1643"/>
        <w:gridCol w:w="3823"/>
        <w:gridCol w:w="6729"/>
      </w:tblGrid>
      <w:tr w:rsidR="00AB37F0" w:rsidRPr="009A673A" w14:paraId="302B5191" w14:textId="77777777" w:rsidTr="00370FBE">
        <w:trPr>
          <w:cnfStyle w:val="100000000000" w:firstRow="1" w:lastRow="0" w:firstColumn="0" w:lastColumn="0" w:oddVBand="0" w:evenVBand="0" w:oddHBand="0" w:evenHBand="0" w:firstRowFirstColumn="0" w:firstRowLastColumn="0" w:lastRowFirstColumn="0" w:lastRowLastColumn="0"/>
          <w:trHeight w:val="350"/>
        </w:trPr>
        <w:tc>
          <w:tcPr>
            <w:tcW w:w="0" w:type="auto"/>
          </w:tcPr>
          <w:p w14:paraId="75C116C8" w14:textId="77777777" w:rsidR="00AB37F0" w:rsidRPr="009A673A" w:rsidRDefault="00AB37F0" w:rsidP="00B17C1B">
            <w:pPr>
              <w:rPr>
                <w:rFonts w:ascii="Times New Roman" w:hAnsi="Times New Roman" w:cs="Times New Roman"/>
              </w:rPr>
            </w:pPr>
            <w:r w:rsidRPr="009A673A">
              <w:rPr>
                <w:rFonts w:ascii="Times New Roman" w:hAnsi="Times New Roman" w:cs="Times New Roman"/>
              </w:rPr>
              <w:t>Parameter</w:t>
            </w:r>
          </w:p>
        </w:tc>
        <w:tc>
          <w:tcPr>
            <w:tcW w:w="0" w:type="auto"/>
          </w:tcPr>
          <w:p w14:paraId="0B93FE21" w14:textId="77777777" w:rsidR="00AB37F0" w:rsidRPr="009A673A" w:rsidRDefault="00AB37F0" w:rsidP="00B17C1B">
            <w:pPr>
              <w:rPr>
                <w:rFonts w:ascii="Times New Roman" w:hAnsi="Times New Roman" w:cs="Times New Roman"/>
              </w:rPr>
            </w:pPr>
            <w:r w:rsidRPr="009A673A">
              <w:rPr>
                <w:rFonts w:ascii="Times New Roman" w:hAnsi="Times New Roman" w:cs="Times New Roman"/>
              </w:rPr>
              <w:t>Details</w:t>
            </w:r>
          </w:p>
        </w:tc>
        <w:tc>
          <w:tcPr>
            <w:tcW w:w="0" w:type="auto"/>
          </w:tcPr>
          <w:p w14:paraId="4788FB0D" w14:textId="77777777" w:rsidR="00AB37F0" w:rsidRPr="009A673A" w:rsidRDefault="00AB37F0" w:rsidP="00B17C1B">
            <w:pPr>
              <w:rPr>
                <w:rFonts w:ascii="Times New Roman" w:hAnsi="Times New Roman" w:cs="Times New Roman"/>
              </w:rPr>
            </w:pPr>
            <w:r w:rsidRPr="009A673A">
              <w:rPr>
                <w:rFonts w:ascii="Times New Roman" w:hAnsi="Times New Roman" w:cs="Times New Roman"/>
              </w:rPr>
              <w:t>Comments</w:t>
            </w:r>
          </w:p>
        </w:tc>
        <w:tc>
          <w:tcPr>
            <w:tcW w:w="0" w:type="auto"/>
          </w:tcPr>
          <w:p w14:paraId="6D13EB00" w14:textId="77777777" w:rsidR="00AB37F0" w:rsidRPr="009A673A" w:rsidRDefault="00AB37F0" w:rsidP="00B17C1B">
            <w:pPr>
              <w:rPr>
                <w:rFonts w:ascii="Times New Roman" w:hAnsi="Times New Roman" w:cs="Times New Roman"/>
              </w:rPr>
            </w:pPr>
            <w:r w:rsidRPr="009A673A">
              <w:rPr>
                <w:rFonts w:ascii="Times New Roman" w:hAnsi="Times New Roman" w:cs="Times New Roman"/>
              </w:rPr>
              <w:t>Source</w:t>
            </w:r>
          </w:p>
        </w:tc>
      </w:tr>
      <w:tr w:rsidR="003C7ABB" w:rsidRPr="009A673A" w14:paraId="367B1FE9" w14:textId="77777777" w:rsidTr="0029311C">
        <w:trPr>
          <w:trHeight w:val="1932"/>
        </w:trPr>
        <w:tc>
          <w:tcPr>
            <w:tcW w:w="0" w:type="auto"/>
          </w:tcPr>
          <w:p w14:paraId="277ADB19" w14:textId="4B76BB92" w:rsidR="003C7ABB" w:rsidRPr="009A673A" w:rsidRDefault="003C7ABB" w:rsidP="00B17C1B">
            <w:pPr>
              <w:rPr>
                <w:rFonts w:ascii="Times New Roman" w:hAnsi="Times New Roman" w:cs="Times New Roman"/>
              </w:rPr>
            </w:pPr>
            <w:r w:rsidRPr="009A673A">
              <w:rPr>
                <w:rFonts w:ascii="Times New Roman" w:hAnsi="Times New Roman" w:cs="Times New Roman"/>
              </w:rPr>
              <w:t>Relative risk for smoking</w:t>
            </w:r>
            <w:r w:rsidR="001B763E" w:rsidRPr="009A673A">
              <w:rPr>
                <w:rFonts w:ascii="Times New Roman" w:hAnsi="Times New Roman" w:cs="Times New Roman"/>
              </w:rPr>
              <w:t xml:space="preserve"> status</w:t>
            </w:r>
          </w:p>
        </w:tc>
        <w:tc>
          <w:tcPr>
            <w:tcW w:w="0" w:type="auto"/>
          </w:tcPr>
          <w:p w14:paraId="2F3414F7" w14:textId="00C3E500" w:rsidR="003C7ABB" w:rsidRPr="009A673A" w:rsidRDefault="003C7ABB" w:rsidP="00B17C1B">
            <w:pPr>
              <w:rPr>
                <w:rFonts w:ascii="Times New Roman" w:hAnsi="Times New Roman" w:cs="Times New Roman"/>
              </w:rPr>
            </w:pPr>
            <w:r w:rsidRPr="009A673A">
              <w:rPr>
                <w:rFonts w:ascii="Times New Roman" w:hAnsi="Times New Roman" w:cs="Times New Roman"/>
              </w:rPr>
              <w:t>Meta-analysis of 1.7 million men and women</w:t>
            </w:r>
          </w:p>
        </w:tc>
        <w:tc>
          <w:tcPr>
            <w:tcW w:w="0" w:type="auto"/>
          </w:tcPr>
          <w:p w14:paraId="7C151B1F" w14:textId="7634DEA1" w:rsidR="003C7ABB" w:rsidRPr="009A673A" w:rsidRDefault="003C7ABB" w:rsidP="00B17C1B">
            <w:pPr>
              <w:rPr>
                <w:rFonts w:ascii="Times New Roman" w:hAnsi="Times New Roman" w:cs="Times New Roman"/>
              </w:rPr>
            </w:pPr>
            <w:r w:rsidRPr="009A673A">
              <w:rPr>
                <w:rFonts w:ascii="Times New Roman" w:hAnsi="Times New Roman" w:cs="Times New Roman"/>
              </w:rPr>
              <w:t>Multiply adjusted. We used the Non-CVD, non-cancer mortality effects.</w:t>
            </w:r>
          </w:p>
        </w:tc>
        <w:tc>
          <w:tcPr>
            <w:tcW w:w="0" w:type="auto"/>
          </w:tcPr>
          <w:p w14:paraId="50BE7AD5" w14:textId="654DB814" w:rsidR="003C7ABB" w:rsidRPr="009A673A" w:rsidRDefault="003C7ABB" w:rsidP="00B17C1B">
            <w:pPr>
              <w:rPr>
                <w:rFonts w:ascii="Times New Roman" w:hAnsi="Times New Roman" w:cs="Times New Roman"/>
              </w:rPr>
            </w:pPr>
            <w:r w:rsidRPr="009A673A">
              <w:rPr>
                <w:rFonts w:ascii="Times New Roman" w:hAnsi="Times New Roman" w:cs="Times New Roman"/>
              </w:rPr>
              <w:t>Stringhini S, Carmeli C, Jokela M, Avendaño M, Muennig P, Guida F, et al. Socioeconomic status and the 25 × 25 risk factors as determinants of premature mortality: a multicohort study and meta-analysis of 1·7 million men and women. The Lancet 2017;389:1229–37. (Figure 4)</w:t>
            </w:r>
          </w:p>
        </w:tc>
      </w:tr>
      <w:tr w:rsidR="003C7ABB" w:rsidRPr="009A673A" w14:paraId="3FFBC47B" w14:textId="77777777" w:rsidTr="00370FBE">
        <w:trPr>
          <w:trHeight w:val="227"/>
        </w:trPr>
        <w:tc>
          <w:tcPr>
            <w:tcW w:w="0" w:type="auto"/>
          </w:tcPr>
          <w:p w14:paraId="276E56CF" w14:textId="7F62A787" w:rsidR="003C7ABB" w:rsidRPr="009A673A" w:rsidRDefault="003C7ABB" w:rsidP="00B17C1B">
            <w:pPr>
              <w:rPr>
                <w:rFonts w:ascii="Times New Roman" w:hAnsi="Times New Roman" w:cs="Times New Roman"/>
              </w:rPr>
            </w:pPr>
            <w:r w:rsidRPr="009A673A">
              <w:rPr>
                <w:rFonts w:ascii="Times New Roman" w:hAnsi="Times New Roman" w:cs="Times New Roman"/>
              </w:rPr>
              <w:t>Relative risk for systolic blood pressure</w:t>
            </w:r>
          </w:p>
        </w:tc>
        <w:tc>
          <w:tcPr>
            <w:tcW w:w="0" w:type="auto"/>
          </w:tcPr>
          <w:p w14:paraId="4F0519F7" w14:textId="585BAA00" w:rsidR="003C7ABB" w:rsidRPr="009A673A" w:rsidRDefault="003C7ABB" w:rsidP="00B17C1B">
            <w:pPr>
              <w:rPr>
                <w:rFonts w:ascii="Times New Roman" w:hAnsi="Times New Roman" w:cs="Times New Roman"/>
              </w:rPr>
            </w:pPr>
            <w:r w:rsidRPr="009A673A">
              <w:rPr>
                <w:rFonts w:ascii="Times New Roman" w:hAnsi="Times New Roman" w:cs="Times New Roman"/>
              </w:rPr>
              <w:t>Meta-analysis of 1.7 million men and women</w:t>
            </w:r>
          </w:p>
        </w:tc>
        <w:tc>
          <w:tcPr>
            <w:tcW w:w="0" w:type="auto"/>
          </w:tcPr>
          <w:p w14:paraId="11C1FF9C" w14:textId="4F95B312" w:rsidR="003C7ABB" w:rsidRPr="009A673A" w:rsidRDefault="003C7ABB" w:rsidP="00B17C1B">
            <w:pPr>
              <w:rPr>
                <w:rFonts w:ascii="Times New Roman" w:hAnsi="Times New Roman" w:cs="Times New Roman"/>
              </w:rPr>
            </w:pPr>
            <w:r w:rsidRPr="009A673A">
              <w:rPr>
                <w:rFonts w:ascii="Times New Roman" w:hAnsi="Times New Roman" w:cs="Times New Roman"/>
              </w:rPr>
              <w:t>Multiply adjusted. We used the Non-CVD, non-cancer mortality effects. We applied the effect to those with SBP &gt; 140 mmHg</w:t>
            </w:r>
          </w:p>
        </w:tc>
        <w:tc>
          <w:tcPr>
            <w:tcW w:w="0" w:type="auto"/>
          </w:tcPr>
          <w:p w14:paraId="5A77C635" w14:textId="3D0387B1" w:rsidR="003C7ABB" w:rsidRPr="009A673A" w:rsidRDefault="003C7ABB" w:rsidP="00B17C1B">
            <w:pPr>
              <w:rPr>
                <w:rFonts w:ascii="Times New Roman" w:hAnsi="Times New Roman" w:cs="Times New Roman"/>
              </w:rPr>
            </w:pPr>
            <w:r w:rsidRPr="009A673A">
              <w:rPr>
                <w:rFonts w:ascii="Times New Roman" w:hAnsi="Times New Roman" w:cs="Times New Roman"/>
              </w:rPr>
              <w:t>Stringhini S, Carmeli C, Jokela M, Avendaño M, Muennig P, Guida F, et al. Socioeconomic status and the 25 × 25 risk factors as determinants of premature mortality: a multicohort study and meta-analysis of 1·7 million men and women. The Lancet 2017;389:1229–37. (Figure 4)</w:t>
            </w:r>
          </w:p>
        </w:tc>
      </w:tr>
      <w:tr w:rsidR="003C7ABB" w:rsidRPr="009A673A" w14:paraId="28DA9DFD" w14:textId="77777777" w:rsidTr="00370FBE">
        <w:trPr>
          <w:trHeight w:val="227"/>
        </w:trPr>
        <w:tc>
          <w:tcPr>
            <w:tcW w:w="0" w:type="auto"/>
          </w:tcPr>
          <w:p w14:paraId="23384744" w14:textId="561EFF59" w:rsidR="003C7ABB" w:rsidRPr="009A673A" w:rsidRDefault="003C7ABB" w:rsidP="00B17C1B">
            <w:pPr>
              <w:rPr>
                <w:rFonts w:ascii="Times New Roman" w:hAnsi="Times New Roman" w:cs="Times New Roman"/>
              </w:rPr>
            </w:pPr>
            <w:r w:rsidRPr="009A673A">
              <w:rPr>
                <w:rFonts w:ascii="Times New Roman" w:hAnsi="Times New Roman" w:cs="Times New Roman"/>
              </w:rPr>
              <w:t>Relative risk for physical activity</w:t>
            </w:r>
          </w:p>
        </w:tc>
        <w:tc>
          <w:tcPr>
            <w:tcW w:w="0" w:type="auto"/>
          </w:tcPr>
          <w:p w14:paraId="4112B194" w14:textId="1E3A17BB" w:rsidR="003C7ABB" w:rsidRPr="009A673A" w:rsidRDefault="003C7ABB" w:rsidP="00B17C1B">
            <w:pPr>
              <w:rPr>
                <w:rFonts w:ascii="Times New Roman" w:hAnsi="Times New Roman" w:cs="Times New Roman"/>
              </w:rPr>
            </w:pPr>
            <w:r w:rsidRPr="009A673A">
              <w:rPr>
                <w:rFonts w:ascii="Times New Roman" w:hAnsi="Times New Roman" w:cs="Times New Roman"/>
              </w:rPr>
              <w:t>Meta-analysis of 1.7 million men and women</w:t>
            </w:r>
          </w:p>
        </w:tc>
        <w:tc>
          <w:tcPr>
            <w:tcW w:w="0" w:type="auto"/>
          </w:tcPr>
          <w:p w14:paraId="05334540" w14:textId="35AD15AF" w:rsidR="003C7ABB" w:rsidRPr="009A673A" w:rsidRDefault="003C7ABB" w:rsidP="00B17C1B">
            <w:pPr>
              <w:rPr>
                <w:rFonts w:ascii="Times New Roman" w:hAnsi="Times New Roman" w:cs="Times New Roman"/>
              </w:rPr>
            </w:pPr>
            <w:r w:rsidRPr="009A673A">
              <w:rPr>
                <w:rFonts w:ascii="Times New Roman" w:hAnsi="Times New Roman" w:cs="Times New Roman"/>
              </w:rPr>
              <w:t>Multiply adjusted. We used the Non-CVD, non-cancer mortality effects. We applied the effect only to those with one or less active days per week.</w:t>
            </w:r>
          </w:p>
        </w:tc>
        <w:tc>
          <w:tcPr>
            <w:tcW w:w="0" w:type="auto"/>
          </w:tcPr>
          <w:p w14:paraId="1AF44A7F" w14:textId="4C25AF9E" w:rsidR="003C7ABB" w:rsidRPr="009A673A" w:rsidRDefault="003C7ABB" w:rsidP="00B17C1B">
            <w:pPr>
              <w:rPr>
                <w:rFonts w:ascii="Times New Roman" w:hAnsi="Times New Roman" w:cs="Times New Roman"/>
              </w:rPr>
            </w:pPr>
            <w:r w:rsidRPr="009A673A">
              <w:rPr>
                <w:rFonts w:ascii="Times New Roman" w:hAnsi="Times New Roman" w:cs="Times New Roman"/>
              </w:rPr>
              <w:t>Stringhini S, Carmeli C, Jokela M, Avendaño M, Muennig P, Guida F, et al. Socioeconomic status and the 25 × 25 risk factors as determinants of premature mortality: a multicohort study and meta-analysis of 1·7 million men and women. The Lancet 2017;389:1229–37. (Figure 4)</w:t>
            </w:r>
          </w:p>
        </w:tc>
      </w:tr>
      <w:tr w:rsidR="003C7ABB" w:rsidRPr="009A673A" w14:paraId="44014A8B" w14:textId="77777777" w:rsidTr="00370FBE">
        <w:trPr>
          <w:trHeight w:val="227"/>
        </w:trPr>
        <w:tc>
          <w:tcPr>
            <w:tcW w:w="0" w:type="auto"/>
          </w:tcPr>
          <w:p w14:paraId="46844F30" w14:textId="1343DFB2" w:rsidR="003C7ABB" w:rsidRPr="009A673A" w:rsidRDefault="003C7ABB" w:rsidP="00B17C1B">
            <w:pPr>
              <w:rPr>
                <w:rFonts w:ascii="Times New Roman" w:hAnsi="Times New Roman" w:cs="Times New Roman"/>
              </w:rPr>
            </w:pPr>
          </w:p>
        </w:tc>
        <w:tc>
          <w:tcPr>
            <w:tcW w:w="0" w:type="auto"/>
          </w:tcPr>
          <w:p w14:paraId="5CDEB249" w14:textId="2DE959A0" w:rsidR="003C7ABB" w:rsidRPr="009A673A" w:rsidRDefault="003C7ABB" w:rsidP="00B17C1B">
            <w:pPr>
              <w:rPr>
                <w:rFonts w:ascii="Times New Roman" w:hAnsi="Times New Roman" w:cs="Times New Roman"/>
              </w:rPr>
            </w:pPr>
          </w:p>
        </w:tc>
        <w:tc>
          <w:tcPr>
            <w:tcW w:w="0" w:type="auto"/>
          </w:tcPr>
          <w:p w14:paraId="666A9028" w14:textId="6C201E2C" w:rsidR="003C7ABB" w:rsidRPr="009A673A" w:rsidRDefault="003C7ABB" w:rsidP="00B17C1B">
            <w:pPr>
              <w:rPr>
                <w:rFonts w:ascii="Times New Roman" w:hAnsi="Times New Roman" w:cs="Times New Roman"/>
              </w:rPr>
            </w:pPr>
          </w:p>
        </w:tc>
        <w:tc>
          <w:tcPr>
            <w:tcW w:w="0" w:type="auto"/>
          </w:tcPr>
          <w:p w14:paraId="21292F1E" w14:textId="27327007" w:rsidR="003C7ABB" w:rsidRPr="009A673A" w:rsidRDefault="003C7ABB" w:rsidP="00B17C1B">
            <w:pPr>
              <w:rPr>
                <w:rFonts w:ascii="Times New Roman" w:hAnsi="Times New Roman" w:cs="Times New Roman"/>
              </w:rPr>
            </w:pPr>
          </w:p>
        </w:tc>
      </w:tr>
    </w:tbl>
    <w:p w14:paraId="48682857" w14:textId="77777777" w:rsidR="0029311C" w:rsidRPr="009A673A" w:rsidRDefault="0029311C" w:rsidP="00AD50C7">
      <w:pPr>
        <w:pStyle w:val="Tabletext"/>
        <w:rPr>
          <w:rFonts w:ascii="Times New Roman" w:hAnsi="Times New Roman" w:cs="Times New Roman"/>
        </w:rPr>
      </w:pPr>
    </w:p>
    <w:p w14:paraId="4BB7F264" w14:textId="77777777" w:rsidR="00F56E83" w:rsidRPr="009A673A" w:rsidRDefault="00F56E83">
      <w:pPr>
        <w:spacing w:after="0" w:line="240" w:lineRule="auto"/>
        <w:jc w:val="left"/>
        <w:rPr>
          <w:rFonts w:ascii="Times New Roman" w:hAnsi="Times New Roman" w:cs="Times New Roman"/>
        </w:rPr>
      </w:pPr>
      <w:r w:rsidRPr="009A673A">
        <w:rPr>
          <w:rFonts w:ascii="Times New Roman" w:hAnsi="Times New Roman" w:cs="Times New Roman"/>
        </w:rPr>
        <w:br w:type="page"/>
      </w:r>
    </w:p>
    <w:p w14:paraId="039B09B0" w14:textId="44589475" w:rsidR="00D51848" w:rsidRPr="009A673A" w:rsidRDefault="00D51848" w:rsidP="009A673A">
      <w:pPr>
        <w:spacing w:after="0" w:line="240" w:lineRule="auto"/>
        <w:jc w:val="left"/>
        <w:rPr>
          <w:rFonts w:ascii="Times New Roman" w:hAnsi="Times New Roman" w:cs="Times New Roman"/>
        </w:rPr>
      </w:pPr>
      <w:r w:rsidRPr="009A673A">
        <w:rPr>
          <w:rFonts w:ascii="Times New Roman" w:hAnsi="Times New Roman" w:cs="Times New Roman"/>
          <w:color w:val="2F5496" w:themeColor="accent1" w:themeShade="BF"/>
        </w:rPr>
        <w:lastRenderedPageBreak/>
        <w:t xml:space="preserve">Figure </w:t>
      </w:r>
      <w:r w:rsidR="0026264C" w:rsidRPr="009A673A">
        <w:rPr>
          <w:rFonts w:ascii="Times New Roman" w:hAnsi="Times New Roman" w:cs="Times New Roman"/>
          <w:color w:val="2F5496" w:themeColor="accent1" w:themeShade="BF"/>
        </w:rPr>
        <w:fldChar w:fldCharType="begin"/>
      </w:r>
      <w:r w:rsidR="0026264C" w:rsidRPr="009A673A">
        <w:rPr>
          <w:rFonts w:ascii="Times New Roman" w:hAnsi="Times New Roman" w:cs="Times New Roman"/>
          <w:color w:val="2F5496" w:themeColor="accent1" w:themeShade="BF"/>
        </w:rPr>
        <w:instrText xml:space="preserve"> STYLEREF 1 \s </w:instrText>
      </w:r>
      <w:r w:rsidR="0026264C" w:rsidRPr="009A673A">
        <w:rPr>
          <w:rFonts w:ascii="Times New Roman" w:hAnsi="Times New Roman" w:cs="Times New Roman"/>
          <w:color w:val="2F5496" w:themeColor="accent1" w:themeShade="BF"/>
        </w:rPr>
        <w:fldChar w:fldCharType="separate"/>
      </w:r>
      <w:r w:rsidR="003D1493">
        <w:rPr>
          <w:rFonts w:ascii="Times New Roman" w:hAnsi="Times New Roman" w:cs="Times New Roman"/>
          <w:noProof/>
          <w:color w:val="2F5496" w:themeColor="accent1" w:themeShade="BF"/>
        </w:rPr>
        <w:t>A</w:t>
      </w:r>
      <w:r w:rsidR="0026264C" w:rsidRPr="009A673A">
        <w:rPr>
          <w:rFonts w:ascii="Times New Roman" w:hAnsi="Times New Roman" w:cs="Times New Roman"/>
          <w:color w:val="2F5496" w:themeColor="accent1" w:themeShade="BF"/>
        </w:rPr>
        <w:fldChar w:fldCharType="end"/>
      </w:r>
      <w:r w:rsidR="00BE3CE5" w:rsidRPr="009A673A">
        <w:rPr>
          <w:rFonts w:ascii="Times New Roman" w:hAnsi="Times New Roman" w:cs="Times New Roman"/>
          <w:color w:val="2F5496" w:themeColor="accent1" w:themeShade="BF"/>
        </w:rPr>
        <w:noBreakHyphen/>
      </w:r>
      <w:r w:rsidR="00A23554" w:rsidRPr="009A673A">
        <w:rPr>
          <w:rFonts w:ascii="Times New Roman" w:hAnsi="Times New Roman" w:cs="Times New Roman"/>
          <w:color w:val="2F5496" w:themeColor="accent1" w:themeShade="BF"/>
        </w:rPr>
        <w:t>13</w:t>
      </w:r>
      <w:r w:rsidRPr="009A673A">
        <w:rPr>
          <w:rFonts w:ascii="Times New Roman" w:hAnsi="Times New Roman" w:cs="Times New Roman"/>
          <w:color w:val="2F5496" w:themeColor="accent1" w:themeShade="BF"/>
        </w:rPr>
        <w:t>- Validation plot for non-</w:t>
      </w:r>
      <w:del w:id="497" w:author="Kypridemos, Christodoulos" w:date="2025-02-20T14:47:00Z" w16du:dateUtc="2025-02-20T14:47:00Z">
        <w:r w:rsidR="005F0E6F" w:rsidDel="00520F5D">
          <w:rPr>
            <w:rFonts w:ascii="Times New Roman" w:hAnsi="Times New Roman" w:cs="Times New Roman"/>
            <w:color w:val="2F5496" w:themeColor="accent1" w:themeShade="BF"/>
          </w:rPr>
          <w:delText>model</w:delText>
        </w:r>
        <w:r w:rsidRPr="009A673A" w:rsidDel="00520F5D">
          <w:rPr>
            <w:rFonts w:ascii="Times New Roman" w:hAnsi="Times New Roman" w:cs="Times New Roman"/>
            <w:color w:val="2F5496" w:themeColor="accent1" w:themeShade="BF"/>
          </w:rPr>
          <w:delText>e</w:delText>
        </w:r>
      </w:del>
      <w:ins w:id="498" w:author="Kypridemos, Christodoulos" w:date="2025-02-20T14:47:00Z" w16du:dateUtc="2025-02-20T14:47:00Z">
        <w:r w:rsidR="00520F5D">
          <w:rPr>
            <w:rFonts w:ascii="Times New Roman" w:hAnsi="Times New Roman" w:cs="Times New Roman"/>
            <w:color w:val="2F5496" w:themeColor="accent1" w:themeShade="BF"/>
          </w:rPr>
          <w:t>modelle</w:t>
        </w:r>
      </w:ins>
      <w:r w:rsidRPr="009A673A">
        <w:rPr>
          <w:rFonts w:ascii="Times New Roman" w:hAnsi="Times New Roman" w:cs="Times New Roman"/>
          <w:color w:val="2F5496" w:themeColor="accent1" w:themeShade="BF"/>
        </w:rPr>
        <w:t>d mortality</w:t>
      </w:r>
      <w:r w:rsidR="00F56E83" w:rsidRPr="009A673A">
        <w:rPr>
          <w:rFonts w:ascii="Times New Roman" w:hAnsi="Times New Roman" w:cs="Times New Roman"/>
          <w:color w:val="2F5496" w:themeColor="accent1" w:themeShade="BF"/>
          <w:lang w:eastAsia="ja-JP"/>
        </w:rPr>
        <w:t xml:space="preserve"> for men</w:t>
      </w:r>
    </w:p>
    <w:p w14:paraId="44A1D0D3" w14:textId="7AFF70DB" w:rsidR="00F56E83" w:rsidRDefault="00F56E83" w:rsidP="00AD50C7">
      <w:pPr>
        <w:pStyle w:val="Tabletext"/>
        <w:rPr>
          <w:rFonts w:ascii="Times New Roman" w:hAnsi="Times New Roman" w:cs="Times New Roman"/>
        </w:rPr>
      </w:pPr>
    </w:p>
    <w:p w14:paraId="1192499F" w14:textId="6B23B3C4" w:rsidR="009167B8" w:rsidRPr="009A673A" w:rsidRDefault="009167B8" w:rsidP="00AD50C7">
      <w:pPr>
        <w:pStyle w:val="Tabletext"/>
        <w:rPr>
          <w:rFonts w:ascii="Times New Roman" w:hAnsi="Times New Roman" w:cs="Times New Roman"/>
        </w:rPr>
      </w:pPr>
      <w:r>
        <w:rPr>
          <w:rFonts w:ascii="Times New Roman" w:hAnsi="Times New Roman" w:cs="Times New Roman"/>
          <w:noProof/>
        </w:rPr>
        <w:drawing>
          <wp:inline distT="0" distB="0" distL="0" distR="0" wp14:anchorId="6E8F5D2E" wp14:editId="67890311">
            <wp:extent cx="8856980" cy="4433570"/>
            <wp:effectExtent l="0" t="0" r="1270" b="5080"/>
            <wp:docPr id="321454661"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8856980" cy="4433570"/>
                    </a:xfrm>
                    <a:prstGeom prst="rect">
                      <a:avLst/>
                    </a:prstGeom>
                    <a:noFill/>
                    <a:ln>
                      <a:noFill/>
                    </a:ln>
                  </pic:spPr>
                </pic:pic>
              </a:graphicData>
            </a:graphic>
          </wp:inline>
        </w:drawing>
      </w:r>
    </w:p>
    <w:p w14:paraId="075FE6E2" w14:textId="1A3D54F5" w:rsidR="00917875" w:rsidRPr="009A673A" w:rsidRDefault="00917875" w:rsidP="00AD50C7">
      <w:pPr>
        <w:pStyle w:val="Tabletext"/>
        <w:rPr>
          <w:rFonts w:ascii="Times New Roman" w:hAnsi="Times New Roman" w:cs="Times New Roman"/>
        </w:rPr>
      </w:pPr>
    </w:p>
    <w:p w14:paraId="3DF10555" w14:textId="77777777" w:rsidR="00917875" w:rsidRPr="009A673A" w:rsidRDefault="00917875">
      <w:pPr>
        <w:spacing w:after="0" w:line="240" w:lineRule="auto"/>
        <w:jc w:val="left"/>
        <w:rPr>
          <w:rFonts w:ascii="Times New Roman" w:hAnsi="Times New Roman" w:cs="Times New Roman"/>
          <w:color w:val="657C9C"/>
          <w:sz w:val="20"/>
          <w:szCs w:val="24"/>
          <w:lang w:eastAsia="ja-JP"/>
        </w:rPr>
      </w:pPr>
      <w:r w:rsidRPr="009A673A">
        <w:rPr>
          <w:rFonts w:ascii="Times New Roman" w:hAnsi="Times New Roman" w:cs="Times New Roman"/>
        </w:rPr>
        <w:br w:type="page"/>
      </w:r>
    </w:p>
    <w:p w14:paraId="0CFE7E3B" w14:textId="0CFAFF13" w:rsidR="00917875" w:rsidRPr="009A673A" w:rsidRDefault="00917875" w:rsidP="00AD50C7">
      <w:pPr>
        <w:pStyle w:val="Tabletext"/>
        <w:rPr>
          <w:rFonts w:ascii="Times New Roman" w:hAnsi="Times New Roman" w:cs="Times New Roman"/>
          <w:color w:val="2F5496" w:themeColor="accent1" w:themeShade="BF"/>
        </w:rPr>
      </w:pPr>
      <w:r w:rsidRPr="009A673A">
        <w:rPr>
          <w:rFonts w:ascii="Times New Roman" w:hAnsi="Times New Roman" w:cs="Times New Roman"/>
          <w:color w:val="2F5496" w:themeColor="accent1" w:themeShade="BF"/>
        </w:rPr>
        <w:lastRenderedPageBreak/>
        <w:t>Figure A-14 Validation plot for non-</w:t>
      </w:r>
      <w:del w:id="499" w:author="Kypridemos, Christodoulos" w:date="2025-02-20T14:47:00Z" w16du:dateUtc="2025-02-20T14:47:00Z">
        <w:r w:rsidR="005F0E6F" w:rsidDel="00520F5D">
          <w:rPr>
            <w:rFonts w:ascii="Times New Roman" w:hAnsi="Times New Roman" w:cs="Times New Roman"/>
            <w:color w:val="2F5496" w:themeColor="accent1" w:themeShade="BF"/>
          </w:rPr>
          <w:delText>model</w:delText>
        </w:r>
        <w:r w:rsidRPr="009A673A" w:rsidDel="00520F5D">
          <w:rPr>
            <w:rFonts w:ascii="Times New Roman" w:hAnsi="Times New Roman" w:cs="Times New Roman"/>
            <w:color w:val="2F5496" w:themeColor="accent1" w:themeShade="BF"/>
          </w:rPr>
          <w:delText>e</w:delText>
        </w:r>
      </w:del>
      <w:ins w:id="500" w:author="Kypridemos, Christodoulos" w:date="2025-02-20T14:47:00Z" w16du:dateUtc="2025-02-20T14:47:00Z">
        <w:r w:rsidR="00520F5D">
          <w:rPr>
            <w:rFonts w:ascii="Times New Roman" w:hAnsi="Times New Roman" w:cs="Times New Roman"/>
            <w:color w:val="2F5496" w:themeColor="accent1" w:themeShade="BF"/>
          </w:rPr>
          <w:t>modelle</w:t>
        </w:r>
      </w:ins>
      <w:r w:rsidRPr="009A673A">
        <w:rPr>
          <w:rFonts w:ascii="Times New Roman" w:hAnsi="Times New Roman" w:cs="Times New Roman"/>
          <w:color w:val="2F5496" w:themeColor="accent1" w:themeShade="BF"/>
        </w:rPr>
        <w:t>d mortality for women</w:t>
      </w:r>
    </w:p>
    <w:p w14:paraId="63FBBB71" w14:textId="55F758D1" w:rsidR="00917875" w:rsidRDefault="00917875" w:rsidP="00AD50C7">
      <w:pPr>
        <w:pStyle w:val="Tabletext"/>
        <w:rPr>
          <w:rFonts w:ascii="Times New Roman" w:hAnsi="Times New Roman" w:cs="Times New Roman"/>
        </w:rPr>
      </w:pPr>
    </w:p>
    <w:p w14:paraId="744F7AD6" w14:textId="14D2D318" w:rsidR="000227DF" w:rsidRPr="009A673A" w:rsidRDefault="004936F9" w:rsidP="00AD50C7">
      <w:pPr>
        <w:pStyle w:val="Tabletext"/>
        <w:rPr>
          <w:rFonts w:ascii="Times New Roman" w:hAnsi="Times New Roman" w:cs="Times New Roman"/>
        </w:rPr>
      </w:pPr>
      <w:r>
        <w:rPr>
          <w:rFonts w:ascii="Times New Roman" w:hAnsi="Times New Roman" w:cs="Times New Roman"/>
          <w:noProof/>
        </w:rPr>
        <w:drawing>
          <wp:inline distT="0" distB="0" distL="0" distR="0" wp14:anchorId="0EB1FF0D" wp14:editId="75F8DED2">
            <wp:extent cx="8856980" cy="4433570"/>
            <wp:effectExtent l="0" t="0" r="1270" b="5080"/>
            <wp:docPr id="8917752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856980" cy="4433570"/>
                    </a:xfrm>
                    <a:prstGeom prst="rect">
                      <a:avLst/>
                    </a:prstGeom>
                    <a:noFill/>
                    <a:ln>
                      <a:noFill/>
                    </a:ln>
                  </pic:spPr>
                </pic:pic>
              </a:graphicData>
            </a:graphic>
          </wp:inline>
        </w:drawing>
      </w:r>
    </w:p>
    <w:p w14:paraId="34998E6D" w14:textId="77777777" w:rsidR="00F56E83" w:rsidRPr="009A673A" w:rsidRDefault="00F56E83">
      <w:pPr>
        <w:spacing w:after="0" w:line="240" w:lineRule="auto"/>
        <w:jc w:val="left"/>
        <w:rPr>
          <w:rFonts w:ascii="Times New Roman" w:hAnsi="Times New Roman" w:cs="Times New Roman"/>
        </w:rPr>
      </w:pPr>
      <w:r w:rsidRPr="009A673A">
        <w:rPr>
          <w:rFonts w:ascii="Times New Roman" w:hAnsi="Times New Roman" w:cs="Times New Roman"/>
        </w:rPr>
        <w:br w:type="page"/>
      </w:r>
    </w:p>
    <w:p w14:paraId="0B9684B9" w14:textId="14F76039" w:rsidR="00851419" w:rsidRPr="009A673A" w:rsidRDefault="00851419" w:rsidP="00E10859">
      <w:pPr>
        <w:rPr>
          <w:rFonts w:ascii="Times New Roman" w:hAnsi="Times New Roman" w:cs="Times New Roman"/>
        </w:rPr>
        <w:sectPr w:rsidR="00851419" w:rsidRPr="009A673A" w:rsidSect="00D15A23">
          <w:type w:val="continuous"/>
          <w:pgSz w:w="16838" w:h="11906" w:orient="landscape"/>
          <w:pgMar w:top="1440" w:right="1440" w:bottom="1440" w:left="1440" w:header="708" w:footer="708" w:gutter="0"/>
          <w:cols w:space="708"/>
          <w:docGrid w:linePitch="360"/>
        </w:sectPr>
      </w:pPr>
      <w:bookmarkStart w:id="501" w:name="_Ref129257469"/>
    </w:p>
    <w:p w14:paraId="09BAFABA" w14:textId="00AEFB10" w:rsidR="00396FE6" w:rsidRPr="009A673A" w:rsidRDefault="00547D48" w:rsidP="00851419">
      <w:pPr>
        <w:pStyle w:val="Heading1"/>
        <w:numPr>
          <w:ilvl w:val="0"/>
          <w:numId w:val="16"/>
        </w:numPr>
        <w:rPr>
          <w:rFonts w:ascii="Times New Roman" w:hAnsi="Times New Roman" w:cs="Times New Roman"/>
        </w:rPr>
      </w:pPr>
      <w:bookmarkStart w:id="502" w:name="_Ref129605163"/>
      <w:bookmarkStart w:id="503" w:name="_Toc190955333"/>
      <w:r w:rsidRPr="009A673A">
        <w:rPr>
          <w:rFonts w:ascii="Times New Roman" w:hAnsi="Times New Roman" w:cs="Times New Roman"/>
        </w:rPr>
        <w:lastRenderedPageBreak/>
        <w:t xml:space="preserve">Supplementary </w:t>
      </w:r>
      <w:r w:rsidR="00B57B35" w:rsidRPr="009A673A">
        <w:rPr>
          <w:rFonts w:ascii="Times New Roman" w:eastAsiaTheme="minorEastAsia" w:hAnsi="Times New Roman" w:cs="Times New Roman"/>
          <w:lang w:eastAsia="ja-JP"/>
        </w:rPr>
        <w:t>M</w:t>
      </w:r>
      <w:r w:rsidR="00B57B35" w:rsidRPr="009A673A">
        <w:rPr>
          <w:rFonts w:ascii="Times New Roman" w:hAnsi="Times New Roman" w:cs="Times New Roman"/>
        </w:rPr>
        <w:t xml:space="preserve">aterials </w:t>
      </w:r>
      <w:r w:rsidR="006F6147" w:rsidRPr="009A673A">
        <w:rPr>
          <w:rFonts w:ascii="Times New Roman" w:hAnsi="Times New Roman" w:cs="Times New Roman"/>
        </w:rPr>
        <w:t>B</w:t>
      </w:r>
      <w:r w:rsidRPr="009A673A">
        <w:rPr>
          <w:rFonts w:ascii="Times New Roman" w:hAnsi="Times New Roman" w:cs="Times New Roman"/>
        </w:rPr>
        <w:t xml:space="preserve">: </w:t>
      </w:r>
      <w:r w:rsidR="00B57B35" w:rsidRPr="009A673A">
        <w:rPr>
          <w:rFonts w:ascii="Times New Roman" w:eastAsiaTheme="minorEastAsia" w:hAnsi="Times New Roman" w:cs="Times New Roman"/>
          <w:lang w:eastAsia="ja-JP"/>
        </w:rPr>
        <w:t>E</w:t>
      </w:r>
      <w:r w:rsidRPr="009A673A">
        <w:rPr>
          <w:rFonts w:ascii="Times New Roman" w:hAnsi="Times New Roman" w:cs="Times New Roman"/>
        </w:rPr>
        <w:t xml:space="preserve">xposure </w:t>
      </w:r>
      <w:r w:rsidR="005F0E6F">
        <w:rPr>
          <w:rFonts w:ascii="Times New Roman" w:eastAsiaTheme="minorEastAsia" w:hAnsi="Times New Roman" w:cs="Times New Roman"/>
          <w:lang w:eastAsia="ja-JP"/>
        </w:rPr>
        <w:t>Model</w:t>
      </w:r>
      <w:ins w:id="504" w:author="Kypridemos, Christodoulos" w:date="2025-02-20T14:46:00Z" w16du:dateUtc="2025-02-20T14:46:00Z">
        <w:r w:rsidR="00520F5D">
          <w:rPr>
            <w:rFonts w:ascii="Times New Roman" w:eastAsiaTheme="minorEastAsia" w:hAnsi="Times New Roman" w:cs="Times New Roman"/>
            <w:lang w:eastAsia="ja-JP"/>
          </w:rPr>
          <w:t>l</w:t>
        </w:r>
      </w:ins>
      <w:r w:rsidRPr="009A673A">
        <w:rPr>
          <w:rFonts w:ascii="Times New Roman" w:hAnsi="Times New Roman" w:cs="Times New Roman"/>
        </w:rPr>
        <w:t xml:space="preserve">ing </w:t>
      </w:r>
      <w:r w:rsidR="00B57B35" w:rsidRPr="009A673A">
        <w:rPr>
          <w:rFonts w:ascii="Times New Roman" w:eastAsiaTheme="minorEastAsia" w:hAnsi="Times New Roman" w:cs="Times New Roman"/>
          <w:lang w:eastAsia="ja-JP"/>
        </w:rPr>
        <w:t>D</w:t>
      </w:r>
      <w:r w:rsidRPr="009A673A">
        <w:rPr>
          <w:rFonts w:ascii="Times New Roman" w:hAnsi="Times New Roman" w:cs="Times New Roman"/>
        </w:rPr>
        <w:t>etails</w:t>
      </w:r>
      <w:r w:rsidR="00BA2C62" w:rsidRPr="009A673A">
        <w:rPr>
          <w:rFonts w:ascii="Times New Roman" w:hAnsi="Times New Roman" w:cs="Times New Roman"/>
        </w:rPr>
        <w:t xml:space="preserve"> </w:t>
      </w:r>
      <w:r w:rsidR="005609EA" w:rsidRPr="009A673A">
        <w:rPr>
          <w:rFonts w:ascii="Times New Roman" w:hAnsi="Times New Roman" w:cs="Times New Roman"/>
        </w:rPr>
        <w:t xml:space="preserve">and </w:t>
      </w:r>
      <w:r w:rsidR="00B57B35" w:rsidRPr="009A673A">
        <w:rPr>
          <w:rFonts w:ascii="Times New Roman" w:eastAsiaTheme="minorEastAsia" w:hAnsi="Times New Roman" w:cs="Times New Roman"/>
          <w:lang w:eastAsia="ja-JP"/>
        </w:rPr>
        <w:t>V</w:t>
      </w:r>
      <w:r w:rsidR="005609EA" w:rsidRPr="009A673A">
        <w:rPr>
          <w:rFonts w:ascii="Times New Roman" w:hAnsi="Times New Roman" w:cs="Times New Roman"/>
        </w:rPr>
        <w:t>alidation</w:t>
      </w:r>
      <w:bookmarkEnd w:id="501"/>
      <w:bookmarkEnd w:id="502"/>
      <w:bookmarkEnd w:id="503"/>
    </w:p>
    <w:p w14:paraId="24B79B80" w14:textId="683767C8" w:rsidR="00BA2C62" w:rsidRPr="009A673A" w:rsidRDefault="00BA2C62" w:rsidP="00BA2C62">
      <w:pPr>
        <w:pStyle w:val="Heading2"/>
        <w:rPr>
          <w:rFonts w:ascii="Times New Roman" w:hAnsi="Times New Roman" w:cs="Times New Roman"/>
        </w:rPr>
      </w:pPr>
      <w:bookmarkStart w:id="505" w:name="_Toc190955334"/>
      <w:r w:rsidRPr="009A673A">
        <w:rPr>
          <w:rFonts w:ascii="Times New Roman" w:hAnsi="Times New Roman" w:cs="Times New Roman"/>
        </w:rPr>
        <w:t xml:space="preserve">Exposure </w:t>
      </w:r>
      <w:r w:rsidR="005F0E6F">
        <w:rPr>
          <w:rFonts w:ascii="Times New Roman" w:hAnsi="Times New Roman" w:cs="Times New Roman"/>
        </w:rPr>
        <w:t>model</w:t>
      </w:r>
      <w:ins w:id="506" w:author="Kypridemos, Christodoulos" w:date="2025-02-20T14:46:00Z" w16du:dateUtc="2025-02-20T14:46:00Z">
        <w:r w:rsidR="00520F5D">
          <w:rPr>
            <w:rFonts w:ascii="Times New Roman" w:hAnsi="Times New Roman" w:cs="Times New Roman"/>
          </w:rPr>
          <w:t>l</w:t>
        </w:r>
      </w:ins>
      <w:r w:rsidRPr="009A673A">
        <w:rPr>
          <w:rFonts w:ascii="Times New Roman" w:hAnsi="Times New Roman" w:cs="Times New Roman"/>
        </w:rPr>
        <w:t>ing details</w:t>
      </w:r>
      <w:bookmarkEnd w:id="505"/>
      <w:r w:rsidRPr="009A673A">
        <w:rPr>
          <w:rFonts w:ascii="Times New Roman" w:hAnsi="Times New Roman" w:cs="Times New Roman"/>
        </w:rPr>
        <w:t xml:space="preserve"> </w:t>
      </w:r>
    </w:p>
    <w:p w14:paraId="79FE65E1" w14:textId="4D6C83DA" w:rsidR="00370FBE" w:rsidRPr="009A673A" w:rsidRDefault="00370FBE" w:rsidP="00AD50C7">
      <w:pPr>
        <w:pStyle w:val="Tabletext"/>
        <w:rPr>
          <w:rFonts w:ascii="Times New Roman" w:hAnsi="Times New Roman" w:cs="Times New Roman"/>
        </w:rPr>
      </w:pPr>
      <w:bookmarkStart w:id="507" w:name="_Ref129256098"/>
      <w:r w:rsidRPr="009A673A">
        <w:rPr>
          <w:rFonts w:ascii="Times New Roman" w:hAnsi="Times New Roman" w:cs="Times New Roman"/>
        </w:rPr>
        <w:t xml:space="preserve">Table </w:t>
      </w:r>
      <w:r w:rsidR="0026264C" w:rsidRPr="009A673A">
        <w:rPr>
          <w:rFonts w:ascii="Times New Roman" w:hAnsi="Times New Roman" w:cs="Times New Roman"/>
        </w:rPr>
        <w:fldChar w:fldCharType="begin"/>
      </w:r>
      <w:r w:rsidR="0026264C" w:rsidRPr="009A673A">
        <w:rPr>
          <w:rFonts w:ascii="Times New Roman" w:hAnsi="Times New Roman" w:cs="Times New Roman"/>
        </w:rPr>
        <w:instrText xml:space="preserve"> STYLEREF 1 \s </w:instrText>
      </w:r>
      <w:r w:rsidR="0026264C" w:rsidRPr="009A673A">
        <w:rPr>
          <w:rFonts w:ascii="Times New Roman" w:hAnsi="Times New Roman" w:cs="Times New Roman"/>
        </w:rPr>
        <w:fldChar w:fldCharType="separate"/>
      </w:r>
      <w:r w:rsidR="003D1493">
        <w:rPr>
          <w:rFonts w:ascii="Times New Roman" w:hAnsi="Times New Roman" w:cs="Times New Roman"/>
          <w:noProof/>
        </w:rPr>
        <w:t>B</w:t>
      </w:r>
      <w:r w:rsidR="0026264C" w:rsidRPr="009A673A">
        <w:rPr>
          <w:rFonts w:ascii="Times New Roman" w:hAnsi="Times New Roman" w:cs="Times New Roman"/>
        </w:rPr>
        <w:fldChar w:fldCharType="end"/>
      </w:r>
      <w:r w:rsidR="000577B8" w:rsidRPr="009A673A">
        <w:rPr>
          <w:rFonts w:ascii="Times New Roman" w:hAnsi="Times New Roman" w:cs="Times New Roman"/>
        </w:rPr>
        <w:noBreakHyphen/>
      </w:r>
      <w:r w:rsidR="0026264C" w:rsidRPr="009A673A">
        <w:rPr>
          <w:rFonts w:ascii="Times New Roman" w:hAnsi="Times New Roman" w:cs="Times New Roman"/>
        </w:rPr>
        <w:fldChar w:fldCharType="begin"/>
      </w:r>
      <w:r w:rsidR="0026264C" w:rsidRPr="009A673A">
        <w:rPr>
          <w:rFonts w:ascii="Times New Roman" w:hAnsi="Times New Roman" w:cs="Times New Roman"/>
        </w:rPr>
        <w:instrText xml:space="preserve"> SEQ Table \* ARABIC \s 1 </w:instrText>
      </w:r>
      <w:r w:rsidR="0026264C" w:rsidRPr="009A673A">
        <w:rPr>
          <w:rFonts w:ascii="Times New Roman" w:hAnsi="Times New Roman" w:cs="Times New Roman"/>
        </w:rPr>
        <w:fldChar w:fldCharType="separate"/>
      </w:r>
      <w:r w:rsidR="003D1493">
        <w:rPr>
          <w:rFonts w:ascii="Times New Roman" w:hAnsi="Times New Roman" w:cs="Times New Roman"/>
          <w:noProof/>
        </w:rPr>
        <w:t>1</w:t>
      </w:r>
      <w:r w:rsidR="0026264C" w:rsidRPr="009A673A">
        <w:rPr>
          <w:rFonts w:ascii="Times New Roman" w:hAnsi="Times New Roman" w:cs="Times New Roman"/>
        </w:rPr>
        <w:fldChar w:fldCharType="end"/>
      </w:r>
      <w:bookmarkEnd w:id="507"/>
      <w:r w:rsidRPr="009A673A">
        <w:rPr>
          <w:rFonts w:ascii="Times New Roman" w:hAnsi="Times New Roman" w:cs="Times New Roman"/>
        </w:rPr>
        <w:t xml:space="preserve"> - Exposure </w:t>
      </w:r>
      <w:r w:rsidR="005F0E6F">
        <w:rPr>
          <w:rFonts w:ascii="Times New Roman" w:hAnsi="Times New Roman" w:cs="Times New Roman"/>
        </w:rPr>
        <w:t>model</w:t>
      </w:r>
      <w:ins w:id="508" w:author="Kypridemos, Christodoulos" w:date="2025-02-20T14:46:00Z" w16du:dateUtc="2025-02-20T14:46:00Z">
        <w:r w:rsidR="00520F5D">
          <w:rPr>
            <w:rFonts w:ascii="Times New Roman" w:hAnsi="Times New Roman" w:cs="Times New Roman"/>
          </w:rPr>
          <w:t>l</w:t>
        </w:r>
      </w:ins>
      <w:r w:rsidRPr="009A673A">
        <w:rPr>
          <w:rFonts w:ascii="Times New Roman" w:hAnsi="Times New Roman" w:cs="Times New Roman"/>
        </w:rPr>
        <w:t>ing in IMPACT</w:t>
      </w:r>
      <w:r w:rsidRPr="009A673A">
        <w:rPr>
          <w:rFonts w:ascii="Times New Roman" w:hAnsi="Times New Roman" w:cs="Times New Roman"/>
          <w:vertAlign w:val="subscript"/>
        </w:rPr>
        <w:t>NCD</w:t>
      </w:r>
      <w:r w:rsidR="003627DF">
        <w:rPr>
          <w:rFonts w:ascii="Times New Roman" w:hAnsi="Times New Roman" w:cs="Times New Roman"/>
          <w:vertAlign w:val="subscript"/>
          <w:lang w:val="en-GB"/>
        </w:rPr>
        <w:t>-JPN</w:t>
      </w:r>
    </w:p>
    <w:tbl>
      <w:tblPr>
        <w:tblStyle w:val="PlainTable21"/>
        <w:tblW w:w="0" w:type="auto"/>
        <w:tblLook w:val="0620" w:firstRow="1" w:lastRow="0" w:firstColumn="0" w:lastColumn="0" w:noHBand="1" w:noVBand="1"/>
      </w:tblPr>
      <w:tblGrid>
        <w:gridCol w:w="2133"/>
        <w:gridCol w:w="2087"/>
        <w:gridCol w:w="2355"/>
        <w:gridCol w:w="7383"/>
      </w:tblGrid>
      <w:tr w:rsidR="00EB36D7" w:rsidRPr="009A673A" w14:paraId="1A2021E3" w14:textId="77777777" w:rsidTr="00370FBE">
        <w:trPr>
          <w:cnfStyle w:val="100000000000" w:firstRow="1" w:lastRow="0" w:firstColumn="0" w:lastColumn="0" w:oddVBand="0" w:evenVBand="0" w:oddHBand="0" w:evenHBand="0" w:firstRowFirstColumn="0" w:firstRowLastColumn="0" w:lastRowFirstColumn="0" w:lastRowLastColumn="0"/>
          <w:tblHeader/>
        </w:trPr>
        <w:tc>
          <w:tcPr>
            <w:tcW w:w="0" w:type="auto"/>
          </w:tcPr>
          <w:p w14:paraId="341C89BC" w14:textId="77777777" w:rsidR="00547D48" w:rsidRPr="009A673A" w:rsidRDefault="00547D48" w:rsidP="00B17C1B">
            <w:pPr>
              <w:rPr>
                <w:rFonts w:ascii="Times New Roman" w:hAnsi="Times New Roman" w:cs="Times New Roman"/>
              </w:rPr>
            </w:pPr>
            <w:r w:rsidRPr="009A673A">
              <w:rPr>
                <w:rFonts w:ascii="Times New Roman" w:hAnsi="Times New Roman" w:cs="Times New Roman"/>
              </w:rPr>
              <w:t>Exposure</w:t>
            </w:r>
          </w:p>
        </w:tc>
        <w:tc>
          <w:tcPr>
            <w:tcW w:w="0" w:type="auto"/>
          </w:tcPr>
          <w:p w14:paraId="45DCB003" w14:textId="285124F8" w:rsidR="00547D48" w:rsidRPr="009A673A" w:rsidRDefault="00547D48" w:rsidP="00B17C1B">
            <w:pPr>
              <w:rPr>
                <w:rFonts w:ascii="Times New Roman" w:hAnsi="Times New Roman" w:cs="Times New Roman"/>
              </w:rPr>
            </w:pPr>
            <w:r w:rsidRPr="009A673A">
              <w:rPr>
                <w:rFonts w:ascii="Times New Roman" w:hAnsi="Times New Roman" w:cs="Times New Roman"/>
              </w:rPr>
              <w:t xml:space="preserve">Statistical </w:t>
            </w:r>
            <w:r w:rsidR="005F0E6F">
              <w:rPr>
                <w:rFonts w:ascii="Times New Roman" w:hAnsi="Times New Roman" w:cs="Times New Roman"/>
              </w:rPr>
              <w:t>Model</w:t>
            </w:r>
            <w:ins w:id="509" w:author="Kypridemos, Christodoulos" w:date="2025-02-20T14:46:00Z" w16du:dateUtc="2025-02-20T14:46:00Z">
              <w:r w:rsidR="00520F5D">
                <w:rPr>
                  <w:rFonts w:ascii="Times New Roman" w:hAnsi="Times New Roman" w:cs="Times New Roman"/>
                </w:rPr>
                <w:t>l</w:t>
              </w:r>
            </w:ins>
            <w:r w:rsidRPr="009A673A">
              <w:rPr>
                <w:rFonts w:ascii="Times New Roman" w:hAnsi="Times New Roman" w:cs="Times New Roman"/>
              </w:rPr>
              <w:t>ing (distribution)</w:t>
            </w:r>
          </w:p>
        </w:tc>
        <w:tc>
          <w:tcPr>
            <w:tcW w:w="0" w:type="auto"/>
          </w:tcPr>
          <w:p w14:paraId="3E593E34" w14:textId="77777777" w:rsidR="00547D48" w:rsidRPr="009A673A" w:rsidRDefault="00547D48" w:rsidP="00B17C1B">
            <w:pPr>
              <w:rPr>
                <w:rFonts w:ascii="Times New Roman" w:hAnsi="Times New Roman" w:cs="Times New Roman"/>
              </w:rPr>
            </w:pPr>
            <w:r w:rsidRPr="009A673A">
              <w:rPr>
                <w:rFonts w:ascii="Times New Roman" w:hAnsi="Times New Roman" w:cs="Times New Roman"/>
              </w:rPr>
              <w:t xml:space="preserve">Independent Variables </w:t>
            </w:r>
          </w:p>
        </w:tc>
        <w:tc>
          <w:tcPr>
            <w:tcW w:w="0" w:type="auto"/>
          </w:tcPr>
          <w:p w14:paraId="00B425F0" w14:textId="77777777" w:rsidR="00547D48" w:rsidRPr="009A673A" w:rsidRDefault="00547D48" w:rsidP="00B17C1B">
            <w:pPr>
              <w:rPr>
                <w:rFonts w:ascii="Times New Roman" w:hAnsi="Times New Roman" w:cs="Times New Roman"/>
              </w:rPr>
            </w:pPr>
            <w:r w:rsidRPr="009A673A">
              <w:rPr>
                <w:rFonts w:ascii="Times New Roman" w:hAnsi="Times New Roman" w:cs="Times New Roman"/>
              </w:rPr>
              <w:t>Comment</w:t>
            </w:r>
          </w:p>
        </w:tc>
      </w:tr>
      <w:tr w:rsidR="00EB36D7" w:rsidRPr="009A673A" w14:paraId="6CD2D093" w14:textId="77777777" w:rsidTr="00370FBE">
        <w:tc>
          <w:tcPr>
            <w:tcW w:w="0" w:type="auto"/>
          </w:tcPr>
          <w:p w14:paraId="464723B5" w14:textId="77777777" w:rsidR="00547D48" w:rsidRPr="009A673A" w:rsidRDefault="00547D48" w:rsidP="00B17C1B">
            <w:pPr>
              <w:rPr>
                <w:rFonts w:ascii="Times New Roman" w:hAnsi="Times New Roman" w:cs="Times New Roman"/>
              </w:rPr>
            </w:pPr>
            <w:r w:rsidRPr="009A673A">
              <w:rPr>
                <w:rFonts w:ascii="Times New Roman" w:hAnsi="Times New Roman" w:cs="Times New Roman"/>
              </w:rPr>
              <w:t>Active days per week</w:t>
            </w:r>
          </w:p>
        </w:tc>
        <w:tc>
          <w:tcPr>
            <w:tcW w:w="0" w:type="auto"/>
          </w:tcPr>
          <w:p w14:paraId="3231AB6D" w14:textId="1420B623" w:rsidR="00547D48" w:rsidRPr="009A673A" w:rsidRDefault="00B2235C" w:rsidP="00B17C1B">
            <w:pPr>
              <w:rPr>
                <w:rFonts w:ascii="Times New Roman" w:hAnsi="Times New Roman" w:cs="Times New Roman"/>
              </w:rPr>
            </w:pPr>
            <w:r w:rsidRPr="009A673A">
              <w:rPr>
                <w:rFonts w:ascii="Times New Roman" w:hAnsi="Times New Roman" w:cs="Times New Roman"/>
              </w:rPr>
              <w:t>Ordered logistic regression</w:t>
            </w:r>
          </w:p>
        </w:tc>
        <w:tc>
          <w:tcPr>
            <w:tcW w:w="0" w:type="auto"/>
          </w:tcPr>
          <w:p w14:paraId="368A31D1" w14:textId="45F81A61" w:rsidR="00547D48" w:rsidRPr="009A673A" w:rsidRDefault="00547D48" w:rsidP="00B17C1B">
            <w:pPr>
              <w:rPr>
                <w:rFonts w:ascii="Times New Roman" w:hAnsi="Times New Roman" w:cs="Times New Roman"/>
              </w:rPr>
            </w:pPr>
            <w:r w:rsidRPr="009A673A">
              <w:rPr>
                <w:rFonts w:ascii="Times New Roman" w:hAnsi="Times New Roman" w:cs="Times New Roman"/>
              </w:rPr>
              <w:t>Year, age, sex</w:t>
            </w:r>
          </w:p>
        </w:tc>
        <w:tc>
          <w:tcPr>
            <w:tcW w:w="0" w:type="auto"/>
          </w:tcPr>
          <w:p w14:paraId="6EA5E1C2" w14:textId="75BEC749" w:rsidR="00547D48" w:rsidRPr="009A673A" w:rsidRDefault="008012DD" w:rsidP="00B17C1B">
            <w:pPr>
              <w:rPr>
                <w:rFonts w:ascii="Times New Roman" w:hAnsi="Times New Roman" w:cs="Times New Roman"/>
                <w:lang w:eastAsia="ja-JP"/>
              </w:rPr>
            </w:pPr>
            <w:r w:rsidRPr="009A673A">
              <w:rPr>
                <w:rFonts w:ascii="Times New Roman" w:hAnsi="Times New Roman" w:cs="Times New Roman"/>
                <w:lang w:eastAsia="ja-JP"/>
              </w:rPr>
              <w:t xml:space="preserve">Active days per week was ordinally </w:t>
            </w:r>
            <w:del w:id="510" w:author="Kypridemos, Christodoulos" w:date="2025-02-20T14:47:00Z" w16du:dateUtc="2025-02-20T14:47:00Z">
              <w:r w:rsidR="005F0E6F" w:rsidDel="00520F5D">
                <w:rPr>
                  <w:rFonts w:ascii="Times New Roman" w:hAnsi="Times New Roman" w:cs="Times New Roman"/>
                  <w:lang w:eastAsia="ja-JP"/>
                </w:rPr>
                <w:delText>model</w:delText>
              </w:r>
              <w:r w:rsidRPr="009A673A" w:rsidDel="00520F5D">
                <w:rPr>
                  <w:rFonts w:ascii="Times New Roman" w:hAnsi="Times New Roman" w:cs="Times New Roman"/>
                  <w:lang w:eastAsia="ja-JP"/>
                </w:rPr>
                <w:delText>e</w:delText>
              </w:r>
            </w:del>
            <w:ins w:id="511" w:author="Kypridemos, Christodoulos" w:date="2025-02-20T14:47:00Z" w16du:dateUtc="2025-02-20T14:47:00Z">
              <w:r w:rsidR="00520F5D">
                <w:rPr>
                  <w:rFonts w:ascii="Times New Roman" w:hAnsi="Times New Roman" w:cs="Times New Roman"/>
                  <w:lang w:eastAsia="ja-JP"/>
                </w:rPr>
                <w:t>modelle</w:t>
              </w:r>
            </w:ins>
            <w:r w:rsidRPr="009A673A">
              <w:rPr>
                <w:rFonts w:ascii="Times New Roman" w:hAnsi="Times New Roman" w:cs="Times New Roman"/>
                <w:lang w:eastAsia="ja-JP"/>
              </w:rPr>
              <w:t>d as 0, 1, 2, 3, 4, 5, 6, and 7.</w:t>
            </w:r>
          </w:p>
        </w:tc>
      </w:tr>
      <w:tr w:rsidR="00EB36D7" w:rsidRPr="009A673A" w14:paraId="204F954E" w14:textId="77777777" w:rsidTr="00370FBE">
        <w:tc>
          <w:tcPr>
            <w:tcW w:w="0" w:type="auto"/>
          </w:tcPr>
          <w:p w14:paraId="6E989667" w14:textId="301E6FB5" w:rsidR="00547D48" w:rsidRPr="009A673A" w:rsidRDefault="00547D48" w:rsidP="00B17C1B">
            <w:pPr>
              <w:rPr>
                <w:rFonts w:ascii="Times New Roman" w:hAnsi="Times New Roman" w:cs="Times New Roman"/>
              </w:rPr>
            </w:pPr>
            <w:r w:rsidRPr="009A673A">
              <w:rPr>
                <w:rFonts w:ascii="Times New Roman" w:hAnsi="Times New Roman" w:cs="Times New Roman"/>
              </w:rPr>
              <w:t xml:space="preserve">Daily fruit </w:t>
            </w:r>
            <w:r w:rsidR="00533E95" w:rsidRPr="009A673A">
              <w:rPr>
                <w:rFonts w:ascii="Times New Roman" w:hAnsi="Times New Roman" w:cs="Times New Roman"/>
              </w:rPr>
              <w:t xml:space="preserve">and vegetable </w:t>
            </w:r>
            <w:r w:rsidRPr="009A673A">
              <w:rPr>
                <w:rFonts w:ascii="Times New Roman" w:hAnsi="Times New Roman" w:cs="Times New Roman"/>
              </w:rPr>
              <w:t>consumption in grams</w:t>
            </w:r>
          </w:p>
        </w:tc>
        <w:tc>
          <w:tcPr>
            <w:tcW w:w="0" w:type="auto"/>
          </w:tcPr>
          <w:p w14:paraId="6ECEE91F" w14:textId="0884B17B" w:rsidR="00547D48" w:rsidRPr="009A673A" w:rsidRDefault="00547D48" w:rsidP="00B17C1B">
            <w:pPr>
              <w:rPr>
                <w:rFonts w:ascii="Times New Roman" w:hAnsi="Times New Roman" w:cs="Times New Roman"/>
              </w:rPr>
            </w:pPr>
            <w:r w:rsidRPr="009A673A">
              <w:rPr>
                <w:rFonts w:ascii="Times New Roman" w:hAnsi="Times New Roman" w:cs="Times New Roman"/>
              </w:rPr>
              <w:t>GAMLSS (</w:t>
            </w:r>
            <w:r w:rsidR="001C2893" w:rsidRPr="009A673A">
              <w:rPr>
                <w:rFonts w:ascii="Times New Roman" w:hAnsi="Times New Roman" w:cs="Times New Roman"/>
              </w:rPr>
              <w:t>Zero Altered Negative binomial type I</w:t>
            </w:r>
            <w:r w:rsidRPr="009A673A">
              <w:rPr>
                <w:rFonts w:ascii="Times New Roman" w:hAnsi="Times New Roman" w:cs="Times New Roman"/>
              </w:rPr>
              <w:t>)</w:t>
            </w:r>
          </w:p>
        </w:tc>
        <w:tc>
          <w:tcPr>
            <w:tcW w:w="0" w:type="auto"/>
          </w:tcPr>
          <w:p w14:paraId="12D24645" w14:textId="65997022" w:rsidR="00547D48" w:rsidRPr="009A673A" w:rsidRDefault="00547D48" w:rsidP="00B17C1B">
            <w:pPr>
              <w:rPr>
                <w:rFonts w:ascii="Times New Roman" w:hAnsi="Times New Roman" w:cs="Times New Roman"/>
              </w:rPr>
            </w:pPr>
            <w:r w:rsidRPr="009A673A">
              <w:rPr>
                <w:rFonts w:ascii="Times New Roman" w:hAnsi="Times New Roman" w:cs="Times New Roman"/>
              </w:rPr>
              <w:t>Year, age, sex</w:t>
            </w:r>
          </w:p>
        </w:tc>
        <w:tc>
          <w:tcPr>
            <w:tcW w:w="0" w:type="auto"/>
          </w:tcPr>
          <w:p w14:paraId="51CB2CCB" w14:textId="6F3B2E2B" w:rsidR="00CA7C37" w:rsidRPr="00CA7C37" w:rsidRDefault="00541EA0" w:rsidP="00CA7C37">
            <w:pPr>
              <w:rPr>
                <w:ins w:id="512" w:author="尾形　宗士郎" w:date="2025-02-14T01:57:00Z" w16du:dateUtc="2025-02-13T16:57:00Z"/>
                <w:rFonts w:ascii="Times New Roman" w:hAnsi="Times New Roman" w:cs="Times New Roman"/>
              </w:rPr>
            </w:pPr>
            <w:ins w:id="513" w:author="尾形　宗士郎" w:date="2025-02-14T02:00:00Z" w16du:dateUtc="2025-02-13T17:00:00Z">
              <w:r w:rsidRPr="00541EA0">
                <w:rPr>
                  <w:rFonts w:ascii="Times New Roman" w:hAnsi="Times New Roman" w:cs="Times New Roman"/>
                </w:rPr>
                <w:t xml:space="preserve">The </w:t>
              </w:r>
              <w:r w:rsidR="0039116E">
                <w:rPr>
                  <w:rFonts w:ascii="Times New Roman" w:hAnsi="Times New Roman" w:cs="Times New Roman" w:hint="eastAsia"/>
                  <w:lang w:eastAsia="ja-JP"/>
                </w:rPr>
                <w:t>detailed method</w:t>
              </w:r>
            </w:ins>
            <w:ins w:id="514" w:author="尾形　宗士郎" w:date="2025-02-14T02:02:00Z" w16du:dateUtc="2025-02-13T17:02:00Z">
              <w:r w:rsidR="00ED2157">
                <w:rPr>
                  <w:rFonts w:ascii="Times New Roman" w:hAnsi="Times New Roman" w:cs="Times New Roman" w:hint="eastAsia"/>
                  <w:lang w:eastAsia="ja-JP"/>
                </w:rPr>
                <w:t>ology</w:t>
              </w:r>
            </w:ins>
            <w:ins w:id="515" w:author="尾形　宗士郎" w:date="2025-02-14T02:00:00Z" w16du:dateUtc="2025-02-13T17:00:00Z">
              <w:r w:rsidR="0039116E">
                <w:rPr>
                  <w:rFonts w:ascii="Times New Roman" w:hAnsi="Times New Roman" w:cs="Times New Roman" w:hint="eastAsia"/>
                  <w:lang w:eastAsia="ja-JP"/>
                </w:rPr>
                <w:t xml:space="preserve"> of the </w:t>
              </w:r>
              <w:r w:rsidRPr="00541EA0">
                <w:rPr>
                  <w:rFonts w:ascii="Times New Roman" w:hAnsi="Times New Roman" w:cs="Times New Roman"/>
                </w:rPr>
                <w:t>dietary assessment</w:t>
              </w:r>
              <w:r w:rsidR="0039116E">
                <w:rPr>
                  <w:rFonts w:ascii="Times New Roman" w:hAnsi="Times New Roman" w:cs="Times New Roman" w:hint="eastAsia"/>
                  <w:lang w:eastAsia="ja-JP"/>
                </w:rPr>
                <w:t xml:space="preserve"> in NHNS </w:t>
              </w:r>
              <w:r w:rsidRPr="00541EA0">
                <w:rPr>
                  <w:rFonts w:ascii="Times New Roman" w:hAnsi="Times New Roman" w:cs="Times New Roman"/>
                </w:rPr>
                <w:t>has been described</w:t>
              </w:r>
            </w:ins>
            <w:ins w:id="516" w:author="尾形　宗士郎" w:date="2025-02-14T02:02:00Z" w16du:dateUtc="2025-02-13T17:02:00Z">
              <w:r w:rsidR="00ED2157">
                <w:rPr>
                  <w:rFonts w:ascii="Times New Roman" w:hAnsi="Times New Roman" w:cs="Times New Roman" w:hint="eastAsia"/>
                  <w:lang w:eastAsia="ja-JP"/>
                </w:rPr>
                <w:t xml:space="preserve"> elsewhere</w:t>
              </w:r>
            </w:ins>
            <w:ins w:id="517" w:author="尾形　宗士郎" w:date="2025-02-14T01:59:00Z" w16du:dateUtc="2025-02-13T16:59:00Z">
              <w:r w:rsidR="00E819FC" w:rsidRPr="00731709">
                <w:rPr>
                  <w:rFonts w:ascii="Times New Roman" w:hAnsi="Times New Roman" w:cs="Times New Roman"/>
                  <w:lang w:eastAsia="en-GB"/>
                </w:rPr>
                <w:t>.</w:t>
              </w:r>
              <w:r w:rsidR="00E819FC">
                <w:rPr>
                  <w:rFonts w:ascii="Times New Roman" w:hAnsi="Times New Roman" w:cs="Times New Roman"/>
                  <w:lang w:eastAsia="en-GB"/>
                </w:rPr>
                <w:fldChar w:fldCharType="begin"/>
              </w:r>
              <w:r w:rsidR="00E819FC">
                <w:rPr>
                  <w:rFonts w:ascii="Times New Roman" w:hAnsi="Times New Roman" w:cs="Times New Roman"/>
                  <w:lang w:eastAsia="en-GB"/>
                </w:rPr>
                <w:instrText xml:space="preserve"> ADDIN ZOTERO_ITEM CSL_CITATION {"citationID":"PzzuWfo8","properties":{"formattedCitation":"\\super 11,12\\nosupersub{}","plainCitation":"11,12","noteIndex":0},"citationItems":[{"id":19517,"uris":["http://zotero.org/users/1282898/items/BU5UPE7R"],"itemData":{"id":19517,"type":"article-journal","abstract":"under the Health Promotion Act, to cover various aspects of health for assessment of the risks for noncom-municable diseases. The history of the National Nutrition Survey from 1945 to 2000 has been described in detail elsewhere, 1 and this paper focuses on the NHNS since 2003. The NHNS is a cross-sectional household interview and examination survey conducted each November. The survey is designed to collect basic data on the health, nutrition and lifestyles of adults and children for comprehensive promotion of the nation's health. It is a principal data resource for evaluation of the national health promotion initiative known as Health Japan 21. 2 The Ministry of Health, Labour and Welfare (MHLW) carries out planning and budgeting of the NHNS, and the Statistics and Information Department of the MHLW conducts sampling of survey areas. Local governments, such as prefectures and large municipalities with public health centres, perform administrative procedures such as developing a plan for survey administration , appointing survey interviewers and signing outsourcing contracts with laboratories. Public health centres prepare and implement field surveys with survey interviewers. Survey interviewers check and review completed questionnaires and input dietary intake data using software specifically developed for the survey. Local governments then send questionnaires and input data to the National Institute of Health and Nutrition. Public health centres send blood samples to a commercial testing laboratory , and the laboratory sends test results to the National Institute of Health and Nutrition. The Department of Nutritional Epidemiology of the National Institute of Health and Nutrition analyses data and the MHLW publishes results. Data resource area and population coverage With an exception of the survey in 2012, the NHNS uses a stratified two-stage cluster sample design to obtain a nationally representative sample of the non-institutionalized","container-title":"International Journal of Epidemiology","DOI":"10.1093/IJE/DYV152","ISSN":"0300-5771","issue":"6","journalAbbreviation":"Int. J. Epidemiol.","language":"en","note":"Citation Key: Ikeda2015\nPMID: 26239276\npublisher: Oxford Academic","page":"1842–1849","title":"Data resource profile: the Japan national health and nutrition survey (NHNS)","volume":"44","author":[{"family":"Ikeda","given":"Nayu"},{"family":"Takimoto","given":"Hidemi"},{"family":"Imai","given":"Shino"},{"family":"Miyachi","given":"Motohiko"},{"family":"Nishi","given":"Nobuo"}],"issued":{"date-parts":[["2015",12]]},"citation-key":"Ikeda2015"}},{"id":19518,"uris":["http://zotero.org/users/1282898/items/XPWAMFDB"],"itemData":{"id":19518,"type":"report","event-place":"Tokyo, Japan","language":"en","note":"Citation Key: MinistryofHealth2020","publisher":"Ministry of Health, Labour and Welfare","publisher-place":"Tokyo, Japan","title":"The national health and nutrition survey in Japan, 2019","URL":"https://www.nibiohn.go.jp/eiken/kenkounippon21/en/eiyouchousa/","author":[{"family":"Ministry of Health","given":"Labour"},{"literal":"Welfare"}],"issued":{"date-parts":[["2020"]]},"citation-key":"MinistryofHealth2020"}}],"schema":"https://github.com/citation-style-language/schema/raw/master/csl-citation.json"} </w:instrText>
              </w:r>
              <w:r w:rsidR="00E819FC">
                <w:rPr>
                  <w:rFonts w:ascii="Times New Roman" w:hAnsi="Times New Roman" w:cs="Times New Roman"/>
                  <w:lang w:eastAsia="en-GB"/>
                </w:rPr>
                <w:fldChar w:fldCharType="separate"/>
              </w:r>
              <w:r w:rsidR="00E819FC" w:rsidRPr="00E053A2">
                <w:rPr>
                  <w:rFonts w:ascii="Times New Roman" w:hAnsi="Times New Roman" w:cs="Times New Roman"/>
                  <w:szCs w:val="24"/>
                  <w:vertAlign w:val="superscript"/>
                  <w:lang w:val="en-GB"/>
                </w:rPr>
                <w:t>11,12</w:t>
              </w:r>
              <w:r w:rsidR="00E819FC">
                <w:rPr>
                  <w:rFonts w:ascii="Times New Roman" w:hAnsi="Times New Roman" w:cs="Times New Roman"/>
                  <w:lang w:eastAsia="en-GB"/>
                </w:rPr>
                <w:fldChar w:fldCharType="end"/>
              </w:r>
            </w:ins>
            <w:ins w:id="518" w:author="尾形　宗士郎" w:date="2025-02-14T02:00:00Z" w16du:dateUtc="2025-02-13T17:00:00Z">
              <w:r w:rsidR="0039116E">
                <w:rPr>
                  <w:rFonts w:ascii="Times New Roman" w:hAnsi="Times New Roman" w:cs="Times New Roman" w:hint="eastAsia"/>
                  <w:lang w:eastAsia="ja-JP"/>
                </w:rPr>
                <w:t xml:space="preserve"> </w:t>
              </w:r>
            </w:ins>
            <w:ins w:id="519" w:author="尾形　宗士郎" w:date="2025-02-14T01:57:00Z" w16du:dateUtc="2025-02-13T16:57:00Z">
              <w:r w:rsidR="00CA7C37" w:rsidRPr="00CA7C37">
                <w:rPr>
                  <w:rFonts w:ascii="Times New Roman" w:hAnsi="Times New Roman" w:cs="Times New Roman"/>
                </w:rPr>
                <w:t>NHNS employed a one-day dietary recording approach that combined weighing and household measurement methods. The survey period was set in October–November, excluding weekends, public holidays, and days of irregular food consumption. The main household meal preparers documented the dietary intake of all members aged one year and above. Trained professionals, primarily registered dietitians, distributed dietary record booklets and provided instructions through both written materials and face-to-face guidance.</w:t>
              </w:r>
            </w:ins>
          </w:p>
          <w:p w14:paraId="7A823E96" w14:textId="77777777" w:rsidR="00CA7C37" w:rsidRPr="00CA7C37" w:rsidRDefault="00CA7C37" w:rsidP="00CA7C37">
            <w:pPr>
              <w:rPr>
                <w:ins w:id="520" w:author="尾形　宗士郎" w:date="2025-02-14T01:57:00Z" w16du:dateUtc="2025-02-13T16:57:00Z"/>
                <w:rFonts w:ascii="Times New Roman" w:hAnsi="Times New Roman" w:cs="Times New Roman"/>
              </w:rPr>
            </w:pPr>
            <w:ins w:id="521" w:author="尾形　宗士郎" w:date="2025-02-14T01:57:00Z" w16du:dateUtc="2025-02-13T16:57:00Z">
              <w:r w:rsidRPr="00CA7C37">
                <w:rPr>
                  <w:rFonts w:ascii="Times New Roman" w:hAnsi="Times New Roman" w:cs="Times New Roman"/>
                </w:rPr>
                <w:t xml:space="preserve">Participants were asked to measure food items using scales whenever feasible and to use household measuring tools for seasonings and condiments. When weighing was impractical, such as for pre-packaged meals, they estimated portion sizes and listed as many ingredient details as possible. Additional data on food wastage and </w:t>
              </w:r>
              <w:r w:rsidRPr="00CA7C37">
                <w:rPr>
                  <w:rFonts w:ascii="Times New Roman" w:hAnsi="Times New Roman" w:cs="Times New Roman"/>
                </w:rPr>
                <w:lastRenderedPageBreak/>
                <w:t>meal-sharing within the household was also recorded. Interviewers later revisited each home to collect, verify, and supplement missing or unclear information.</w:t>
              </w:r>
            </w:ins>
          </w:p>
          <w:p w14:paraId="27DE9039" w14:textId="526F3E2B" w:rsidR="00547D48" w:rsidRPr="009A673A" w:rsidRDefault="00CA7C37" w:rsidP="00CA7C37">
            <w:pPr>
              <w:rPr>
                <w:rFonts w:ascii="Times New Roman" w:hAnsi="Times New Roman" w:cs="Times New Roman"/>
              </w:rPr>
            </w:pPr>
            <w:ins w:id="522" w:author="尾形　宗士郎" w:date="2025-02-14T01:57:00Z" w16du:dateUtc="2025-02-13T16:57:00Z">
              <w:r w:rsidRPr="00CA7C37">
                <w:rPr>
                  <w:rFonts w:ascii="Times New Roman" w:hAnsi="Times New Roman" w:cs="Times New Roman"/>
                </w:rPr>
                <w:t>The dietary data were coded following Japan’s Standard Tables of Food Composition, with necessary conversions applied for mixed dishes and processed foods. Nutrient intake was calculated based on these standards. The reliability of this method was previously evaluated by comparing dietary records from trained dietetic students and meal preparers, revealing a high degree of consistency.</w:t>
              </w:r>
            </w:ins>
          </w:p>
        </w:tc>
      </w:tr>
      <w:tr w:rsidR="0001388D" w:rsidRPr="009A673A" w14:paraId="2077AA97" w14:textId="77777777" w:rsidTr="00370FBE">
        <w:tc>
          <w:tcPr>
            <w:tcW w:w="0" w:type="auto"/>
          </w:tcPr>
          <w:p w14:paraId="763C6981" w14:textId="7E229AA3" w:rsidR="00547D48" w:rsidRPr="009A673A" w:rsidRDefault="003038C3" w:rsidP="00B17C1B">
            <w:pPr>
              <w:rPr>
                <w:rFonts w:ascii="Times New Roman" w:hAnsi="Times New Roman" w:cs="Times New Roman"/>
              </w:rPr>
            </w:pPr>
            <w:r w:rsidRPr="009A673A">
              <w:rPr>
                <w:rFonts w:ascii="Times New Roman" w:hAnsi="Times New Roman" w:cs="Times New Roman"/>
              </w:rPr>
              <w:lastRenderedPageBreak/>
              <w:t>Current s</w:t>
            </w:r>
            <w:r w:rsidR="00547D48" w:rsidRPr="009A673A">
              <w:rPr>
                <w:rFonts w:ascii="Times New Roman" w:hAnsi="Times New Roman" w:cs="Times New Roman"/>
              </w:rPr>
              <w:t>moking status</w:t>
            </w:r>
          </w:p>
        </w:tc>
        <w:tc>
          <w:tcPr>
            <w:tcW w:w="0" w:type="auto"/>
          </w:tcPr>
          <w:p w14:paraId="06A883F6" w14:textId="10935AA0" w:rsidR="00547D48" w:rsidRPr="009A673A" w:rsidRDefault="00547D48" w:rsidP="00B17C1B">
            <w:pPr>
              <w:rPr>
                <w:rFonts w:ascii="Times New Roman" w:hAnsi="Times New Roman" w:cs="Times New Roman"/>
              </w:rPr>
            </w:pPr>
            <w:r w:rsidRPr="009A673A">
              <w:rPr>
                <w:rFonts w:ascii="Times New Roman" w:hAnsi="Times New Roman" w:cs="Times New Roman"/>
              </w:rPr>
              <w:t>GAMLSS (</w:t>
            </w:r>
            <w:r w:rsidR="00AE2B07" w:rsidRPr="009A673A">
              <w:rPr>
                <w:rFonts w:ascii="Times New Roman" w:hAnsi="Times New Roman" w:cs="Times New Roman"/>
              </w:rPr>
              <w:t>binomial</w:t>
            </w:r>
            <w:r w:rsidRPr="009A673A">
              <w:rPr>
                <w:rFonts w:ascii="Times New Roman" w:hAnsi="Times New Roman" w:cs="Times New Roman"/>
              </w:rPr>
              <w:t>)</w:t>
            </w:r>
          </w:p>
        </w:tc>
        <w:tc>
          <w:tcPr>
            <w:tcW w:w="0" w:type="auto"/>
          </w:tcPr>
          <w:p w14:paraId="09DB1EDB" w14:textId="000865E6" w:rsidR="00547D48" w:rsidRPr="009A673A" w:rsidRDefault="00547D48" w:rsidP="00B17C1B">
            <w:pPr>
              <w:rPr>
                <w:rFonts w:ascii="Times New Roman" w:hAnsi="Times New Roman" w:cs="Times New Roman"/>
              </w:rPr>
            </w:pPr>
            <w:r w:rsidRPr="009A673A">
              <w:rPr>
                <w:rFonts w:ascii="Times New Roman" w:hAnsi="Times New Roman" w:cs="Times New Roman"/>
              </w:rPr>
              <w:t xml:space="preserve">Year, age, sex, </w:t>
            </w:r>
            <w:r w:rsidR="007F4E9B" w:rsidRPr="009A673A">
              <w:rPr>
                <w:rFonts w:ascii="Times New Roman" w:hAnsi="Times New Roman" w:cs="Times New Roman"/>
              </w:rPr>
              <w:t>tabaco tax</w:t>
            </w:r>
            <w:r w:rsidR="00DC20F9" w:rsidRPr="009A673A">
              <w:rPr>
                <w:rFonts w:ascii="Times New Roman" w:hAnsi="Times New Roman" w:cs="Times New Roman"/>
              </w:rPr>
              <w:t xml:space="preserve"> </w:t>
            </w:r>
            <w:r w:rsidR="00E17990" w:rsidRPr="009A673A">
              <w:rPr>
                <w:rFonts w:ascii="Times New Roman" w:hAnsi="Times New Roman" w:cs="Times New Roman"/>
              </w:rPr>
              <w:t>changes</w:t>
            </w:r>
          </w:p>
        </w:tc>
        <w:tc>
          <w:tcPr>
            <w:tcW w:w="0" w:type="auto"/>
          </w:tcPr>
          <w:p w14:paraId="248DDD0C" w14:textId="38912A19" w:rsidR="00547D48" w:rsidRPr="009A673A" w:rsidDel="00F05002" w:rsidRDefault="00547D48" w:rsidP="00B17C1B">
            <w:pPr>
              <w:rPr>
                <w:del w:id="523" w:author="尾形　宗士郎" w:date="2025-02-14T02:02:00Z" w16du:dateUtc="2025-02-13T17:02:00Z"/>
                <w:rFonts w:ascii="Times New Roman" w:hAnsi="Times New Roman" w:cs="Times New Roman"/>
              </w:rPr>
            </w:pPr>
          </w:p>
          <w:p w14:paraId="1F37F96F" w14:textId="0D521695" w:rsidR="005B1B05" w:rsidRPr="009A673A" w:rsidRDefault="00974380" w:rsidP="00B17C1B">
            <w:pPr>
              <w:rPr>
                <w:rFonts w:ascii="Times New Roman" w:hAnsi="Times New Roman" w:cs="Times New Roman"/>
                <w:lang w:eastAsia="ja-JP"/>
              </w:rPr>
            </w:pPr>
            <w:r w:rsidRPr="009A673A">
              <w:rPr>
                <w:rFonts w:ascii="Times New Roman" w:hAnsi="Times New Roman" w:cs="Times New Roman"/>
                <w:lang w:eastAsia="ja-JP"/>
              </w:rPr>
              <w:t xml:space="preserve">Tabaco tax </w:t>
            </w:r>
            <w:r w:rsidR="00E17990" w:rsidRPr="009A673A">
              <w:rPr>
                <w:rFonts w:ascii="Times New Roman" w:hAnsi="Times New Roman" w:cs="Times New Roman"/>
                <w:lang w:eastAsia="ja-JP"/>
              </w:rPr>
              <w:t>changes</w:t>
            </w:r>
            <w:r w:rsidRPr="009A673A">
              <w:rPr>
                <w:rFonts w:ascii="Times New Roman" w:hAnsi="Times New Roman" w:cs="Times New Roman"/>
                <w:lang w:eastAsia="ja-JP"/>
              </w:rPr>
              <w:t xml:space="preserve"> were </w:t>
            </w:r>
            <w:r w:rsidR="00E17990" w:rsidRPr="009A673A">
              <w:rPr>
                <w:rFonts w:ascii="Times New Roman" w:hAnsi="Times New Roman" w:cs="Times New Roman"/>
                <w:lang w:eastAsia="ja-JP"/>
              </w:rPr>
              <w:t>categorical variables</w:t>
            </w:r>
            <w:r w:rsidRPr="009A673A">
              <w:rPr>
                <w:rFonts w:ascii="Times New Roman" w:hAnsi="Times New Roman" w:cs="Times New Roman"/>
                <w:lang w:eastAsia="ja-JP"/>
              </w:rPr>
              <w:t xml:space="preserve"> as “0” for 2003-2005, “1” for 2006-2009, “2” for 2010-2017,</w:t>
            </w:r>
            <w:r w:rsidR="00F54060" w:rsidRPr="009A673A">
              <w:rPr>
                <w:rFonts w:ascii="Times New Roman" w:hAnsi="Times New Roman" w:cs="Times New Roman"/>
                <w:lang w:eastAsia="ja-JP"/>
              </w:rPr>
              <w:t xml:space="preserve"> and 3 for 2018-</w:t>
            </w:r>
            <w:r w:rsidR="00E17990" w:rsidRPr="009A673A">
              <w:rPr>
                <w:rFonts w:ascii="Times New Roman" w:hAnsi="Times New Roman" w:cs="Times New Roman"/>
                <w:lang w:eastAsia="ja-JP"/>
              </w:rPr>
              <w:t>20</w:t>
            </w:r>
            <w:r w:rsidR="00F54060" w:rsidRPr="009A673A">
              <w:rPr>
                <w:rFonts w:ascii="Times New Roman" w:hAnsi="Times New Roman" w:cs="Times New Roman"/>
                <w:lang w:eastAsia="ja-JP"/>
              </w:rPr>
              <w:t>19.</w:t>
            </w:r>
            <w:r w:rsidRPr="009A673A">
              <w:rPr>
                <w:rFonts w:ascii="Times New Roman" w:hAnsi="Times New Roman" w:cs="Times New Roman"/>
                <w:lang w:eastAsia="ja-JP"/>
              </w:rPr>
              <w:t xml:space="preserve"> </w:t>
            </w:r>
          </w:p>
          <w:p w14:paraId="22300B39" w14:textId="77777777" w:rsidR="005B1B05" w:rsidRPr="009A673A" w:rsidRDefault="005B1B05" w:rsidP="00B17C1B">
            <w:pPr>
              <w:rPr>
                <w:rFonts w:ascii="Times New Roman" w:hAnsi="Times New Roman" w:cs="Times New Roman"/>
              </w:rPr>
            </w:pPr>
          </w:p>
          <w:p w14:paraId="363B6AA9" w14:textId="4AEE3C6B" w:rsidR="005B1B05" w:rsidRPr="009A673A" w:rsidRDefault="005B1B05" w:rsidP="00B17C1B">
            <w:pPr>
              <w:rPr>
                <w:rFonts w:ascii="Times New Roman" w:hAnsi="Times New Roman" w:cs="Times New Roman"/>
              </w:rPr>
            </w:pPr>
          </w:p>
        </w:tc>
      </w:tr>
      <w:tr w:rsidR="004706F9" w:rsidRPr="009A673A" w14:paraId="443B14BD" w14:textId="77777777" w:rsidTr="00370FBE">
        <w:tc>
          <w:tcPr>
            <w:tcW w:w="0" w:type="auto"/>
          </w:tcPr>
          <w:p w14:paraId="1663161F" w14:textId="583E79DE" w:rsidR="00B159EF" w:rsidRPr="009A673A" w:rsidRDefault="00847E96" w:rsidP="00B159EF">
            <w:pPr>
              <w:rPr>
                <w:rFonts w:ascii="Times New Roman" w:hAnsi="Times New Roman" w:cs="Times New Roman"/>
              </w:rPr>
            </w:pPr>
            <w:r w:rsidRPr="009A673A">
              <w:rPr>
                <w:rFonts w:ascii="Times New Roman" w:hAnsi="Times New Roman" w:cs="Times New Roman"/>
              </w:rPr>
              <w:t>Ex-</w:t>
            </w:r>
            <w:r w:rsidR="00B159EF" w:rsidRPr="009A673A">
              <w:rPr>
                <w:rFonts w:ascii="Times New Roman" w:hAnsi="Times New Roman" w:cs="Times New Roman"/>
              </w:rPr>
              <w:t>smoking status</w:t>
            </w:r>
          </w:p>
        </w:tc>
        <w:tc>
          <w:tcPr>
            <w:tcW w:w="0" w:type="auto"/>
          </w:tcPr>
          <w:p w14:paraId="725450AA" w14:textId="2B098B36" w:rsidR="00B159EF" w:rsidRPr="009A673A" w:rsidRDefault="00B159EF" w:rsidP="00B159EF">
            <w:pPr>
              <w:rPr>
                <w:rFonts w:ascii="Times New Roman" w:hAnsi="Times New Roman" w:cs="Times New Roman"/>
              </w:rPr>
            </w:pPr>
            <w:r w:rsidRPr="009A673A">
              <w:rPr>
                <w:rFonts w:ascii="Times New Roman" w:hAnsi="Times New Roman" w:cs="Times New Roman"/>
              </w:rPr>
              <w:t>GAMLSS (binomial)</w:t>
            </w:r>
          </w:p>
        </w:tc>
        <w:tc>
          <w:tcPr>
            <w:tcW w:w="0" w:type="auto"/>
          </w:tcPr>
          <w:p w14:paraId="27A78CCF" w14:textId="1D8D872E" w:rsidR="00B159EF" w:rsidRPr="009A673A" w:rsidRDefault="00B159EF" w:rsidP="00B159EF">
            <w:pPr>
              <w:rPr>
                <w:rFonts w:ascii="Times New Roman" w:hAnsi="Times New Roman" w:cs="Times New Roman"/>
              </w:rPr>
            </w:pPr>
            <w:r w:rsidRPr="009A673A">
              <w:rPr>
                <w:rFonts w:ascii="Times New Roman" w:hAnsi="Times New Roman" w:cs="Times New Roman"/>
              </w:rPr>
              <w:t>Year, age, sex</w:t>
            </w:r>
          </w:p>
        </w:tc>
        <w:tc>
          <w:tcPr>
            <w:tcW w:w="0" w:type="auto"/>
          </w:tcPr>
          <w:p w14:paraId="61D1AF33" w14:textId="77777777" w:rsidR="00B159EF" w:rsidRPr="009A673A" w:rsidRDefault="00B159EF" w:rsidP="00B159EF">
            <w:pPr>
              <w:rPr>
                <w:rFonts w:ascii="Times New Roman" w:hAnsi="Times New Roman" w:cs="Times New Roman"/>
              </w:rPr>
            </w:pPr>
          </w:p>
        </w:tc>
      </w:tr>
      <w:tr w:rsidR="00EB36D7" w:rsidRPr="009A673A" w14:paraId="6A612688" w14:textId="77777777" w:rsidTr="00370FBE">
        <w:tc>
          <w:tcPr>
            <w:tcW w:w="0" w:type="auto"/>
          </w:tcPr>
          <w:p w14:paraId="745DF9E8" w14:textId="77777777" w:rsidR="00770518" w:rsidRPr="009A673A" w:rsidRDefault="00770518" w:rsidP="00770518">
            <w:pPr>
              <w:rPr>
                <w:rFonts w:ascii="Times New Roman" w:hAnsi="Times New Roman" w:cs="Times New Roman"/>
              </w:rPr>
            </w:pPr>
            <w:r w:rsidRPr="009A673A">
              <w:rPr>
                <w:rFonts w:ascii="Times New Roman" w:hAnsi="Times New Roman" w:cs="Times New Roman"/>
              </w:rPr>
              <w:t>Cigarettes per day for current smokers</w:t>
            </w:r>
          </w:p>
        </w:tc>
        <w:tc>
          <w:tcPr>
            <w:tcW w:w="0" w:type="auto"/>
          </w:tcPr>
          <w:p w14:paraId="54493A15" w14:textId="339DD96E" w:rsidR="00770518" w:rsidRPr="009A673A" w:rsidRDefault="00770518" w:rsidP="00770518">
            <w:pPr>
              <w:rPr>
                <w:rFonts w:ascii="Times New Roman" w:hAnsi="Times New Roman" w:cs="Times New Roman"/>
              </w:rPr>
            </w:pPr>
            <w:r w:rsidRPr="009A673A">
              <w:rPr>
                <w:rFonts w:ascii="Times New Roman" w:hAnsi="Times New Roman" w:cs="Times New Roman"/>
              </w:rPr>
              <w:t>Ordered logistic regression</w:t>
            </w:r>
          </w:p>
        </w:tc>
        <w:tc>
          <w:tcPr>
            <w:tcW w:w="0" w:type="auto"/>
          </w:tcPr>
          <w:p w14:paraId="18461AC3" w14:textId="469B8BE3" w:rsidR="00770518" w:rsidRPr="009A673A" w:rsidRDefault="00770518" w:rsidP="00770518">
            <w:pPr>
              <w:rPr>
                <w:rFonts w:ascii="Times New Roman" w:hAnsi="Times New Roman" w:cs="Times New Roman"/>
              </w:rPr>
            </w:pPr>
            <w:r w:rsidRPr="009A673A">
              <w:rPr>
                <w:rFonts w:ascii="Times New Roman" w:hAnsi="Times New Roman" w:cs="Times New Roman"/>
              </w:rPr>
              <w:t>Year, age, sex</w:t>
            </w:r>
          </w:p>
        </w:tc>
        <w:tc>
          <w:tcPr>
            <w:tcW w:w="0" w:type="auto"/>
          </w:tcPr>
          <w:p w14:paraId="547D6A3A" w14:textId="3413E140" w:rsidR="00770518" w:rsidRPr="009A673A" w:rsidRDefault="00190A8D" w:rsidP="00770518">
            <w:pPr>
              <w:rPr>
                <w:rFonts w:ascii="Times New Roman" w:hAnsi="Times New Roman" w:cs="Times New Roman"/>
                <w:lang w:eastAsia="ja-JP"/>
              </w:rPr>
            </w:pPr>
            <w:r w:rsidRPr="009A673A">
              <w:rPr>
                <w:rFonts w:ascii="Times New Roman" w:hAnsi="Times New Roman" w:cs="Times New Roman"/>
                <w:lang w:eastAsia="ja-JP"/>
              </w:rPr>
              <w:t xml:space="preserve">The number of cigarettes per day for current smokers was </w:t>
            </w:r>
            <w:r w:rsidR="00EB36D7" w:rsidRPr="009A673A">
              <w:rPr>
                <w:rFonts w:ascii="Times New Roman" w:hAnsi="Times New Roman" w:cs="Times New Roman"/>
                <w:lang w:eastAsia="ja-JP"/>
              </w:rPr>
              <w:t xml:space="preserve">ordinally </w:t>
            </w:r>
            <w:del w:id="524" w:author="Kypridemos, Christodoulos" w:date="2025-02-20T14:47:00Z" w16du:dateUtc="2025-02-20T14:47:00Z">
              <w:r w:rsidR="005F0E6F" w:rsidDel="00520F5D">
                <w:rPr>
                  <w:rFonts w:ascii="Times New Roman" w:hAnsi="Times New Roman" w:cs="Times New Roman"/>
                  <w:lang w:eastAsia="ja-JP"/>
                </w:rPr>
                <w:delText>model</w:delText>
              </w:r>
              <w:r w:rsidRPr="009A673A" w:rsidDel="00520F5D">
                <w:rPr>
                  <w:rFonts w:ascii="Times New Roman" w:hAnsi="Times New Roman" w:cs="Times New Roman"/>
                  <w:lang w:eastAsia="ja-JP"/>
                </w:rPr>
                <w:delText>e</w:delText>
              </w:r>
            </w:del>
            <w:ins w:id="525" w:author="Kypridemos, Christodoulos" w:date="2025-02-20T14:47:00Z" w16du:dateUtc="2025-02-20T14:47:00Z">
              <w:r w:rsidR="00520F5D">
                <w:rPr>
                  <w:rFonts w:ascii="Times New Roman" w:hAnsi="Times New Roman" w:cs="Times New Roman"/>
                  <w:lang w:eastAsia="ja-JP"/>
                </w:rPr>
                <w:t>modelle</w:t>
              </w:r>
            </w:ins>
            <w:r w:rsidRPr="009A673A">
              <w:rPr>
                <w:rFonts w:ascii="Times New Roman" w:hAnsi="Times New Roman" w:cs="Times New Roman"/>
                <w:lang w:eastAsia="ja-JP"/>
              </w:rPr>
              <w:t>d</w:t>
            </w:r>
            <w:r w:rsidR="004706F9" w:rsidRPr="009A673A">
              <w:rPr>
                <w:rFonts w:ascii="Times New Roman" w:hAnsi="Times New Roman" w:cs="Times New Roman"/>
                <w:lang w:eastAsia="ja-JP"/>
              </w:rPr>
              <w:t xml:space="preserve"> 1-5, 6-10, 11-15, 16-20, 21-25, 26-30, 31-35, 36-40, and more than 40.</w:t>
            </w:r>
          </w:p>
        </w:tc>
      </w:tr>
      <w:tr w:rsidR="00EB36D7" w:rsidRPr="009A673A" w14:paraId="362A4431" w14:textId="77777777" w:rsidTr="00370FBE">
        <w:tc>
          <w:tcPr>
            <w:tcW w:w="0" w:type="auto"/>
          </w:tcPr>
          <w:p w14:paraId="62AA8E88" w14:textId="77777777" w:rsidR="00547D48" w:rsidRPr="009A673A" w:rsidRDefault="00547D48" w:rsidP="00B17C1B">
            <w:pPr>
              <w:rPr>
                <w:rFonts w:ascii="Times New Roman" w:hAnsi="Times New Roman" w:cs="Times New Roman"/>
              </w:rPr>
            </w:pPr>
            <w:r w:rsidRPr="009A673A">
              <w:rPr>
                <w:rFonts w:ascii="Times New Roman" w:hAnsi="Times New Roman" w:cs="Times New Roman"/>
              </w:rPr>
              <w:lastRenderedPageBreak/>
              <w:t>BMI</w:t>
            </w:r>
          </w:p>
        </w:tc>
        <w:tc>
          <w:tcPr>
            <w:tcW w:w="0" w:type="auto"/>
          </w:tcPr>
          <w:p w14:paraId="442ADAFC" w14:textId="4229DC06" w:rsidR="00547D48" w:rsidRPr="009A673A" w:rsidRDefault="00547D48" w:rsidP="00B17C1B">
            <w:pPr>
              <w:rPr>
                <w:rFonts w:ascii="Times New Roman" w:hAnsi="Times New Roman" w:cs="Times New Roman"/>
              </w:rPr>
            </w:pPr>
            <w:r w:rsidRPr="009A673A">
              <w:rPr>
                <w:rFonts w:ascii="Times New Roman" w:hAnsi="Times New Roman" w:cs="Times New Roman"/>
              </w:rPr>
              <w:t>GAMLSS (</w:t>
            </w:r>
            <w:r w:rsidR="00314FC8" w:rsidRPr="009A673A">
              <w:rPr>
                <w:rFonts w:ascii="Times New Roman" w:hAnsi="Times New Roman" w:cs="Times New Roman"/>
              </w:rPr>
              <w:t>Box-Cox</w:t>
            </w:r>
            <w:r w:rsidR="007557C0" w:rsidRPr="009A673A">
              <w:rPr>
                <w:rFonts w:ascii="Times New Roman" w:hAnsi="Times New Roman" w:cs="Times New Roman"/>
              </w:rPr>
              <w:t xml:space="preserve"> t</w:t>
            </w:r>
            <w:r w:rsidR="008C680F" w:rsidRPr="009A673A">
              <w:rPr>
                <w:rFonts w:ascii="Times New Roman" w:hAnsi="Times New Roman" w:cs="Times New Roman"/>
              </w:rPr>
              <w:t xml:space="preserve"> with log link for mean</w:t>
            </w:r>
            <w:r w:rsidRPr="009A673A">
              <w:rPr>
                <w:rFonts w:ascii="Times New Roman" w:hAnsi="Times New Roman" w:cs="Times New Roman"/>
              </w:rPr>
              <w:t>)</w:t>
            </w:r>
          </w:p>
        </w:tc>
        <w:tc>
          <w:tcPr>
            <w:tcW w:w="0" w:type="auto"/>
          </w:tcPr>
          <w:p w14:paraId="3B1FDEBF" w14:textId="5AEAB42F" w:rsidR="00547D48" w:rsidRPr="009A673A" w:rsidRDefault="00547D48" w:rsidP="00B17C1B">
            <w:pPr>
              <w:rPr>
                <w:rFonts w:ascii="Times New Roman" w:hAnsi="Times New Roman" w:cs="Times New Roman"/>
              </w:rPr>
            </w:pPr>
            <w:r w:rsidRPr="009A673A">
              <w:rPr>
                <w:rFonts w:ascii="Times New Roman" w:hAnsi="Times New Roman" w:cs="Times New Roman"/>
              </w:rPr>
              <w:t xml:space="preserve">Year, age, sex, </w:t>
            </w:r>
            <w:r w:rsidR="009F77A6" w:rsidRPr="009A673A">
              <w:rPr>
                <w:rFonts w:ascii="Times New Roman" w:hAnsi="Times New Roman" w:cs="Times New Roman"/>
              </w:rPr>
              <w:t>physical activity</w:t>
            </w:r>
          </w:p>
        </w:tc>
        <w:tc>
          <w:tcPr>
            <w:tcW w:w="0" w:type="auto"/>
          </w:tcPr>
          <w:p w14:paraId="50B12020" w14:textId="77777777" w:rsidR="00547D48" w:rsidRPr="009A673A" w:rsidRDefault="00547D48" w:rsidP="00B17C1B">
            <w:pPr>
              <w:rPr>
                <w:rFonts w:ascii="Times New Roman" w:hAnsi="Times New Roman" w:cs="Times New Roman"/>
              </w:rPr>
            </w:pPr>
          </w:p>
        </w:tc>
      </w:tr>
      <w:tr w:rsidR="00EB36D7" w:rsidRPr="009A673A" w14:paraId="17BB4B22" w14:textId="77777777" w:rsidTr="00370FBE">
        <w:tc>
          <w:tcPr>
            <w:tcW w:w="0" w:type="auto"/>
          </w:tcPr>
          <w:p w14:paraId="5A971E2E" w14:textId="6C8FB3C5" w:rsidR="005F47B3" w:rsidRPr="009A673A" w:rsidRDefault="005F47B3" w:rsidP="00B17C1B">
            <w:pPr>
              <w:rPr>
                <w:rFonts w:ascii="Times New Roman" w:hAnsi="Times New Roman" w:cs="Times New Roman"/>
                <w:lang w:eastAsia="ja-JP"/>
              </w:rPr>
            </w:pPr>
            <w:r w:rsidRPr="009A673A">
              <w:rPr>
                <w:rFonts w:ascii="Times New Roman" w:hAnsi="Times New Roman" w:cs="Times New Roman"/>
                <w:lang w:eastAsia="ja-JP"/>
              </w:rPr>
              <w:t>HbA1c</w:t>
            </w:r>
          </w:p>
        </w:tc>
        <w:tc>
          <w:tcPr>
            <w:tcW w:w="0" w:type="auto"/>
          </w:tcPr>
          <w:p w14:paraId="726DC25E" w14:textId="033829ED" w:rsidR="005F47B3" w:rsidRPr="009A673A" w:rsidRDefault="005F47B3" w:rsidP="00B17C1B">
            <w:pPr>
              <w:rPr>
                <w:rFonts w:ascii="Times New Roman" w:hAnsi="Times New Roman" w:cs="Times New Roman"/>
                <w:lang w:eastAsia="ja-JP"/>
              </w:rPr>
            </w:pPr>
            <w:r w:rsidRPr="009A673A">
              <w:rPr>
                <w:rFonts w:ascii="Times New Roman" w:hAnsi="Times New Roman" w:cs="Times New Roman"/>
                <w:lang w:eastAsia="ja-JP"/>
              </w:rPr>
              <w:t>GAMLSS (Box-Cox t)</w:t>
            </w:r>
          </w:p>
        </w:tc>
        <w:tc>
          <w:tcPr>
            <w:tcW w:w="0" w:type="auto"/>
          </w:tcPr>
          <w:p w14:paraId="77C6936B" w14:textId="6CD6796E" w:rsidR="005F47B3" w:rsidRPr="009A673A" w:rsidRDefault="005F47B3" w:rsidP="00B17C1B">
            <w:pPr>
              <w:rPr>
                <w:rFonts w:ascii="Times New Roman" w:hAnsi="Times New Roman" w:cs="Times New Roman"/>
                <w:lang w:eastAsia="ja-JP"/>
              </w:rPr>
            </w:pPr>
            <w:r w:rsidRPr="009A673A">
              <w:rPr>
                <w:rFonts w:ascii="Times New Roman" w:hAnsi="Times New Roman" w:cs="Times New Roman"/>
                <w:lang w:eastAsia="ja-JP"/>
              </w:rPr>
              <w:t>Year, age, sex, medication use for diabetes</w:t>
            </w:r>
            <w:r w:rsidR="004D568B" w:rsidRPr="009A673A">
              <w:rPr>
                <w:rFonts w:ascii="Times New Roman" w:hAnsi="Times New Roman" w:cs="Times New Roman"/>
                <w:lang w:eastAsia="ja-JP"/>
              </w:rPr>
              <w:t>, BMI</w:t>
            </w:r>
          </w:p>
        </w:tc>
        <w:tc>
          <w:tcPr>
            <w:tcW w:w="0" w:type="auto"/>
          </w:tcPr>
          <w:p w14:paraId="18127911" w14:textId="77777777" w:rsidR="005F47B3" w:rsidRPr="009A673A" w:rsidRDefault="005F47B3" w:rsidP="00B17C1B">
            <w:pPr>
              <w:rPr>
                <w:rFonts w:ascii="Times New Roman" w:hAnsi="Times New Roman" w:cs="Times New Roman"/>
              </w:rPr>
            </w:pPr>
          </w:p>
        </w:tc>
      </w:tr>
      <w:tr w:rsidR="004706F9" w:rsidRPr="009A673A" w14:paraId="27CD6996" w14:textId="77777777" w:rsidTr="00370FBE">
        <w:tc>
          <w:tcPr>
            <w:tcW w:w="0" w:type="auto"/>
          </w:tcPr>
          <w:p w14:paraId="1D93B8D9" w14:textId="697932E7" w:rsidR="002E3639" w:rsidRPr="009A673A" w:rsidRDefault="005349D7" w:rsidP="00B17C1B">
            <w:pPr>
              <w:rPr>
                <w:rFonts w:ascii="Times New Roman" w:hAnsi="Times New Roman" w:cs="Times New Roman"/>
                <w:lang w:eastAsia="ja-JP"/>
              </w:rPr>
            </w:pPr>
            <w:r w:rsidRPr="009A673A">
              <w:rPr>
                <w:rFonts w:ascii="Times New Roman" w:hAnsi="Times New Roman" w:cs="Times New Roman"/>
                <w:lang w:eastAsia="ja-JP"/>
              </w:rPr>
              <w:t xml:space="preserve">Diabetes </w:t>
            </w:r>
            <w:r w:rsidR="009A673A">
              <w:rPr>
                <w:rFonts w:ascii="Times New Roman" w:hAnsi="Times New Roman" w:cs="Times New Roman" w:hint="eastAsia"/>
                <w:lang w:eastAsia="ja-JP"/>
              </w:rPr>
              <w:t>mellitus</w:t>
            </w:r>
            <w:r w:rsidR="009A673A" w:rsidRPr="009A673A">
              <w:rPr>
                <w:rFonts w:ascii="Times New Roman" w:hAnsi="Times New Roman" w:cs="Times New Roman"/>
                <w:lang w:eastAsia="ja-JP"/>
              </w:rPr>
              <w:t xml:space="preserve"> </w:t>
            </w:r>
            <w:r w:rsidRPr="009A673A">
              <w:rPr>
                <w:rFonts w:ascii="Times New Roman" w:hAnsi="Times New Roman" w:cs="Times New Roman"/>
                <w:lang w:eastAsia="ja-JP"/>
              </w:rPr>
              <w:t>medication</w:t>
            </w:r>
          </w:p>
        </w:tc>
        <w:tc>
          <w:tcPr>
            <w:tcW w:w="0" w:type="auto"/>
          </w:tcPr>
          <w:p w14:paraId="47270C09" w14:textId="65B3F7BF" w:rsidR="002E3639" w:rsidRPr="009A673A" w:rsidRDefault="005349D7" w:rsidP="00B17C1B">
            <w:pPr>
              <w:rPr>
                <w:rFonts w:ascii="Times New Roman" w:hAnsi="Times New Roman" w:cs="Times New Roman"/>
                <w:lang w:eastAsia="ja-JP"/>
              </w:rPr>
            </w:pPr>
            <w:r w:rsidRPr="009A673A">
              <w:rPr>
                <w:rFonts w:ascii="Times New Roman" w:hAnsi="Times New Roman" w:cs="Times New Roman"/>
                <w:lang w:eastAsia="ja-JP"/>
              </w:rPr>
              <w:t>GAMLSS (binomial)</w:t>
            </w:r>
          </w:p>
        </w:tc>
        <w:tc>
          <w:tcPr>
            <w:tcW w:w="0" w:type="auto"/>
          </w:tcPr>
          <w:p w14:paraId="40059FBE" w14:textId="6A1F74D6" w:rsidR="002E3639" w:rsidRPr="009A673A" w:rsidRDefault="0065749D" w:rsidP="00B17C1B">
            <w:pPr>
              <w:rPr>
                <w:rFonts w:ascii="Times New Roman" w:hAnsi="Times New Roman" w:cs="Times New Roman"/>
                <w:lang w:eastAsia="ja-JP"/>
              </w:rPr>
            </w:pPr>
            <w:r w:rsidRPr="009A673A">
              <w:rPr>
                <w:rFonts w:ascii="Times New Roman" w:hAnsi="Times New Roman" w:cs="Times New Roman"/>
                <w:lang w:eastAsia="ja-JP"/>
              </w:rPr>
              <w:t>Year, age, sex</w:t>
            </w:r>
          </w:p>
        </w:tc>
        <w:tc>
          <w:tcPr>
            <w:tcW w:w="0" w:type="auto"/>
          </w:tcPr>
          <w:p w14:paraId="32CE1A22" w14:textId="77777777" w:rsidR="002E3639" w:rsidRPr="009A673A" w:rsidRDefault="002E3639" w:rsidP="00B17C1B">
            <w:pPr>
              <w:rPr>
                <w:rFonts w:ascii="Times New Roman" w:hAnsi="Times New Roman" w:cs="Times New Roman"/>
              </w:rPr>
            </w:pPr>
          </w:p>
        </w:tc>
      </w:tr>
      <w:tr w:rsidR="00EB36D7" w:rsidRPr="009A673A" w14:paraId="2C9936C4" w14:textId="77777777" w:rsidTr="00370FBE">
        <w:tc>
          <w:tcPr>
            <w:tcW w:w="0" w:type="auto"/>
          </w:tcPr>
          <w:p w14:paraId="0E86DA1B" w14:textId="77777777" w:rsidR="00547D48" w:rsidRPr="009A673A" w:rsidRDefault="00547D48" w:rsidP="00B17C1B">
            <w:pPr>
              <w:rPr>
                <w:rFonts w:ascii="Times New Roman" w:hAnsi="Times New Roman" w:cs="Times New Roman"/>
              </w:rPr>
            </w:pPr>
            <w:r w:rsidRPr="009A673A">
              <w:rPr>
                <w:rFonts w:ascii="Times New Roman" w:hAnsi="Times New Roman" w:cs="Times New Roman"/>
              </w:rPr>
              <w:t>SBP</w:t>
            </w:r>
          </w:p>
        </w:tc>
        <w:tc>
          <w:tcPr>
            <w:tcW w:w="0" w:type="auto"/>
          </w:tcPr>
          <w:p w14:paraId="6669EA2A" w14:textId="790F5F63" w:rsidR="00547D48" w:rsidRPr="009A673A" w:rsidRDefault="00547D48" w:rsidP="00B17C1B">
            <w:pPr>
              <w:rPr>
                <w:rFonts w:ascii="Times New Roman" w:hAnsi="Times New Roman" w:cs="Times New Roman"/>
              </w:rPr>
            </w:pPr>
            <w:r w:rsidRPr="009A673A">
              <w:rPr>
                <w:rFonts w:ascii="Times New Roman" w:hAnsi="Times New Roman" w:cs="Times New Roman"/>
              </w:rPr>
              <w:t>GAMLSS (</w:t>
            </w:r>
            <w:r w:rsidR="003124C5" w:rsidRPr="009A673A">
              <w:rPr>
                <w:rFonts w:ascii="Times New Roman" w:hAnsi="Times New Roman" w:cs="Times New Roman"/>
              </w:rPr>
              <w:t>Box-Cox Power Exponential</w:t>
            </w:r>
            <w:r w:rsidRPr="009A673A">
              <w:rPr>
                <w:rFonts w:ascii="Times New Roman" w:hAnsi="Times New Roman" w:cs="Times New Roman"/>
              </w:rPr>
              <w:t>)</w:t>
            </w:r>
          </w:p>
        </w:tc>
        <w:tc>
          <w:tcPr>
            <w:tcW w:w="0" w:type="auto"/>
          </w:tcPr>
          <w:p w14:paraId="08493B7B" w14:textId="5DCB63E1" w:rsidR="00547D48" w:rsidRPr="009A673A" w:rsidRDefault="00547D48" w:rsidP="00B17C1B">
            <w:pPr>
              <w:rPr>
                <w:rFonts w:ascii="Times New Roman" w:hAnsi="Times New Roman" w:cs="Times New Roman"/>
              </w:rPr>
            </w:pPr>
            <w:r w:rsidRPr="009A673A">
              <w:rPr>
                <w:rFonts w:ascii="Times New Roman" w:hAnsi="Times New Roman" w:cs="Times New Roman"/>
              </w:rPr>
              <w:t xml:space="preserve">Year, age, sex, </w:t>
            </w:r>
            <w:r w:rsidR="001E5CD3" w:rsidRPr="009A673A">
              <w:rPr>
                <w:rFonts w:ascii="Times New Roman" w:hAnsi="Times New Roman" w:cs="Times New Roman"/>
              </w:rPr>
              <w:t>BMI, smoking, medication use for hypertension</w:t>
            </w:r>
          </w:p>
        </w:tc>
        <w:tc>
          <w:tcPr>
            <w:tcW w:w="0" w:type="auto"/>
          </w:tcPr>
          <w:p w14:paraId="7C7B9893" w14:textId="3D0AB91C" w:rsidR="00AD2005" w:rsidRPr="009A673A" w:rsidRDefault="00AD2005" w:rsidP="00B17C1B">
            <w:pPr>
              <w:rPr>
                <w:rFonts w:ascii="Times New Roman" w:hAnsi="Times New Roman" w:cs="Times New Roman"/>
                <w:lang w:eastAsia="ja-JP"/>
              </w:rPr>
            </w:pPr>
          </w:p>
        </w:tc>
      </w:tr>
      <w:tr w:rsidR="00EB36D7" w:rsidRPr="009A673A" w14:paraId="6FC9ABE8" w14:textId="77777777" w:rsidTr="00370FBE">
        <w:tc>
          <w:tcPr>
            <w:tcW w:w="0" w:type="auto"/>
          </w:tcPr>
          <w:p w14:paraId="0CD6BE52" w14:textId="5EC3A5F3" w:rsidR="00547D48" w:rsidRPr="009A673A" w:rsidRDefault="000B6F83" w:rsidP="00B17C1B">
            <w:pPr>
              <w:rPr>
                <w:rFonts w:ascii="Times New Roman" w:hAnsi="Times New Roman" w:cs="Times New Roman"/>
              </w:rPr>
            </w:pPr>
            <w:r w:rsidRPr="009A673A">
              <w:rPr>
                <w:rFonts w:ascii="Times New Roman" w:hAnsi="Times New Roman" w:cs="Times New Roman"/>
              </w:rPr>
              <w:t xml:space="preserve">Hypertension </w:t>
            </w:r>
            <w:r w:rsidR="00547D48" w:rsidRPr="009A673A">
              <w:rPr>
                <w:rFonts w:ascii="Times New Roman" w:hAnsi="Times New Roman" w:cs="Times New Roman"/>
              </w:rPr>
              <w:t>medication</w:t>
            </w:r>
          </w:p>
        </w:tc>
        <w:tc>
          <w:tcPr>
            <w:tcW w:w="0" w:type="auto"/>
          </w:tcPr>
          <w:p w14:paraId="254FFD59" w14:textId="77777777" w:rsidR="00547D48" w:rsidRPr="009A673A" w:rsidRDefault="00547D48" w:rsidP="00B17C1B">
            <w:pPr>
              <w:rPr>
                <w:rFonts w:ascii="Times New Roman" w:hAnsi="Times New Roman" w:cs="Times New Roman"/>
              </w:rPr>
            </w:pPr>
            <w:r w:rsidRPr="009A673A">
              <w:rPr>
                <w:rFonts w:ascii="Times New Roman" w:hAnsi="Times New Roman" w:cs="Times New Roman"/>
              </w:rPr>
              <w:t>GAMLSS (binomial)</w:t>
            </w:r>
          </w:p>
        </w:tc>
        <w:tc>
          <w:tcPr>
            <w:tcW w:w="0" w:type="auto"/>
          </w:tcPr>
          <w:p w14:paraId="08B70398" w14:textId="3F6E3238" w:rsidR="00547D48" w:rsidRPr="009A673A" w:rsidRDefault="00547D48" w:rsidP="00B17C1B">
            <w:pPr>
              <w:rPr>
                <w:rFonts w:ascii="Times New Roman" w:hAnsi="Times New Roman" w:cs="Times New Roman"/>
              </w:rPr>
            </w:pPr>
            <w:r w:rsidRPr="009A673A">
              <w:rPr>
                <w:rFonts w:ascii="Times New Roman" w:hAnsi="Times New Roman" w:cs="Times New Roman"/>
              </w:rPr>
              <w:t>Year, age, sex</w:t>
            </w:r>
          </w:p>
        </w:tc>
        <w:tc>
          <w:tcPr>
            <w:tcW w:w="0" w:type="auto"/>
          </w:tcPr>
          <w:p w14:paraId="7011A3E6" w14:textId="018955FB" w:rsidR="00547D48" w:rsidRPr="009A673A" w:rsidRDefault="00547D48" w:rsidP="00B17C1B">
            <w:pPr>
              <w:rPr>
                <w:rFonts w:ascii="Times New Roman" w:hAnsi="Times New Roman" w:cs="Times New Roman"/>
              </w:rPr>
            </w:pPr>
          </w:p>
        </w:tc>
      </w:tr>
      <w:tr w:rsidR="00EB36D7" w:rsidRPr="009A673A" w14:paraId="4C046FBC" w14:textId="77777777" w:rsidTr="00370FBE">
        <w:tc>
          <w:tcPr>
            <w:tcW w:w="0" w:type="auto"/>
          </w:tcPr>
          <w:p w14:paraId="26D4DF24" w14:textId="75DC8958" w:rsidR="00547D48" w:rsidRPr="009A673A" w:rsidRDefault="00AC4086" w:rsidP="00B17C1B">
            <w:pPr>
              <w:rPr>
                <w:rFonts w:ascii="Times New Roman" w:hAnsi="Times New Roman" w:cs="Times New Roman"/>
              </w:rPr>
            </w:pPr>
            <w:r w:rsidRPr="009A673A">
              <w:rPr>
                <w:rFonts w:ascii="Times New Roman" w:hAnsi="Times New Roman" w:cs="Times New Roman"/>
              </w:rPr>
              <w:t>LDL-c</w:t>
            </w:r>
          </w:p>
        </w:tc>
        <w:tc>
          <w:tcPr>
            <w:tcW w:w="0" w:type="auto"/>
          </w:tcPr>
          <w:p w14:paraId="4F81254B" w14:textId="77777777" w:rsidR="00547D48" w:rsidRPr="009A673A" w:rsidRDefault="00547D48" w:rsidP="00B17C1B">
            <w:pPr>
              <w:rPr>
                <w:rFonts w:ascii="Times New Roman" w:hAnsi="Times New Roman" w:cs="Times New Roman"/>
              </w:rPr>
            </w:pPr>
            <w:r w:rsidRPr="009A673A">
              <w:rPr>
                <w:rFonts w:ascii="Times New Roman" w:hAnsi="Times New Roman" w:cs="Times New Roman"/>
              </w:rPr>
              <w:t>GAMLSS (Box-Cox t)</w:t>
            </w:r>
          </w:p>
        </w:tc>
        <w:tc>
          <w:tcPr>
            <w:tcW w:w="0" w:type="auto"/>
          </w:tcPr>
          <w:p w14:paraId="28809772" w14:textId="288DE6C0" w:rsidR="00547D48" w:rsidRPr="009A673A" w:rsidRDefault="00547D48" w:rsidP="00B17C1B">
            <w:pPr>
              <w:rPr>
                <w:rFonts w:ascii="Times New Roman" w:hAnsi="Times New Roman" w:cs="Times New Roman"/>
              </w:rPr>
            </w:pPr>
            <w:r w:rsidRPr="009A673A">
              <w:rPr>
                <w:rFonts w:ascii="Times New Roman" w:hAnsi="Times New Roman" w:cs="Times New Roman"/>
              </w:rPr>
              <w:t xml:space="preserve">Year, age, sex, </w:t>
            </w:r>
            <w:r w:rsidR="00E3622B" w:rsidRPr="009A673A">
              <w:rPr>
                <w:rFonts w:ascii="Times New Roman" w:hAnsi="Times New Roman" w:cs="Times New Roman"/>
              </w:rPr>
              <w:t xml:space="preserve">BMI, medication use for </w:t>
            </w:r>
            <w:r w:rsidR="0001388D" w:rsidRPr="009A673A">
              <w:rPr>
                <w:rFonts w:ascii="Times New Roman" w:hAnsi="Times New Roman" w:cs="Times New Roman"/>
              </w:rPr>
              <w:t>hyperlipidemia</w:t>
            </w:r>
          </w:p>
        </w:tc>
        <w:tc>
          <w:tcPr>
            <w:tcW w:w="0" w:type="auto"/>
          </w:tcPr>
          <w:p w14:paraId="683ECB26" w14:textId="77777777" w:rsidR="00547D48" w:rsidRPr="009A673A" w:rsidRDefault="00547D48" w:rsidP="00B17C1B">
            <w:pPr>
              <w:rPr>
                <w:rFonts w:ascii="Times New Roman" w:hAnsi="Times New Roman" w:cs="Times New Roman"/>
              </w:rPr>
            </w:pPr>
          </w:p>
        </w:tc>
      </w:tr>
      <w:tr w:rsidR="00EB36D7" w:rsidRPr="009A673A" w14:paraId="03079A73" w14:textId="77777777" w:rsidTr="00370FBE">
        <w:tc>
          <w:tcPr>
            <w:tcW w:w="0" w:type="auto"/>
          </w:tcPr>
          <w:p w14:paraId="613F4D98" w14:textId="66DA13A9" w:rsidR="00547D48" w:rsidRPr="009A673A" w:rsidRDefault="00547D48" w:rsidP="00B17C1B">
            <w:pPr>
              <w:rPr>
                <w:rFonts w:ascii="Times New Roman" w:hAnsi="Times New Roman" w:cs="Times New Roman"/>
              </w:rPr>
            </w:pPr>
          </w:p>
        </w:tc>
        <w:tc>
          <w:tcPr>
            <w:tcW w:w="0" w:type="auto"/>
          </w:tcPr>
          <w:p w14:paraId="5490B94D" w14:textId="57313846" w:rsidR="00547D48" w:rsidRPr="009A673A" w:rsidRDefault="00547D48" w:rsidP="00B17C1B">
            <w:pPr>
              <w:rPr>
                <w:rFonts w:ascii="Times New Roman" w:hAnsi="Times New Roman" w:cs="Times New Roman"/>
              </w:rPr>
            </w:pPr>
          </w:p>
        </w:tc>
        <w:tc>
          <w:tcPr>
            <w:tcW w:w="0" w:type="auto"/>
          </w:tcPr>
          <w:p w14:paraId="4F21AD31" w14:textId="1648B544" w:rsidR="00547D48" w:rsidRPr="009A673A" w:rsidRDefault="00547D48" w:rsidP="00B17C1B">
            <w:pPr>
              <w:rPr>
                <w:rFonts w:ascii="Times New Roman" w:hAnsi="Times New Roman" w:cs="Times New Roman"/>
              </w:rPr>
            </w:pPr>
          </w:p>
        </w:tc>
        <w:tc>
          <w:tcPr>
            <w:tcW w:w="0" w:type="auto"/>
          </w:tcPr>
          <w:p w14:paraId="59FE120E" w14:textId="77777777" w:rsidR="00547D48" w:rsidRPr="009A673A" w:rsidRDefault="00547D48" w:rsidP="00B17C1B">
            <w:pPr>
              <w:rPr>
                <w:rFonts w:ascii="Times New Roman" w:hAnsi="Times New Roman" w:cs="Times New Roman"/>
              </w:rPr>
            </w:pPr>
          </w:p>
        </w:tc>
      </w:tr>
      <w:tr w:rsidR="00EB36D7" w:rsidRPr="009A673A" w14:paraId="6CF29DFC" w14:textId="77777777" w:rsidTr="00370FBE">
        <w:tc>
          <w:tcPr>
            <w:tcW w:w="0" w:type="auto"/>
          </w:tcPr>
          <w:p w14:paraId="55BCEED0" w14:textId="7E5EB164" w:rsidR="00547D48" w:rsidRPr="009A673A" w:rsidRDefault="0001388D" w:rsidP="00B17C1B">
            <w:pPr>
              <w:rPr>
                <w:rFonts w:ascii="Times New Roman" w:hAnsi="Times New Roman" w:cs="Times New Roman"/>
              </w:rPr>
            </w:pPr>
            <w:r w:rsidRPr="009A673A">
              <w:rPr>
                <w:rFonts w:ascii="Times New Roman" w:hAnsi="Times New Roman" w:cs="Times New Roman"/>
              </w:rPr>
              <w:lastRenderedPageBreak/>
              <w:t>Hyperlipidemia</w:t>
            </w:r>
            <w:r w:rsidR="00DC3010" w:rsidRPr="009A673A">
              <w:rPr>
                <w:rFonts w:ascii="Times New Roman" w:hAnsi="Times New Roman" w:cs="Times New Roman"/>
              </w:rPr>
              <w:t xml:space="preserve"> medication</w:t>
            </w:r>
          </w:p>
        </w:tc>
        <w:tc>
          <w:tcPr>
            <w:tcW w:w="0" w:type="auto"/>
          </w:tcPr>
          <w:p w14:paraId="4C2294E1" w14:textId="77777777" w:rsidR="00547D48" w:rsidRPr="009A673A" w:rsidRDefault="00547D48" w:rsidP="00B17C1B">
            <w:pPr>
              <w:rPr>
                <w:rFonts w:ascii="Times New Roman" w:hAnsi="Times New Roman" w:cs="Times New Roman"/>
              </w:rPr>
            </w:pPr>
            <w:r w:rsidRPr="009A673A">
              <w:rPr>
                <w:rFonts w:ascii="Times New Roman" w:hAnsi="Times New Roman" w:cs="Times New Roman"/>
              </w:rPr>
              <w:t>GAMLSS (binomial)</w:t>
            </w:r>
          </w:p>
        </w:tc>
        <w:tc>
          <w:tcPr>
            <w:tcW w:w="0" w:type="auto"/>
          </w:tcPr>
          <w:p w14:paraId="65B65B1F" w14:textId="11C8324E" w:rsidR="00547D48" w:rsidRPr="009A673A" w:rsidRDefault="00547D48" w:rsidP="00B17C1B">
            <w:pPr>
              <w:rPr>
                <w:rFonts w:ascii="Times New Roman" w:hAnsi="Times New Roman" w:cs="Times New Roman"/>
              </w:rPr>
            </w:pPr>
            <w:r w:rsidRPr="009A673A">
              <w:rPr>
                <w:rFonts w:ascii="Times New Roman" w:hAnsi="Times New Roman" w:cs="Times New Roman"/>
              </w:rPr>
              <w:t>Year, age, sex</w:t>
            </w:r>
          </w:p>
        </w:tc>
        <w:tc>
          <w:tcPr>
            <w:tcW w:w="0" w:type="auto"/>
          </w:tcPr>
          <w:p w14:paraId="1FD296DF" w14:textId="483EA03E" w:rsidR="00547D48" w:rsidRPr="009A673A" w:rsidRDefault="00547D48" w:rsidP="00B17C1B">
            <w:pPr>
              <w:rPr>
                <w:rFonts w:ascii="Times New Roman" w:hAnsi="Times New Roman" w:cs="Times New Roman"/>
              </w:rPr>
            </w:pPr>
          </w:p>
        </w:tc>
      </w:tr>
    </w:tbl>
    <w:p w14:paraId="709C3E01" w14:textId="7F59FCFB" w:rsidR="0019504B" w:rsidRPr="009A673A" w:rsidRDefault="0019504B">
      <w:pPr>
        <w:spacing w:after="0" w:line="240" w:lineRule="auto"/>
        <w:jc w:val="left"/>
        <w:rPr>
          <w:rFonts w:ascii="Times New Roman" w:eastAsiaTheme="majorEastAsia" w:hAnsi="Times New Roman" w:cs="Times New Roman"/>
          <w:color w:val="2F5496" w:themeColor="accent1" w:themeShade="BF"/>
          <w:sz w:val="26"/>
          <w:szCs w:val="26"/>
        </w:rPr>
      </w:pPr>
      <w:bookmarkStart w:id="526" w:name="_Ref58251299"/>
      <w:bookmarkStart w:id="527" w:name="_Toc58916895"/>
      <w:bookmarkStart w:id="528" w:name="_Toc62459707"/>
    </w:p>
    <w:p w14:paraId="4F6171E6" w14:textId="3070C0AB" w:rsidR="00BA2C62" w:rsidRPr="009A673A" w:rsidRDefault="00BA2C62" w:rsidP="00BA2C62">
      <w:pPr>
        <w:pStyle w:val="Heading2"/>
        <w:rPr>
          <w:rFonts w:ascii="Times New Roman" w:hAnsi="Times New Roman" w:cs="Times New Roman"/>
        </w:rPr>
      </w:pPr>
      <w:bookmarkStart w:id="529" w:name="exposurevalid"/>
      <w:bookmarkStart w:id="530" w:name="_Toc190955335"/>
      <w:bookmarkEnd w:id="529"/>
      <w:r w:rsidRPr="009A673A">
        <w:rPr>
          <w:rFonts w:ascii="Times New Roman" w:hAnsi="Times New Roman" w:cs="Times New Roman"/>
        </w:rPr>
        <w:t>Exposure validation plots</w:t>
      </w:r>
      <w:bookmarkEnd w:id="530"/>
      <w:r w:rsidRPr="009A673A">
        <w:rPr>
          <w:rFonts w:ascii="Times New Roman" w:hAnsi="Times New Roman" w:cs="Times New Roman"/>
        </w:rPr>
        <w:t xml:space="preserve"> </w:t>
      </w:r>
    </w:p>
    <w:p w14:paraId="37A7B942" w14:textId="76760AFE" w:rsidR="00F41A45" w:rsidRPr="009A673A" w:rsidRDefault="00EF5E63" w:rsidP="00B17C1B">
      <w:pPr>
        <w:rPr>
          <w:rFonts w:ascii="Times New Roman" w:hAnsi="Times New Roman" w:cs="Times New Roman"/>
        </w:rPr>
      </w:pPr>
      <w:r w:rsidRPr="009A673A">
        <w:rPr>
          <w:rFonts w:ascii="Times New Roman" w:hAnsi="Times New Roman" w:cs="Times New Roman"/>
        </w:rPr>
        <w:t xml:space="preserve">The following figures are </w:t>
      </w:r>
      <w:r w:rsidR="004A7671" w:rsidRPr="009A673A">
        <w:rPr>
          <w:rFonts w:ascii="Times New Roman" w:hAnsi="Times New Roman" w:cs="Times New Roman"/>
        </w:rPr>
        <w:t xml:space="preserve">the cumulative probability </w:t>
      </w:r>
      <w:r w:rsidRPr="009A673A">
        <w:rPr>
          <w:rFonts w:ascii="Times New Roman" w:hAnsi="Times New Roman" w:cs="Times New Roman"/>
        </w:rPr>
        <w:t xml:space="preserve">validation plots </w:t>
      </w:r>
      <w:r w:rsidR="00D64D82" w:rsidRPr="009A673A">
        <w:rPr>
          <w:rFonts w:ascii="Times New Roman" w:hAnsi="Times New Roman" w:cs="Times New Roman"/>
        </w:rPr>
        <w:t xml:space="preserve">for the </w:t>
      </w:r>
      <w:r w:rsidR="00EF765B">
        <w:rPr>
          <w:rFonts w:ascii="Times New Roman" w:hAnsi="Times New Roman" w:cs="Times New Roman"/>
        </w:rPr>
        <w:t>simulated exposures</w:t>
      </w:r>
      <w:r w:rsidR="00B819D0" w:rsidRPr="009A673A">
        <w:rPr>
          <w:rFonts w:ascii="Times New Roman" w:hAnsi="Times New Roman" w:cs="Times New Roman"/>
        </w:rPr>
        <w:t xml:space="preserve"> </w:t>
      </w:r>
      <w:r w:rsidR="00560130" w:rsidRPr="009A673A">
        <w:rPr>
          <w:rFonts w:ascii="Times New Roman" w:hAnsi="Times New Roman" w:cs="Times New Roman"/>
        </w:rPr>
        <w:t xml:space="preserve">compared to the observed </w:t>
      </w:r>
      <w:r w:rsidR="00925165" w:rsidRPr="009A673A">
        <w:rPr>
          <w:rFonts w:ascii="Times New Roman" w:hAnsi="Times New Roman" w:cs="Times New Roman"/>
        </w:rPr>
        <w:t xml:space="preserve">National Health </w:t>
      </w:r>
      <w:r w:rsidR="009A673A" w:rsidRPr="009A673A">
        <w:rPr>
          <w:rFonts w:ascii="Times New Roman" w:hAnsi="Times New Roman" w:cs="Times New Roman"/>
        </w:rPr>
        <w:t>Nutrition</w:t>
      </w:r>
      <w:r w:rsidR="00925165" w:rsidRPr="009A673A">
        <w:rPr>
          <w:rFonts w:ascii="Times New Roman" w:hAnsi="Times New Roman" w:cs="Times New Roman"/>
        </w:rPr>
        <w:t xml:space="preserve"> Survey</w:t>
      </w:r>
      <w:r w:rsidR="00560130" w:rsidRPr="009A673A">
        <w:rPr>
          <w:rFonts w:ascii="Times New Roman" w:hAnsi="Times New Roman" w:cs="Times New Roman"/>
        </w:rPr>
        <w:t xml:space="preserve"> for </w:t>
      </w:r>
      <w:r w:rsidR="00925165" w:rsidRPr="009A673A">
        <w:rPr>
          <w:rFonts w:ascii="Times New Roman" w:hAnsi="Times New Roman" w:cs="Times New Roman"/>
        </w:rPr>
        <w:t>Japan</w:t>
      </w:r>
      <w:r w:rsidR="00560130" w:rsidRPr="009A673A">
        <w:rPr>
          <w:rFonts w:ascii="Times New Roman" w:hAnsi="Times New Roman" w:cs="Times New Roman"/>
        </w:rPr>
        <w:t xml:space="preserve"> data</w:t>
      </w:r>
      <w:r w:rsidR="00637C4E" w:rsidRPr="009A673A">
        <w:rPr>
          <w:rFonts w:ascii="Times New Roman" w:hAnsi="Times New Roman" w:cs="Times New Roman"/>
        </w:rPr>
        <w:t xml:space="preserve">. </w:t>
      </w:r>
      <w:r w:rsidR="00EF765B">
        <w:rPr>
          <w:rFonts w:ascii="Times New Roman" w:hAnsi="Times New Roman" w:cs="Times New Roman"/>
        </w:rPr>
        <w:t>The p</w:t>
      </w:r>
      <w:r w:rsidR="00637C4E" w:rsidRPr="009A673A">
        <w:rPr>
          <w:rFonts w:ascii="Times New Roman" w:hAnsi="Times New Roman" w:cs="Times New Roman"/>
        </w:rPr>
        <w:t>lots are presented by year and 10-year age</w:t>
      </w:r>
      <w:r w:rsidR="00EF765B">
        <w:rPr>
          <w:rFonts w:ascii="Times New Roman" w:hAnsi="Times New Roman" w:cs="Times New Roman"/>
        </w:rPr>
        <w:t xml:space="preserve"> </w:t>
      </w:r>
      <w:r w:rsidR="00637C4E" w:rsidRPr="009A673A">
        <w:rPr>
          <w:rFonts w:ascii="Times New Roman" w:hAnsi="Times New Roman" w:cs="Times New Roman"/>
        </w:rPr>
        <w:t>group</w:t>
      </w:r>
      <w:r w:rsidR="00A0663D" w:rsidRPr="009A673A">
        <w:rPr>
          <w:rFonts w:ascii="Times New Roman" w:hAnsi="Times New Roman" w:cs="Times New Roman"/>
        </w:rPr>
        <w:t xml:space="preserve"> for each sex</w:t>
      </w:r>
      <w:r w:rsidR="00637C4E" w:rsidRPr="009A673A">
        <w:rPr>
          <w:rFonts w:ascii="Times New Roman" w:hAnsi="Times New Roman" w:cs="Times New Roman"/>
        </w:rPr>
        <w:t xml:space="preserve">. </w:t>
      </w:r>
    </w:p>
    <w:p w14:paraId="34EC9C0E" w14:textId="6B3942D7" w:rsidR="00B93DEC" w:rsidRPr="009A673A" w:rsidRDefault="00EF765B" w:rsidP="00B17C1B">
      <w:pPr>
        <w:rPr>
          <w:rFonts w:ascii="Times New Roman" w:hAnsi="Times New Roman" w:cs="Times New Roman"/>
        </w:rPr>
      </w:pPr>
      <w:r>
        <w:rPr>
          <w:rFonts w:ascii="Times New Roman" w:hAnsi="Times New Roman" w:cs="Times New Roman"/>
        </w:rPr>
        <w:t>We also present trends in exposure f</w:t>
      </w:r>
      <w:r w:rsidR="00F41A45" w:rsidRPr="009A673A">
        <w:rPr>
          <w:rFonts w:ascii="Times New Roman" w:hAnsi="Times New Roman" w:cs="Times New Roman"/>
        </w:rPr>
        <w:t xml:space="preserve">or the main exposures </w:t>
      </w:r>
      <w:del w:id="531" w:author="Kypridemos, Christodoulos" w:date="2025-02-20T14:47:00Z" w16du:dateUtc="2025-02-20T14:47:00Z">
        <w:r w:rsidR="005F0E6F" w:rsidDel="00520F5D">
          <w:rPr>
            <w:rFonts w:ascii="Times New Roman" w:hAnsi="Times New Roman" w:cs="Times New Roman"/>
          </w:rPr>
          <w:delText>model</w:delText>
        </w:r>
        <w:r w:rsidR="00F41A45" w:rsidRPr="009A673A" w:rsidDel="00520F5D">
          <w:rPr>
            <w:rFonts w:ascii="Times New Roman" w:hAnsi="Times New Roman" w:cs="Times New Roman"/>
          </w:rPr>
          <w:delText>e</w:delText>
        </w:r>
      </w:del>
      <w:ins w:id="532" w:author="Kypridemos, Christodoulos" w:date="2025-02-20T14:47:00Z" w16du:dateUtc="2025-02-20T14:47:00Z">
        <w:r w:rsidR="00520F5D">
          <w:rPr>
            <w:rFonts w:ascii="Times New Roman" w:hAnsi="Times New Roman" w:cs="Times New Roman"/>
          </w:rPr>
          <w:t>modelle</w:t>
        </w:r>
      </w:ins>
      <w:r w:rsidR="00F41A45" w:rsidRPr="009A673A">
        <w:rPr>
          <w:rFonts w:ascii="Times New Roman" w:hAnsi="Times New Roman" w:cs="Times New Roman"/>
        </w:rPr>
        <w:t xml:space="preserve">d (BMI, </w:t>
      </w:r>
      <w:r w:rsidR="001F5B4D" w:rsidRPr="009A673A">
        <w:rPr>
          <w:rFonts w:ascii="Times New Roman" w:hAnsi="Times New Roman" w:cs="Times New Roman"/>
        </w:rPr>
        <w:t xml:space="preserve">SBP, LDL-c, HbA1c, </w:t>
      </w:r>
      <w:r w:rsidR="00F41A45" w:rsidRPr="009A673A">
        <w:rPr>
          <w:rFonts w:ascii="Times New Roman" w:hAnsi="Times New Roman" w:cs="Times New Roman"/>
        </w:rPr>
        <w:t xml:space="preserve">fruit and vegetable intake, </w:t>
      </w:r>
      <w:r w:rsidR="001F5B4D" w:rsidRPr="009A673A">
        <w:rPr>
          <w:rFonts w:ascii="Times New Roman" w:hAnsi="Times New Roman" w:cs="Times New Roman"/>
        </w:rPr>
        <w:t xml:space="preserve">active days, </w:t>
      </w:r>
      <w:r w:rsidR="00F41A45" w:rsidRPr="009A673A">
        <w:rPr>
          <w:rFonts w:ascii="Times New Roman" w:hAnsi="Times New Roman" w:cs="Times New Roman"/>
        </w:rPr>
        <w:t>smoking prevalence</w:t>
      </w:r>
      <w:r w:rsidR="001F5B4D" w:rsidRPr="009A673A">
        <w:rPr>
          <w:rFonts w:ascii="Times New Roman" w:hAnsi="Times New Roman" w:cs="Times New Roman"/>
        </w:rPr>
        <w:t>)</w:t>
      </w:r>
      <w:r w:rsidR="00F41A45" w:rsidRPr="009A673A">
        <w:rPr>
          <w:rFonts w:ascii="Times New Roman" w:hAnsi="Times New Roman" w:cs="Times New Roman"/>
        </w:rPr>
        <w:t xml:space="preserve">. </w:t>
      </w:r>
    </w:p>
    <w:p w14:paraId="3FDFC53F" w14:textId="77777777" w:rsidR="00803684" w:rsidRPr="009A673A" w:rsidRDefault="00803684">
      <w:pPr>
        <w:spacing w:after="0" w:line="240" w:lineRule="auto"/>
        <w:jc w:val="left"/>
        <w:rPr>
          <w:rFonts w:ascii="Times New Roman" w:eastAsiaTheme="majorEastAsia" w:hAnsi="Times New Roman" w:cs="Times New Roman"/>
          <w:color w:val="1F3763" w:themeColor="accent1" w:themeShade="7F"/>
          <w:sz w:val="24"/>
          <w:szCs w:val="24"/>
        </w:rPr>
      </w:pPr>
      <w:r w:rsidRPr="009A673A">
        <w:rPr>
          <w:rFonts w:ascii="Times New Roman" w:hAnsi="Times New Roman" w:cs="Times New Roman"/>
        </w:rPr>
        <w:br w:type="page"/>
      </w:r>
    </w:p>
    <w:p w14:paraId="2D566755" w14:textId="77777777" w:rsidR="006D0625" w:rsidRPr="009A673A" w:rsidRDefault="006D0625" w:rsidP="006D0625">
      <w:pPr>
        <w:pStyle w:val="Heading3"/>
        <w:rPr>
          <w:rFonts w:ascii="Times New Roman" w:hAnsi="Times New Roman" w:cs="Times New Roman"/>
        </w:rPr>
      </w:pPr>
      <w:bookmarkStart w:id="533" w:name="_Toc190955336"/>
      <w:r w:rsidRPr="009A673A">
        <w:rPr>
          <w:rFonts w:ascii="Times New Roman" w:hAnsi="Times New Roman" w:cs="Times New Roman"/>
        </w:rPr>
        <w:lastRenderedPageBreak/>
        <w:t>Body mass index</w:t>
      </w:r>
      <w:bookmarkEnd w:id="533"/>
    </w:p>
    <w:p w14:paraId="1B5CD4A1" w14:textId="73C15982" w:rsidR="00886563" w:rsidRPr="009A673A" w:rsidRDefault="006D0625" w:rsidP="00574625">
      <w:pPr>
        <w:pStyle w:val="Tabletext"/>
        <w:rPr>
          <w:rFonts w:ascii="Times New Roman" w:hAnsi="Times New Roman" w:cs="Times New Roman"/>
        </w:rPr>
      </w:pPr>
      <w:r w:rsidRPr="009A673A">
        <w:rPr>
          <w:rFonts w:ascii="Times New Roman" w:hAnsi="Times New Roman" w:cs="Times New Roman"/>
        </w:rPr>
        <w:t xml:space="preserve">Figure </w:t>
      </w:r>
      <w:r w:rsidRPr="009A673A">
        <w:rPr>
          <w:rFonts w:ascii="Times New Roman" w:hAnsi="Times New Roman" w:cs="Times New Roman"/>
        </w:rPr>
        <w:fldChar w:fldCharType="begin"/>
      </w:r>
      <w:r w:rsidRPr="009A673A">
        <w:rPr>
          <w:rFonts w:ascii="Times New Roman" w:hAnsi="Times New Roman" w:cs="Times New Roman"/>
        </w:rPr>
        <w:instrText xml:space="preserve"> STYLEREF 1 \s </w:instrText>
      </w:r>
      <w:r w:rsidRPr="009A673A">
        <w:rPr>
          <w:rFonts w:ascii="Times New Roman" w:hAnsi="Times New Roman" w:cs="Times New Roman"/>
        </w:rPr>
        <w:fldChar w:fldCharType="separate"/>
      </w:r>
      <w:r w:rsidR="003D1493">
        <w:rPr>
          <w:rFonts w:ascii="Times New Roman" w:hAnsi="Times New Roman" w:cs="Times New Roman"/>
          <w:noProof/>
        </w:rPr>
        <w:t>B</w:t>
      </w:r>
      <w:r w:rsidRPr="009A673A">
        <w:rPr>
          <w:rFonts w:ascii="Times New Roman" w:hAnsi="Times New Roman" w:cs="Times New Roman"/>
        </w:rPr>
        <w:fldChar w:fldCharType="end"/>
      </w:r>
      <w:r w:rsidRPr="009A673A">
        <w:rPr>
          <w:rFonts w:ascii="Times New Roman" w:hAnsi="Times New Roman" w:cs="Times New Roman"/>
        </w:rPr>
        <w:noBreakHyphen/>
      </w:r>
      <w:r w:rsidR="000A6B5F" w:rsidRPr="009A673A">
        <w:rPr>
          <w:rFonts w:ascii="Times New Roman" w:hAnsi="Times New Roman" w:cs="Times New Roman"/>
        </w:rPr>
        <w:t xml:space="preserve">1 </w:t>
      </w:r>
      <w:r w:rsidRPr="009A673A">
        <w:rPr>
          <w:rFonts w:ascii="Times New Roman" w:hAnsi="Times New Roman" w:cs="Times New Roman"/>
        </w:rPr>
        <w:t xml:space="preserve">Validation: BMI – </w:t>
      </w:r>
      <w:r w:rsidR="000A6B5F" w:rsidRPr="009A673A">
        <w:rPr>
          <w:rFonts w:ascii="Times New Roman" w:hAnsi="Times New Roman" w:cs="Times New Roman"/>
        </w:rPr>
        <w:t>NHNS</w:t>
      </w:r>
      <w:r w:rsidRPr="009A673A">
        <w:rPr>
          <w:rFonts w:ascii="Times New Roman" w:hAnsi="Times New Roman" w:cs="Times New Roman"/>
        </w:rPr>
        <w:t xml:space="preserve"> and projected IMPACT</w:t>
      </w:r>
      <w:r w:rsidRPr="009A673A">
        <w:rPr>
          <w:rFonts w:ascii="Times New Roman" w:hAnsi="Times New Roman" w:cs="Times New Roman"/>
          <w:vertAlign w:val="subscript"/>
        </w:rPr>
        <w:t>NCD</w:t>
      </w:r>
      <w:r w:rsidR="003627DF">
        <w:rPr>
          <w:rFonts w:ascii="Times New Roman" w:hAnsi="Times New Roman" w:cs="Times New Roman"/>
          <w:vertAlign w:val="subscript"/>
          <w:lang w:val="en-GB"/>
        </w:rPr>
        <w:t>-JPN</w:t>
      </w:r>
      <w:r w:rsidRPr="009A673A">
        <w:rPr>
          <w:rFonts w:ascii="Times New Roman" w:hAnsi="Times New Roman" w:cs="Times New Roman"/>
        </w:rPr>
        <w:t xml:space="preserve"> trends by </w:t>
      </w:r>
      <w:r w:rsidR="000A6B5F" w:rsidRPr="009A673A">
        <w:rPr>
          <w:rFonts w:ascii="Times New Roman" w:hAnsi="Times New Roman" w:cs="Times New Roman"/>
        </w:rPr>
        <w:t>year and age for women</w:t>
      </w:r>
      <w:r w:rsidR="00574625" w:rsidRPr="009A673A">
        <w:rPr>
          <w:rFonts w:ascii="Times New Roman" w:hAnsi="Times New Roman" w:cs="Times New Roman"/>
          <w:noProof/>
        </w:rPr>
        <w:drawing>
          <wp:inline distT="0" distB="0" distL="0" distR="0" wp14:anchorId="33734206" wp14:editId="14D07699">
            <wp:extent cx="8857614" cy="4977765"/>
            <wp:effectExtent l="0" t="0" r="635" b="0"/>
            <wp:docPr id="1183104596"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
                    <pic:cNvPicPr/>
                  </pic:nvPicPr>
                  <pic:blipFill>
                    <a:blip r:embed="rId33">
                      <a:extLst>
                        <a:ext uri="{28A0092B-C50C-407E-A947-70E740481C1C}">
                          <a14:useLocalDpi xmlns:a14="http://schemas.microsoft.com/office/drawing/2010/main" val="0"/>
                        </a:ext>
                      </a:extLst>
                    </a:blip>
                    <a:stretch>
                      <a:fillRect/>
                    </a:stretch>
                  </pic:blipFill>
                  <pic:spPr>
                    <a:xfrm>
                      <a:off x="0" y="0"/>
                      <a:ext cx="8857614" cy="4977765"/>
                    </a:xfrm>
                    <a:prstGeom prst="rect">
                      <a:avLst/>
                    </a:prstGeom>
                  </pic:spPr>
                </pic:pic>
              </a:graphicData>
            </a:graphic>
          </wp:inline>
        </w:drawing>
      </w:r>
    </w:p>
    <w:p w14:paraId="1ED515B5" w14:textId="77777777" w:rsidR="00886563" w:rsidRPr="009A673A" w:rsidRDefault="00886563">
      <w:pPr>
        <w:spacing w:after="0" w:line="240" w:lineRule="auto"/>
        <w:jc w:val="left"/>
        <w:rPr>
          <w:rFonts w:ascii="Times New Roman" w:hAnsi="Times New Roman" w:cs="Times New Roman"/>
          <w:color w:val="657C9C"/>
          <w:sz w:val="20"/>
          <w:szCs w:val="24"/>
          <w:lang w:eastAsia="ja-JP"/>
        </w:rPr>
      </w:pPr>
      <w:r w:rsidRPr="009A673A">
        <w:rPr>
          <w:rFonts w:ascii="Times New Roman" w:hAnsi="Times New Roman" w:cs="Times New Roman"/>
        </w:rPr>
        <w:br w:type="page"/>
      </w:r>
    </w:p>
    <w:p w14:paraId="7118C55B" w14:textId="6158E6C3" w:rsidR="006D0625" w:rsidRPr="009A673A" w:rsidRDefault="00BE3DE1" w:rsidP="008C605F">
      <w:pPr>
        <w:pStyle w:val="Tabletext"/>
        <w:rPr>
          <w:rFonts w:ascii="Times New Roman" w:hAnsi="Times New Roman" w:cs="Times New Roman"/>
        </w:rPr>
      </w:pPr>
      <w:r w:rsidRPr="009A673A">
        <w:rPr>
          <w:rFonts w:ascii="Times New Roman" w:hAnsi="Times New Roman" w:cs="Times New Roman"/>
        </w:rPr>
        <w:lastRenderedPageBreak/>
        <w:t>Figure B-2</w:t>
      </w:r>
      <w:r w:rsidR="008F5B6D" w:rsidRPr="009A673A">
        <w:rPr>
          <w:rFonts w:ascii="Times New Roman" w:hAnsi="Times New Roman" w:cs="Times New Roman"/>
        </w:rPr>
        <w:t xml:space="preserve"> </w:t>
      </w:r>
      <w:r w:rsidR="00F75D2A" w:rsidRPr="009A673A">
        <w:rPr>
          <w:rFonts w:ascii="Times New Roman" w:hAnsi="Times New Roman" w:cs="Times New Roman"/>
        </w:rPr>
        <w:t>Validation: BMI – NHNS and projected IMPACT</w:t>
      </w:r>
      <w:r w:rsidR="00F75D2A" w:rsidRPr="00F44E33">
        <w:rPr>
          <w:rFonts w:ascii="Times New Roman" w:hAnsi="Times New Roman" w:cs="Times New Roman"/>
          <w:vertAlign w:val="subscript"/>
        </w:rPr>
        <w:t>NCD</w:t>
      </w:r>
      <w:r w:rsidR="00F44E33">
        <w:rPr>
          <w:rFonts w:ascii="Times New Roman" w:hAnsi="Times New Roman" w:cs="Times New Roman"/>
          <w:vertAlign w:val="subscript"/>
          <w:lang w:val="en-GB"/>
        </w:rPr>
        <w:t>-JPN</w:t>
      </w:r>
      <w:r w:rsidR="00F75D2A" w:rsidRPr="009A673A">
        <w:rPr>
          <w:rFonts w:ascii="Times New Roman" w:hAnsi="Times New Roman" w:cs="Times New Roman"/>
        </w:rPr>
        <w:t xml:space="preserve"> trends by year and age for </w:t>
      </w:r>
      <w:r w:rsidR="008C42E1" w:rsidRPr="009A673A">
        <w:rPr>
          <w:rFonts w:ascii="Times New Roman" w:hAnsi="Times New Roman" w:cs="Times New Roman"/>
        </w:rPr>
        <w:t>men</w:t>
      </w:r>
    </w:p>
    <w:p w14:paraId="2219D7A0" w14:textId="1140DF0F" w:rsidR="000A6B5F" w:rsidRPr="009A673A" w:rsidRDefault="005A32B8">
      <w:pPr>
        <w:spacing w:after="0" w:line="240" w:lineRule="auto"/>
        <w:jc w:val="left"/>
        <w:rPr>
          <w:rFonts w:ascii="Times New Roman" w:hAnsi="Times New Roman" w:cs="Times New Roman"/>
          <w:color w:val="657C9C"/>
          <w:sz w:val="20"/>
          <w:szCs w:val="20"/>
          <w:lang w:eastAsia="ja-JP"/>
        </w:rPr>
      </w:pPr>
      <w:r w:rsidRPr="009A673A">
        <w:rPr>
          <w:rFonts w:ascii="Times New Roman" w:hAnsi="Times New Roman" w:cs="Times New Roman"/>
          <w:noProof/>
        </w:rPr>
        <w:drawing>
          <wp:inline distT="0" distB="0" distL="0" distR="0" wp14:anchorId="651FCECC" wp14:editId="79877B45">
            <wp:extent cx="8857614" cy="4977765"/>
            <wp:effectExtent l="0" t="0" r="635" b="0"/>
            <wp:docPr id="163590102"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8"/>
                    <pic:cNvPicPr/>
                  </pic:nvPicPr>
                  <pic:blipFill>
                    <a:blip r:embed="rId34">
                      <a:extLst>
                        <a:ext uri="{28A0092B-C50C-407E-A947-70E740481C1C}">
                          <a14:useLocalDpi xmlns:a14="http://schemas.microsoft.com/office/drawing/2010/main" val="0"/>
                        </a:ext>
                      </a:extLst>
                    </a:blip>
                    <a:stretch>
                      <a:fillRect/>
                    </a:stretch>
                  </pic:blipFill>
                  <pic:spPr>
                    <a:xfrm>
                      <a:off x="0" y="0"/>
                      <a:ext cx="8857614" cy="4977765"/>
                    </a:xfrm>
                    <a:prstGeom prst="rect">
                      <a:avLst/>
                    </a:prstGeom>
                  </pic:spPr>
                </pic:pic>
              </a:graphicData>
            </a:graphic>
          </wp:inline>
        </w:drawing>
      </w:r>
    </w:p>
    <w:p w14:paraId="51C26973" w14:textId="4303BB5E" w:rsidR="00975089" w:rsidRDefault="00886563">
      <w:pPr>
        <w:spacing w:after="0" w:line="240" w:lineRule="auto"/>
        <w:jc w:val="left"/>
        <w:rPr>
          <w:rFonts w:ascii="Times New Roman" w:hAnsi="Times New Roman" w:cs="Times New Roman"/>
          <w:color w:val="657C9C"/>
          <w:sz w:val="20"/>
          <w:szCs w:val="24"/>
          <w:lang w:eastAsia="ja-JP"/>
        </w:rPr>
      </w:pPr>
      <w:r w:rsidRPr="009A673A">
        <w:rPr>
          <w:rFonts w:ascii="Times New Roman" w:hAnsi="Times New Roman" w:cs="Times New Roman"/>
          <w:color w:val="657C9C"/>
          <w:sz w:val="20"/>
          <w:szCs w:val="24"/>
          <w:lang w:eastAsia="ja-JP"/>
        </w:rPr>
        <w:br w:type="page"/>
      </w:r>
    </w:p>
    <w:p w14:paraId="4749002C" w14:textId="63DEB839" w:rsidR="00E45DE0" w:rsidRDefault="00E45DE0" w:rsidP="00341ECB">
      <w:pPr>
        <w:pStyle w:val="Tabletext"/>
      </w:pPr>
      <w:r w:rsidRPr="009A673A">
        <w:lastRenderedPageBreak/>
        <w:t>Figure B-</w:t>
      </w:r>
      <w:r>
        <w:rPr>
          <w:rFonts w:hint="eastAsia"/>
        </w:rPr>
        <w:t>3</w:t>
      </w:r>
      <w:r w:rsidRPr="009A673A">
        <w:t xml:space="preserve"> Validation: BMI – NHNS and projected IMPACT</w:t>
      </w:r>
      <w:r w:rsidRPr="00F44E33">
        <w:rPr>
          <w:vertAlign w:val="subscript"/>
        </w:rPr>
        <w:t>NCD</w:t>
      </w:r>
      <w:r w:rsidR="00F44E33">
        <w:rPr>
          <w:rFonts w:ascii="Times New Roman" w:hAnsi="Times New Roman" w:cs="Times New Roman"/>
          <w:vertAlign w:val="subscript"/>
          <w:lang w:val="en-GB"/>
        </w:rPr>
        <w:t>-JPN</w:t>
      </w:r>
      <w:r w:rsidRPr="009A673A">
        <w:t xml:space="preserve"> trends by year</w:t>
      </w:r>
      <w:r w:rsidR="00EF765B">
        <w:t>,</w:t>
      </w:r>
      <w:r w:rsidRPr="009A673A">
        <w:t xml:space="preserve"> age</w:t>
      </w:r>
      <w:r w:rsidR="00EF765B">
        <w:t>,</w:t>
      </w:r>
      <w:r w:rsidRPr="009A673A">
        <w:t xml:space="preserve"> </w:t>
      </w:r>
      <w:r>
        <w:rPr>
          <w:rFonts w:hint="eastAsia"/>
        </w:rPr>
        <w:t>and sex</w:t>
      </w:r>
    </w:p>
    <w:p w14:paraId="38748BE3" w14:textId="77777777" w:rsidR="00E45DE0" w:rsidRDefault="00E45DE0">
      <w:pPr>
        <w:spacing w:after="0" w:line="240" w:lineRule="auto"/>
        <w:jc w:val="left"/>
        <w:rPr>
          <w:rFonts w:ascii="Times New Roman" w:hAnsi="Times New Roman" w:cs="Times New Roman"/>
          <w:color w:val="657C9C"/>
          <w:sz w:val="20"/>
          <w:szCs w:val="24"/>
          <w:lang w:eastAsia="ja-JP"/>
        </w:rPr>
      </w:pPr>
    </w:p>
    <w:p w14:paraId="6813587E" w14:textId="699E481E" w:rsidR="00975089" w:rsidRDefault="00975089">
      <w:pPr>
        <w:spacing w:after="0" w:line="240" w:lineRule="auto"/>
        <w:jc w:val="left"/>
        <w:rPr>
          <w:rFonts w:ascii="Times New Roman" w:hAnsi="Times New Roman" w:cs="Times New Roman"/>
          <w:color w:val="657C9C"/>
          <w:sz w:val="20"/>
          <w:szCs w:val="24"/>
          <w:lang w:eastAsia="ja-JP"/>
        </w:rPr>
      </w:pPr>
      <w:r>
        <w:rPr>
          <w:rFonts w:ascii="Times New Roman" w:hAnsi="Times New Roman" w:cs="Times New Roman"/>
          <w:noProof/>
          <w:color w:val="657C9C"/>
          <w:sz w:val="20"/>
          <w:szCs w:val="24"/>
          <w:lang w:eastAsia="ja-JP"/>
        </w:rPr>
        <w:drawing>
          <wp:inline distT="0" distB="0" distL="0" distR="0" wp14:anchorId="06FD5019" wp14:editId="0C8F7143">
            <wp:extent cx="8856980" cy="4433570"/>
            <wp:effectExtent l="0" t="0" r="1270" b="5080"/>
            <wp:docPr id="1314597632"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856980" cy="4433570"/>
                    </a:xfrm>
                    <a:prstGeom prst="rect">
                      <a:avLst/>
                    </a:prstGeom>
                    <a:noFill/>
                    <a:ln>
                      <a:noFill/>
                    </a:ln>
                  </pic:spPr>
                </pic:pic>
              </a:graphicData>
            </a:graphic>
          </wp:inline>
        </w:drawing>
      </w:r>
    </w:p>
    <w:p w14:paraId="4FEADC84" w14:textId="77777777" w:rsidR="00FB4F9A" w:rsidRPr="009A673A" w:rsidRDefault="00FB4F9A">
      <w:pPr>
        <w:spacing w:after="0" w:line="240" w:lineRule="auto"/>
        <w:jc w:val="left"/>
        <w:rPr>
          <w:rFonts w:ascii="Times New Roman" w:hAnsi="Times New Roman" w:cs="Times New Roman"/>
          <w:color w:val="657C9C"/>
          <w:sz w:val="20"/>
          <w:szCs w:val="24"/>
          <w:lang w:eastAsia="ja-JP"/>
        </w:rPr>
      </w:pPr>
    </w:p>
    <w:p w14:paraId="5589D4B9" w14:textId="1F1551D8" w:rsidR="00FB4F9A" w:rsidRPr="009A673A" w:rsidRDefault="00FB4F9A" w:rsidP="00FB4F9A">
      <w:pPr>
        <w:pStyle w:val="Heading3"/>
        <w:rPr>
          <w:rFonts w:ascii="Times New Roman" w:hAnsi="Times New Roman" w:cs="Times New Roman"/>
        </w:rPr>
      </w:pPr>
      <w:bookmarkStart w:id="534" w:name="_Toc190955337"/>
      <w:r w:rsidRPr="009A673A">
        <w:rPr>
          <w:rFonts w:ascii="Times New Roman" w:hAnsi="Times New Roman" w:cs="Times New Roman"/>
        </w:rPr>
        <w:lastRenderedPageBreak/>
        <w:t>Smoking status</w:t>
      </w:r>
      <w:bookmarkEnd w:id="534"/>
    </w:p>
    <w:p w14:paraId="75848A24" w14:textId="4E6857E3" w:rsidR="009D2D2D" w:rsidRPr="009A673A" w:rsidRDefault="00FB4F9A" w:rsidP="008C605F">
      <w:pPr>
        <w:pStyle w:val="Tabletext"/>
        <w:rPr>
          <w:rFonts w:ascii="Times New Roman" w:hAnsi="Times New Roman" w:cs="Times New Roman"/>
        </w:rPr>
      </w:pPr>
      <w:r w:rsidRPr="009A673A">
        <w:rPr>
          <w:rFonts w:ascii="Times New Roman" w:hAnsi="Times New Roman" w:cs="Times New Roman"/>
        </w:rPr>
        <w:t xml:space="preserve">Figure </w:t>
      </w:r>
      <w:r w:rsidRPr="009A673A">
        <w:rPr>
          <w:rFonts w:ascii="Times New Roman" w:hAnsi="Times New Roman" w:cs="Times New Roman"/>
        </w:rPr>
        <w:fldChar w:fldCharType="begin"/>
      </w:r>
      <w:r w:rsidRPr="009A673A">
        <w:rPr>
          <w:rFonts w:ascii="Times New Roman" w:hAnsi="Times New Roman" w:cs="Times New Roman"/>
        </w:rPr>
        <w:instrText xml:space="preserve"> STYLEREF 1 \s </w:instrText>
      </w:r>
      <w:r w:rsidRPr="009A673A">
        <w:rPr>
          <w:rFonts w:ascii="Times New Roman" w:hAnsi="Times New Roman" w:cs="Times New Roman"/>
        </w:rPr>
        <w:fldChar w:fldCharType="separate"/>
      </w:r>
      <w:r w:rsidR="003D1493">
        <w:rPr>
          <w:rFonts w:ascii="Times New Roman" w:hAnsi="Times New Roman" w:cs="Times New Roman"/>
          <w:noProof/>
        </w:rPr>
        <w:t>B</w:t>
      </w:r>
      <w:r w:rsidRPr="009A673A">
        <w:rPr>
          <w:rFonts w:ascii="Times New Roman" w:hAnsi="Times New Roman" w:cs="Times New Roman"/>
        </w:rPr>
        <w:fldChar w:fldCharType="end"/>
      </w:r>
      <w:r w:rsidRPr="009A673A">
        <w:rPr>
          <w:rFonts w:ascii="Times New Roman" w:hAnsi="Times New Roman" w:cs="Times New Roman"/>
        </w:rPr>
        <w:noBreakHyphen/>
      </w:r>
      <w:r w:rsidR="006C0EA0">
        <w:rPr>
          <w:rFonts w:ascii="Times New Roman" w:hAnsi="Times New Roman" w:cs="Times New Roman" w:hint="eastAsia"/>
        </w:rPr>
        <w:t>4</w:t>
      </w:r>
      <w:r w:rsidR="00AB2C84" w:rsidRPr="009A673A">
        <w:rPr>
          <w:rFonts w:ascii="Times New Roman" w:hAnsi="Times New Roman" w:cs="Times New Roman"/>
        </w:rPr>
        <w:t xml:space="preserve"> </w:t>
      </w:r>
      <w:r w:rsidRPr="009A673A">
        <w:rPr>
          <w:rFonts w:ascii="Times New Roman" w:hAnsi="Times New Roman" w:cs="Times New Roman"/>
        </w:rPr>
        <w:t xml:space="preserve">Validation: Proportion of </w:t>
      </w:r>
      <w:r w:rsidR="003944F4" w:rsidRPr="009A673A">
        <w:rPr>
          <w:rFonts w:ascii="Times New Roman" w:hAnsi="Times New Roman" w:cs="Times New Roman"/>
        </w:rPr>
        <w:t>current</w:t>
      </w:r>
      <w:r w:rsidRPr="009A673A">
        <w:rPr>
          <w:rFonts w:ascii="Times New Roman" w:hAnsi="Times New Roman" w:cs="Times New Roman"/>
        </w:rPr>
        <w:t xml:space="preserve"> smokers – </w:t>
      </w:r>
      <w:r w:rsidR="003944F4" w:rsidRPr="009A673A">
        <w:rPr>
          <w:rFonts w:ascii="Times New Roman" w:hAnsi="Times New Roman" w:cs="Times New Roman"/>
        </w:rPr>
        <w:t>NHNS</w:t>
      </w:r>
      <w:r w:rsidRPr="009A673A">
        <w:rPr>
          <w:rFonts w:ascii="Times New Roman" w:hAnsi="Times New Roman" w:cs="Times New Roman"/>
        </w:rPr>
        <w:t xml:space="preserve"> and projected IMPACT</w:t>
      </w:r>
      <w:r w:rsidRPr="009A673A">
        <w:rPr>
          <w:rFonts w:ascii="Times New Roman" w:hAnsi="Times New Roman" w:cs="Times New Roman"/>
          <w:vertAlign w:val="subscript"/>
        </w:rPr>
        <w:t>NCD</w:t>
      </w:r>
      <w:r w:rsidR="00F44E33">
        <w:rPr>
          <w:rFonts w:ascii="Times New Roman" w:hAnsi="Times New Roman" w:cs="Times New Roman"/>
          <w:vertAlign w:val="subscript"/>
          <w:lang w:val="en-GB"/>
        </w:rPr>
        <w:t>-JPN</w:t>
      </w:r>
      <w:r w:rsidRPr="009A673A">
        <w:rPr>
          <w:rFonts w:ascii="Times New Roman" w:hAnsi="Times New Roman" w:cs="Times New Roman"/>
        </w:rPr>
        <w:t xml:space="preserve"> trends by </w:t>
      </w:r>
      <w:r w:rsidR="002076E0">
        <w:rPr>
          <w:rFonts w:ascii="Times New Roman" w:hAnsi="Times New Roman" w:cs="Times New Roman" w:hint="eastAsia"/>
        </w:rPr>
        <w:t xml:space="preserve">year and </w:t>
      </w:r>
      <w:r w:rsidR="003944F4" w:rsidRPr="009A673A">
        <w:rPr>
          <w:rFonts w:ascii="Times New Roman" w:hAnsi="Times New Roman" w:cs="Times New Roman"/>
        </w:rPr>
        <w:t>age for women</w:t>
      </w:r>
      <w:r w:rsidR="009D2D2D" w:rsidRPr="009A673A">
        <w:rPr>
          <w:rFonts w:ascii="Times New Roman" w:hAnsi="Times New Roman" w:cs="Times New Roman"/>
        </w:rPr>
        <w:t xml:space="preserve">  </w:t>
      </w:r>
      <w:r w:rsidR="008A4AC3" w:rsidRPr="009A673A">
        <w:rPr>
          <w:rFonts w:ascii="Times New Roman" w:hAnsi="Times New Roman" w:cs="Times New Roman"/>
          <w:noProof/>
        </w:rPr>
        <w:drawing>
          <wp:inline distT="0" distB="0" distL="0" distR="0" wp14:anchorId="1D83817C" wp14:editId="6F10E618">
            <wp:extent cx="8516621" cy="4596766"/>
            <wp:effectExtent l="0" t="0" r="0" b="0"/>
            <wp:docPr id="21712266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9"/>
                    <pic:cNvPicPr/>
                  </pic:nvPicPr>
                  <pic:blipFill>
                    <a:blip r:embed="rId36">
                      <a:extLst>
                        <a:ext uri="{28A0092B-C50C-407E-A947-70E740481C1C}">
                          <a14:useLocalDpi xmlns:a14="http://schemas.microsoft.com/office/drawing/2010/main" val="0"/>
                        </a:ext>
                      </a:extLst>
                    </a:blip>
                    <a:stretch>
                      <a:fillRect/>
                    </a:stretch>
                  </pic:blipFill>
                  <pic:spPr>
                    <a:xfrm>
                      <a:off x="0" y="0"/>
                      <a:ext cx="8516621" cy="4596766"/>
                    </a:xfrm>
                    <a:prstGeom prst="rect">
                      <a:avLst/>
                    </a:prstGeom>
                  </pic:spPr>
                </pic:pic>
              </a:graphicData>
            </a:graphic>
          </wp:inline>
        </w:drawing>
      </w:r>
    </w:p>
    <w:p w14:paraId="7F89D9C7" w14:textId="77777777" w:rsidR="00A46409" w:rsidRPr="009A673A" w:rsidRDefault="00A46409">
      <w:pPr>
        <w:spacing w:after="0" w:line="240" w:lineRule="auto"/>
        <w:jc w:val="left"/>
        <w:rPr>
          <w:rFonts w:ascii="Times New Roman" w:hAnsi="Times New Roman" w:cs="Times New Roman"/>
          <w:color w:val="657C9C"/>
          <w:sz w:val="20"/>
          <w:szCs w:val="24"/>
          <w:lang w:eastAsia="ja-JP"/>
        </w:rPr>
      </w:pPr>
      <w:r w:rsidRPr="009A673A">
        <w:rPr>
          <w:rFonts w:ascii="Times New Roman" w:hAnsi="Times New Roman" w:cs="Times New Roman"/>
        </w:rPr>
        <w:br w:type="page"/>
      </w:r>
    </w:p>
    <w:p w14:paraId="4130842C" w14:textId="700CA496" w:rsidR="009D2D2D" w:rsidRPr="009A673A" w:rsidRDefault="009D2D2D" w:rsidP="00FB4F9A">
      <w:pPr>
        <w:pStyle w:val="Tabletext"/>
        <w:rPr>
          <w:rFonts w:ascii="Times New Roman" w:hAnsi="Times New Roman" w:cs="Times New Roman"/>
        </w:rPr>
      </w:pPr>
      <w:r w:rsidRPr="009A673A">
        <w:rPr>
          <w:rFonts w:ascii="Times New Roman" w:hAnsi="Times New Roman" w:cs="Times New Roman"/>
        </w:rPr>
        <w:lastRenderedPageBreak/>
        <w:t xml:space="preserve">Figure </w:t>
      </w:r>
      <w:r w:rsidRPr="009A673A">
        <w:rPr>
          <w:rFonts w:ascii="Times New Roman" w:hAnsi="Times New Roman" w:cs="Times New Roman"/>
        </w:rPr>
        <w:fldChar w:fldCharType="begin"/>
      </w:r>
      <w:r w:rsidRPr="009A673A">
        <w:rPr>
          <w:rFonts w:ascii="Times New Roman" w:hAnsi="Times New Roman" w:cs="Times New Roman"/>
        </w:rPr>
        <w:instrText xml:space="preserve"> STYLEREF 1 \s </w:instrText>
      </w:r>
      <w:r w:rsidRPr="009A673A">
        <w:rPr>
          <w:rFonts w:ascii="Times New Roman" w:hAnsi="Times New Roman" w:cs="Times New Roman"/>
        </w:rPr>
        <w:fldChar w:fldCharType="separate"/>
      </w:r>
      <w:r w:rsidR="003D1493">
        <w:rPr>
          <w:rFonts w:ascii="Times New Roman" w:hAnsi="Times New Roman" w:cs="Times New Roman"/>
          <w:noProof/>
        </w:rPr>
        <w:t>B</w:t>
      </w:r>
      <w:r w:rsidRPr="009A673A">
        <w:rPr>
          <w:rFonts w:ascii="Times New Roman" w:hAnsi="Times New Roman" w:cs="Times New Roman"/>
        </w:rPr>
        <w:fldChar w:fldCharType="end"/>
      </w:r>
      <w:r w:rsidRPr="009A673A">
        <w:rPr>
          <w:rFonts w:ascii="Times New Roman" w:hAnsi="Times New Roman" w:cs="Times New Roman"/>
        </w:rPr>
        <w:noBreakHyphen/>
      </w:r>
      <w:r w:rsidR="006C0EA0">
        <w:rPr>
          <w:rFonts w:ascii="Times New Roman" w:hAnsi="Times New Roman" w:cs="Times New Roman" w:hint="eastAsia"/>
        </w:rPr>
        <w:t>5</w:t>
      </w:r>
      <w:r w:rsidRPr="009A673A">
        <w:rPr>
          <w:rFonts w:ascii="Times New Roman" w:hAnsi="Times New Roman" w:cs="Times New Roman"/>
        </w:rPr>
        <w:t xml:space="preserve"> Validation: Proportion of current smokers – NHNS and projected IMPACT</w:t>
      </w:r>
      <w:r w:rsidRPr="009A673A">
        <w:rPr>
          <w:rFonts w:ascii="Times New Roman" w:hAnsi="Times New Roman" w:cs="Times New Roman"/>
          <w:vertAlign w:val="subscript"/>
        </w:rPr>
        <w:t>NCD</w:t>
      </w:r>
      <w:r w:rsidR="00F44E33">
        <w:rPr>
          <w:rFonts w:ascii="Times New Roman" w:hAnsi="Times New Roman" w:cs="Times New Roman"/>
          <w:vertAlign w:val="subscript"/>
          <w:lang w:val="en-GB"/>
        </w:rPr>
        <w:t>-JPN</w:t>
      </w:r>
      <w:r w:rsidRPr="009A673A">
        <w:rPr>
          <w:rFonts w:ascii="Times New Roman" w:hAnsi="Times New Roman" w:cs="Times New Roman"/>
        </w:rPr>
        <w:t xml:space="preserve"> trends by </w:t>
      </w:r>
      <w:r w:rsidR="002076E0">
        <w:rPr>
          <w:rFonts w:ascii="Times New Roman" w:hAnsi="Times New Roman" w:cs="Times New Roman" w:hint="eastAsia"/>
        </w:rPr>
        <w:t xml:space="preserve">year and </w:t>
      </w:r>
      <w:r w:rsidRPr="009A673A">
        <w:rPr>
          <w:rFonts w:ascii="Times New Roman" w:hAnsi="Times New Roman" w:cs="Times New Roman"/>
        </w:rPr>
        <w:t>age</w:t>
      </w:r>
      <w:r w:rsidR="002076E0">
        <w:rPr>
          <w:rFonts w:ascii="Times New Roman" w:hAnsi="Times New Roman" w:cs="Times New Roman" w:hint="eastAsia"/>
        </w:rPr>
        <w:t xml:space="preserve"> </w:t>
      </w:r>
      <w:r w:rsidRPr="009A673A">
        <w:rPr>
          <w:rFonts w:ascii="Times New Roman" w:hAnsi="Times New Roman" w:cs="Times New Roman"/>
        </w:rPr>
        <w:t xml:space="preserve">for </w:t>
      </w:r>
      <w:r w:rsidR="00782130" w:rsidRPr="009A673A">
        <w:rPr>
          <w:rFonts w:ascii="Times New Roman" w:hAnsi="Times New Roman" w:cs="Times New Roman"/>
        </w:rPr>
        <w:t>men</w:t>
      </w:r>
    </w:p>
    <w:p w14:paraId="601D062F" w14:textId="45D8C7C6" w:rsidR="00782130" w:rsidRPr="009A673A" w:rsidRDefault="00A46409" w:rsidP="00FB4F9A">
      <w:pPr>
        <w:pStyle w:val="Tabletext"/>
        <w:rPr>
          <w:rFonts w:ascii="Times New Roman" w:hAnsi="Times New Roman" w:cs="Times New Roman"/>
        </w:rPr>
      </w:pPr>
      <w:r w:rsidRPr="009A673A">
        <w:rPr>
          <w:rFonts w:ascii="Times New Roman" w:hAnsi="Times New Roman" w:cs="Times New Roman"/>
          <w:noProof/>
        </w:rPr>
        <w:drawing>
          <wp:inline distT="0" distB="0" distL="0" distR="0" wp14:anchorId="7A7D84AA" wp14:editId="687F34B3">
            <wp:extent cx="8858250" cy="4761230"/>
            <wp:effectExtent l="0" t="0" r="0" b="1270"/>
            <wp:docPr id="1173123287"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30"/>
                    <pic:cNvPicPr/>
                  </pic:nvPicPr>
                  <pic:blipFill>
                    <a:blip r:embed="rId37">
                      <a:extLst>
                        <a:ext uri="{28A0092B-C50C-407E-A947-70E740481C1C}">
                          <a14:useLocalDpi xmlns:a14="http://schemas.microsoft.com/office/drawing/2010/main" val="0"/>
                        </a:ext>
                      </a:extLst>
                    </a:blip>
                    <a:stretch>
                      <a:fillRect/>
                    </a:stretch>
                  </pic:blipFill>
                  <pic:spPr>
                    <a:xfrm>
                      <a:off x="0" y="0"/>
                      <a:ext cx="8858250" cy="4761230"/>
                    </a:xfrm>
                    <a:prstGeom prst="rect">
                      <a:avLst/>
                    </a:prstGeom>
                  </pic:spPr>
                </pic:pic>
              </a:graphicData>
            </a:graphic>
          </wp:inline>
        </w:drawing>
      </w:r>
    </w:p>
    <w:p w14:paraId="5651E212" w14:textId="77777777" w:rsidR="009D2D2D" w:rsidRPr="009A673A" w:rsidRDefault="009D2D2D" w:rsidP="00FB4F9A">
      <w:pPr>
        <w:pStyle w:val="Tabletext"/>
        <w:rPr>
          <w:rFonts w:ascii="Times New Roman" w:hAnsi="Times New Roman" w:cs="Times New Roman"/>
        </w:rPr>
      </w:pPr>
    </w:p>
    <w:p w14:paraId="75F665BA" w14:textId="00E35C49" w:rsidR="002076E0" w:rsidRDefault="00116FD9" w:rsidP="006C0EA0">
      <w:pPr>
        <w:pStyle w:val="Tabletext"/>
      </w:pPr>
      <w:r w:rsidRPr="009A673A">
        <w:br w:type="page"/>
      </w:r>
    </w:p>
    <w:p w14:paraId="5797454D" w14:textId="4290DA9F" w:rsidR="00FB4F9A" w:rsidRPr="009A673A" w:rsidRDefault="00116FD9" w:rsidP="008C605F">
      <w:pPr>
        <w:spacing w:after="0" w:line="240" w:lineRule="auto"/>
        <w:rPr>
          <w:rFonts w:ascii="Times New Roman" w:hAnsi="Times New Roman" w:cs="Times New Roman"/>
          <w:color w:val="657C9C"/>
          <w:sz w:val="20"/>
          <w:szCs w:val="24"/>
          <w:lang w:eastAsia="ja-JP"/>
        </w:rPr>
      </w:pPr>
      <w:r w:rsidRPr="009A673A">
        <w:rPr>
          <w:rFonts w:ascii="Times New Roman" w:hAnsi="Times New Roman" w:cs="Times New Roman"/>
          <w:color w:val="657C9C"/>
          <w:sz w:val="20"/>
          <w:szCs w:val="24"/>
          <w:lang w:eastAsia="ja-JP"/>
        </w:rPr>
        <w:lastRenderedPageBreak/>
        <w:t>Figure B</w:t>
      </w:r>
      <w:r w:rsidR="00A80FEE" w:rsidRPr="009A673A">
        <w:rPr>
          <w:rFonts w:ascii="Times New Roman" w:hAnsi="Times New Roman" w:cs="Times New Roman"/>
          <w:color w:val="657C9C"/>
          <w:sz w:val="20"/>
          <w:szCs w:val="24"/>
          <w:lang w:eastAsia="ja-JP"/>
        </w:rPr>
        <w:t>-</w:t>
      </w:r>
      <w:r w:rsidR="00AA631A">
        <w:rPr>
          <w:rFonts w:ascii="Times New Roman" w:hAnsi="Times New Roman" w:cs="Times New Roman" w:hint="eastAsia"/>
          <w:color w:val="657C9C"/>
          <w:sz w:val="20"/>
          <w:szCs w:val="24"/>
          <w:lang w:eastAsia="ja-JP"/>
        </w:rPr>
        <w:t>6</w:t>
      </w:r>
      <w:r w:rsidRPr="009A673A">
        <w:rPr>
          <w:rFonts w:ascii="Times New Roman" w:hAnsi="Times New Roman" w:cs="Times New Roman"/>
          <w:color w:val="657C9C"/>
          <w:sz w:val="20"/>
          <w:szCs w:val="24"/>
          <w:lang w:eastAsia="ja-JP"/>
        </w:rPr>
        <w:t xml:space="preserve"> Validation: Proportion of ex-smokers – NHNS and projected IMPACT</w:t>
      </w:r>
      <w:r w:rsidRPr="009A673A">
        <w:rPr>
          <w:rFonts w:ascii="Times New Roman" w:hAnsi="Times New Roman" w:cs="Times New Roman"/>
          <w:color w:val="657C9C"/>
          <w:sz w:val="20"/>
          <w:szCs w:val="24"/>
          <w:vertAlign w:val="subscript"/>
          <w:lang w:eastAsia="ja-JP"/>
        </w:rPr>
        <w:t>NCD</w:t>
      </w:r>
      <w:r w:rsidR="00F44E33">
        <w:rPr>
          <w:rFonts w:ascii="Times New Roman" w:hAnsi="Times New Roman" w:cs="Times New Roman"/>
          <w:color w:val="657C9C"/>
          <w:sz w:val="20"/>
          <w:szCs w:val="24"/>
          <w:vertAlign w:val="subscript"/>
          <w:lang w:eastAsia="ja-JP"/>
        </w:rPr>
        <w:t>-JPN</w:t>
      </w:r>
      <w:r w:rsidRPr="009A673A">
        <w:rPr>
          <w:rFonts w:ascii="Times New Roman" w:hAnsi="Times New Roman" w:cs="Times New Roman"/>
          <w:color w:val="657C9C"/>
          <w:sz w:val="20"/>
          <w:szCs w:val="24"/>
          <w:lang w:eastAsia="ja-JP"/>
        </w:rPr>
        <w:t xml:space="preserve"> trends by </w:t>
      </w:r>
      <w:r w:rsidR="0080289D">
        <w:rPr>
          <w:rFonts w:ascii="Times New Roman" w:hAnsi="Times New Roman" w:cs="Times New Roman" w:hint="eastAsia"/>
          <w:color w:val="657C9C"/>
          <w:sz w:val="20"/>
          <w:szCs w:val="24"/>
          <w:lang w:eastAsia="ja-JP"/>
        </w:rPr>
        <w:t xml:space="preserve">year and </w:t>
      </w:r>
      <w:r w:rsidRPr="009A673A">
        <w:rPr>
          <w:rFonts w:ascii="Times New Roman" w:hAnsi="Times New Roman" w:cs="Times New Roman"/>
          <w:color w:val="657C9C"/>
          <w:sz w:val="20"/>
          <w:szCs w:val="24"/>
          <w:lang w:eastAsia="ja-JP"/>
        </w:rPr>
        <w:t>age</w:t>
      </w:r>
      <w:r w:rsidR="00C85C2C">
        <w:rPr>
          <w:rFonts w:ascii="Times New Roman" w:hAnsi="Times New Roman" w:cs="Times New Roman" w:hint="eastAsia"/>
          <w:color w:val="657C9C"/>
          <w:sz w:val="20"/>
          <w:szCs w:val="24"/>
          <w:lang w:eastAsia="ja-JP"/>
        </w:rPr>
        <w:t xml:space="preserve"> </w:t>
      </w:r>
      <w:r w:rsidRPr="009A673A">
        <w:rPr>
          <w:rFonts w:ascii="Times New Roman" w:hAnsi="Times New Roman" w:cs="Times New Roman"/>
          <w:color w:val="657C9C"/>
          <w:sz w:val="20"/>
          <w:szCs w:val="24"/>
          <w:lang w:eastAsia="ja-JP"/>
        </w:rPr>
        <w:t xml:space="preserve">for women  </w:t>
      </w:r>
    </w:p>
    <w:p w14:paraId="62AFC672" w14:textId="72F4A75F" w:rsidR="00753E98" w:rsidRPr="009A673A" w:rsidRDefault="009F0FFD" w:rsidP="00FB4F9A">
      <w:pPr>
        <w:pStyle w:val="Tabletext"/>
        <w:rPr>
          <w:rFonts w:ascii="Times New Roman" w:hAnsi="Times New Roman" w:cs="Times New Roman"/>
        </w:rPr>
      </w:pPr>
      <w:r w:rsidRPr="009A673A">
        <w:rPr>
          <w:rFonts w:ascii="Times New Roman" w:hAnsi="Times New Roman" w:cs="Times New Roman"/>
          <w:noProof/>
        </w:rPr>
        <w:drawing>
          <wp:inline distT="0" distB="0" distL="0" distR="0" wp14:anchorId="1CD95C78" wp14:editId="1640C3D1">
            <wp:extent cx="8858250" cy="4761230"/>
            <wp:effectExtent l="0" t="0" r="0" b="1270"/>
            <wp:docPr id="1467866515"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33"/>
                    <pic:cNvPicPr/>
                  </pic:nvPicPr>
                  <pic:blipFill>
                    <a:blip r:embed="rId38">
                      <a:extLst>
                        <a:ext uri="{28A0092B-C50C-407E-A947-70E740481C1C}">
                          <a14:useLocalDpi xmlns:a14="http://schemas.microsoft.com/office/drawing/2010/main" val="0"/>
                        </a:ext>
                      </a:extLst>
                    </a:blip>
                    <a:stretch>
                      <a:fillRect/>
                    </a:stretch>
                  </pic:blipFill>
                  <pic:spPr>
                    <a:xfrm>
                      <a:off x="0" y="0"/>
                      <a:ext cx="8858250" cy="4761230"/>
                    </a:xfrm>
                    <a:prstGeom prst="rect">
                      <a:avLst/>
                    </a:prstGeom>
                  </pic:spPr>
                </pic:pic>
              </a:graphicData>
            </a:graphic>
          </wp:inline>
        </w:drawing>
      </w:r>
    </w:p>
    <w:p w14:paraId="620E3EA8" w14:textId="77777777" w:rsidR="003944F4" w:rsidRPr="009A673A" w:rsidRDefault="003944F4" w:rsidP="00FB4F9A">
      <w:pPr>
        <w:pStyle w:val="Tabletext"/>
        <w:rPr>
          <w:rFonts w:ascii="Times New Roman" w:hAnsi="Times New Roman" w:cs="Times New Roman"/>
        </w:rPr>
      </w:pPr>
    </w:p>
    <w:p w14:paraId="591A580C" w14:textId="31EF4A74" w:rsidR="002A6403" w:rsidRPr="009A673A" w:rsidRDefault="002A6403">
      <w:pPr>
        <w:spacing w:after="0" w:line="240" w:lineRule="auto"/>
        <w:jc w:val="left"/>
        <w:rPr>
          <w:rFonts w:ascii="Times New Roman" w:hAnsi="Times New Roman" w:cs="Times New Roman"/>
          <w:color w:val="657C9C"/>
          <w:sz w:val="20"/>
          <w:szCs w:val="24"/>
          <w:lang w:eastAsia="ja-JP"/>
        </w:rPr>
      </w:pPr>
      <w:r w:rsidRPr="009A673A">
        <w:rPr>
          <w:rFonts w:ascii="Times New Roman" w:hAnsi="Times New Roman" w:cs="Times New Roman"/>
        </w:rPr>
        <w:br w:type="page"/>
      </w:r>
    </w:p>
    <w:p w14:paraId="4D19C431" w14:textId="6676D4FE" w:rsidR="003944F4" w:rsidRPr="009A673A" w:rsidRDefault="00116FD9" w:rsidP="00FB4F9A">
      <w:pPr>
        <w:pStyle w:val="Tabletext"/>
        <w:rPr>
          <w:rFonts w:ascii="Times New Roman" w:hAnsi="Times New Roman" w:cs="Times New Roman"/>
        </w:rPr>
      </w:pPr>
      <w:r w:rsidRPr="009A673A">
        <w:rPr>
          <w:rFonts w:ascii="Times New Roman" w:hAnsi="Times New Roman" w:cs="Times New Roman"/>
        </w:rPr>
        <w:lastRenderedPageBreak/>
        <w:t>Figure B</w:t>
      </w:r>
      <w:r w:rsidR="00750755" w:rsidRPr="009A673A">
        <w:rPr>
          <w:rFonts w:ascii="Times New Roman" w:hAnsi="Times New Roman" w:cs="Times New Roman"/>
        </w:rPr>
        <w:t>-</w:t>
      </w:r>
      <w:r w:rsidR="00AA631A">
        <w:rPr>
          <w:rFonts w:ascii="Times New Roman" w:hAnsi="Times New Roman" w:cs="Times New Roman" w:hint="eastAsia"/>
        </w:rPr>
        <w:t>7</w:t>
      </w:r>
      <w:r w:rsidRPr="009A673A">
        <w:rPr>
          <w:rFonts w:ascii="Times New Roman" w:hAnsi="Times New Roman" w:cs="Times New Roman"/>
        </w:rPr>
        <w:t xml:space="preserve"> Validation: Proportion of ex-smokers – NHNS and projected IMPACT</w:t>
      </w:r>
      <w:r w:rsidRPr="009A673A">
        <w:rPr>
          <w:rFonts w:ascii="Times New Roman" w:hAnsi="Times New Roman" w:cs="Times New Roman"/>
          <w:vertAlign w:val="subscript"/>
        </w:rPr>
        <w:t>NCD</w:t>
      </w:r>
      <w:r w:rsidR="00F44E33">
        <w:rPr>
          <w:rFonts w:ascii="Times New Roman" w:hAnsi="Times New Roman" w:cs="Times New Roman"/>
          <w:vertAlign w:val="subscript"/>
          <w:lang w:val="en-GB"/>
        </w:rPr>
        <w:t>-JPN</w:t>
      </w:r>
      <w:r w:rsidRPr="009A673A">
        <w:rPr>
          <w:rFonts w:ascii="Times New Roman" w:hAnsi="Times New Roman" w:cs="Times New Roman"/>
        </w:rPr>
        <w:t xml:space="preserve"> trends by </w:t>
      </w:r>
      <w:r w:rsidR="0080289D">
        <w:rPr>
          <w:rFonts w:ascii="Times New Roman" w:hAnsi="Times New Roman" w:cs="Times New Roman" w:hint="eastAsia"/>
        </w:rPr>
        <w:t>year and age</w:t>
      </w:r>
      <w:r w:rsidR="00C85C2C" w:rsidRPr="009A673A">
        <w:rPr>
          <w:rFonts w:ascii="Times New Roman" w:hAnsi="Times New Roman" w:cs="Times New Roman"/>
        </w:rPr>
        <w:t xml:space="preserve"> </w:t>
      </w:r>
      <w:r w:rsidRPr="009A673A">
        <w:rPr>
          <w:rFonts w:ascii="Times New Roman" w:hAnsi="Times New Roman" w:cs="Times New Roman"/>
        </w:rPr>
        <w:t xml:space="preserve">for men  </w:t>
      </w:r>
    </w:p>
    <w:p w14:paraId="6D4F4DFA" w14:textId="599305F2" w:rsidR="003944F4" w:rsidRPr="009A673A" w:rsidRDefault="006A2C7B" w:rsidP="003944F4">
      <w:pPr>
        <w:rPr>
          <w:rFonts w:ascii="Times New Roman" w:hAnsi="Times New Roman" w:cs="Times New Roman"/>
        </w:rPr>
      </w:pPr>
      <w:r w:rsidRPr="009A673A">
        <w:rPr>
          <w:rFonts w:ascii="Times New Roman" w:hAnsi="Times New Roman" w:cs="Times New Roman"/>
          <w:noProof/>
        </w:rPr>
        <w:drawing>
          <wp:inline distT="0" distB="0" distL="0" distR="0" wp14:anchorId="19749991" wp14:editId="61496DDD">
            <wp:extent cx="8858250" cy="4755516"/>
            <wp:effectExtent l="0" t="0" r="0" b="6985"/>
            <wp:docPr id="634734866"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34"/>
                    <pic:cNvPicPr/>
                  </pic:nvPicPr>
                  <pic:blipFill>
                    <a:blip r:embed="rId39">
                      <a:extLst>
                        <a:ext uri="{28A0092B-C50C-407E-A947-70E740481C1C}">
                          <a14:useLocalDpi xmlns:a14="http://schemas.microsoft.com/office/drawing/2010/main" val="0"/>
                        </a:ext>
                      </a:extLst>
                    </a:blip>
                    <a:stretch>
                      <a:fillRect/>
                    </a:stretch>
                  </pic:blipFill>
                  <pic:spPr>
                    <a:xfrm>
                      <a:off x="0" y="0"/>
                      <a:ext cx="8858250" cy="4755516"/>
                    </a:xfrm>
                    <a:prstGeom prst="rect">
                      <a:avLst/>
                    </a:prstGeom>
                  </pic:spPr>
                </pic:pic>
              </a:graphicData>
            </a:graphic>
          </wp:inline>
        </w:drawing>
      </w:r>
    </w:p>
    <w:p w14:paraId="352AC991" w14:textId="2DF046BB" w:rsidR="00C85C2C" w:rsidRDefault="00C85C2C">
      <w:pPr>
        <w:spacing w:after="0" w:line="240" w:lineRule="auto"/>
        <w:jc w:val="left"/>
        <w:rPr>
          <w:rFonts w:ascii="Times New Roman" w:hAnsi="Times New Roman" w:cs="Times New Roman"/>
        </w:rPr>
      </w:pPr>
      <w:r>
        <w:rPr>
          <w:rFonts w:ascii="Times New Roman" w:hAnsi="Times New Roman" w:cs="Times New Roman"/>
        </w:rPr>
        <w:br w:type="page"/>
      </w:r>
    </w:p>
    <w:p w14:paraId="16470751" w14:textId="1E93AA7A" w:rsidR="004C14D5" w:rsidRPr="009A673A" w:rsidRDefault="004C14D5" w:rsidP="00341ECB">
      <w:pPr>
        <w:spacing w:after="0" w:line="240" w:lineRule="auto"/>
        <w:jc w:val="left"/>
        <w:rPr>
          <w:rFonts w:ascii="Times New Roman" w:hAnsi="Times New Roman" w:cs="Times New Roman"/>
        </w:rPr>
      </w:pPr>
      <w:r w:rsidRPr="009A673A">
        <w:rPr>
          <w:rFonts w:ascii="Times New Roman" w:hAnsi="Times New Roman" w:cs="Times New Roman"/>
        </w:rPr>
        <w:lastRenderedPageBreak/>
        <w:t>Number of cigarettes smoked (current smokers)</w:t>
      </w:r>
    </w:p>
    <w:p w14:paraId="3DF05996" w14:textId="61F1A4D5" w:rsidR="004C14D5" w:rsidRPr="009A673A" w:rsidRDefault="004C14D5" w:rsidP="004C14D5">
      <w:pPr>
        <w:pStyle w:val="Tabletext"/>
        <w:rPr>
          <w:rFonts w:ascii="Times New Roman" w:hAnsi="Times New Roman" w:cs="Times New Roman"/>
        </w:rPr>
      </w:pPr>
      <w:r w:rsidRPr="009A673A">
        <w:rPr>
          <w:rFonts w:ascii="Times New Roman" w:hAnsi="Times New Roman" w:cs="Times New Roman"/>
        </w:rPr>
        <w:t xml:space="preserve">Figure </w:t>
      </w:r>
      <w:r w:rsidRPr="009A673A">
        <w:rPr>
          <w:rFonts w:ascii="Times New Roman" w:hAnsi="Times New Roman" w:cs="Times New Roman"/>
        </w:rPr>
        <w:fldChar w:fldCharType="begin"/>
      </w:r>
      <w:r w:rsidRPr="009A673A">
        <w:rPr>
          <w:rFonts w:ascii="Times New Roman" w:hAnsi="Times New Roman" w:cs="Times New Roman"/>
        </w:rPr>
        <w:instrText xml:space="preserve"> STYLEREF 1 \s </w:instrText>
      </w:r>
      <w:r w:rsidRPr="009A673A">
        <w:rPr>
          <w:rFonts w:ascii="Times New Roman" w:hAnsi="Times New Roman" w:cs="Times New Roman"/>
        </w:rPr>
        <w:fldChar w:fldCharType="separate"/>
      </w:r>
      <w:r w:rsidR="003D1493">
        <w:rPr>
          <w:rFonts w:ascii="Times New Roman" w:hAnsi="Times New Roman" w:cs="Times New Roman"/>
          <w:noProof/>
        </w:rPr>
        <w:t>B</w:t>
      </w:r>
      <w:r w:rsidRPr="009A673A">
        <w:rPr>
          <w:rFonts w:ascii="Times New Roman" w:hAnsi="Times New Roman" w:cs="Times New Roman"/>
        </w:rPr>
        <w:fldChar w:fldCharType="end"/>
      </w:r>
      <w:r w:rsidRPr="009A673A">
        <w:rPr>
          <w:rFonts w:ascii="Times New Roman" w:hAnsi="Times New Roman" w:cs="Times New Roman"/>
        </w:rPr>
        <w:noBreakHyphen/>
      </w:r>
      <w:r w:rsidR="00AA631A">
        <w:rPr>
          <w:rFonts w:ascii="Times New Roman" w:hAnsi="Times New Roman" w:cs="Times New Roman" w:hint="eastAsia"/>
        </w:rPr>
        <w:t>8</w:t>
      </w:r>
      <w:r w:rsidRPr="009A673A">
        <w:rPr>
          <w:rFonts w:ascii="Times New Roman" w:hAnsi="Times New Roman" w:cs="Times New Roman"/>
        </w:rPr>
        <w:t xml:space="preserve"> Validation: Number of cigarettes smoked</w:t>
      </w:r>
      <w:r w:rsidR="005E050A" w:rsidRPr="009A673A">
        <w:rPr>
          <w:rFonts w:ascii="Times New Roman" w:hAnsi="Times New Roman" w:cs="Times New Roman"/>
        </w:rPr>
        <w:t xml:space="preserve"> – NHNS and projected IMPACT</w:t>
      </w:r>
      <w:r w:rsidR="005E050A" w:rsidRPr="009A673A">
        <w:rPr>
          <w:rFonts w:ascii="Times New Roman" w:hAnsi="Times New Roman" w:cs="Times New Roman"/>
          <w:vertAlign w:val="subscript"/>
        </w:rPr>
        <w:t>NCD</w:t>
      </w:r>
      <w:r w:rsidR="00F44E33">
        <w:rPr>
          <w:rFonts w:ascii="Times New Roman" w:hAnsi="Times New Roman" w:cs="Times New Roman"/>
          <w:vertAlign w:val="subscript"/>
          <w:lang w:val="en-GB"/>
        </w:rPr>
        <w:t>-JPN</w:t>
      </w:r>
      <w:r w:rsidR="005E050A" w:rsidRPr="009A673A">
        <w:rPr>
          <w:rFonts w:ascii="Times New Roman" w:hAnsi="Times New Roman" w:cs="Times New Roman"/>
        </w:rPr>
        <w:t xml:space="preserve"> trends</w:t>
      </w:r>
      <w:r w:rsidRPr="009A673A">
        <w:rPr>
          <w:rFonts w:ascii="Times New Roman" w:hAnsi="Times New Roman" w:cs="Times New Roman"/>
        </w:rPr>
        <w:t xml:space="preserve"> by year and age in current smokers</w:t>
      </w:r>
      <w:r w:rsidR="009E3B80" w:rsidRPr="009A673A">
        <w:rPr>
          <w:rFonts w:ascii="Times New Roman" w:hAnsi="Times New Roman" w:cs="Times New Roman"/>
        </w:rPr>
        <w:t xml:space="preserve"> for women</w:t>
      </w:r>
    </w:p>
    <w:p w14:paraId="40A876DC" w14:textId="77777777" w:rsidR="00C95F88" w:rsidRPr="009A673A" w:rsidRDefault="00A60271" w:rsidP="004C14D5">
      <w:pPr>
        <w:pStyle w:val="Tabletext"/>
        <w:rPr>
          <w:rFonts w:ascii="Times New Roman" w:hAnsi="Times New Roman" w:cs="Times New Roman"/>
        </w:rPr>
      </w:pPr>
      <w:r w:rsidRPr="009A673A">
        <w:rPr>
          <w:rFonts w:ascii="Times New Roman" w:hAnsi="Times New Roman" w:cs="Times New Roman"/>
          <w:noProof/>
        </w:rPr>
        <w:drawing>
          <wp:inline distT="0" distB="0" distL="0" distR="0" wp14:anchorId="20AB5DCB" wp14:editId="64A9946E">
            <wp:extent cx="8460189" cy="4754423"/>
            <wp:effectExtent l="0" t="0" r="0" b="8255"/>
            <wp:docPr id="667665492"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0"/>
                    <pic:cNvPicPr/>
                  </pic:nvPicPr>
                  <pic:blipFill>
                    <a:blip r:embed="rId40">
                      <a:extLst>
                        <a:ext uri="{28A0092B-C50C-407E-A947-70E740481C1C}">
                          <a14:useLocalDpi xmlns:a14="http://schemas.microsoft.com/office/drawing/2010/main" val="0"/>
                        </a:ext>
                      </a:extLst>
                    </a:blip>
                    <a:stretch>
                      <a:fillRect/>
                    </a:stretch>
                  </pic:blipFill>
                  <pic:spPr>
                    <a:xfrm>
                      <a:off x="0" y="0"/>
                      <a:ext cx="8460189" cy="4754423"/>
                    </a:xfrm>
                    <a:prstGeom prst="rect">
                      <a:avLst/>
                    </a:prstGeom>
                  </pic:spPr>
                </pic:pic>
              </a:graphicData>
            </a:graphic>
          </wp:inline>
        </w:drawing>
      </w:r>
    </w:p>
    <w:p w14:paraId="6C619C28" w14:textId="19B43F9F" w:rsidR="002158D5" w:rsidRPr="009A673A" w:rsidRDefault="002158D5">
      <w:pPr>
        <w:spacing w:after="0" w:line="240" w:lineRule="auto"/>
        <w:jc w:val="left"/>
        <w:rPr>
          <w:rFonts w:ascii="Times New Roman" w:hAnsi="Times New Roman" w:cs="Times New Roman"/>
          <w:color w:val="657C9C"/>
          <w:sz w:val="20"/>
          <w:szCs w:val="24"/>
          <w:lang w:eastAsia="ja-JP"/>
        </w:rPr>
      </w:pPr>
      <w:r w:rsidRPr="009A673A">
        <w:rPr>
          <w:rFonts w:ascii="Times New Roman" w:hAnsi="Times New Roman" w:cs="Times New Roman"/>
        </w:rPr>
        <w:br w:type="page"/>
      </w:r>
    </w:p>
    <w:p w14:paraId="7A914E3B" w14:textId="49F4190A" w:rsidR="00042266" w:rsidRPr="009A673A" w:rsidRDefault="00042266" w:rsidP="00042266">
      <w:pPr>
        <w:pStyle w:val="Tabletext"/>
        <w:rPr>
          <w:rFonts w:ascii="Times New Roman" w:hAnsi="Times New Roman" w:cs="Times New Roman"/>
        </w:rPr>
      </w:pPr>
      <w:r w:rsidRPr="009A673A">
        <w:rPr>
          <w:rFonts w:ascii="Times New Roman" w:hAnsi="Times New Roman" w:cs="Times New Roman"/>
        </w:rPr>
        <w:lastRenderedPageBreak/>
        <w:t xml:space="preserve">Figure </w:t>
      </w:r>
      <w:r w:rsidRPr="009A673A">
        <w:rPr>
          <w:rFonts w:ascii="Times New Roman" w:hAnsi="Times New Roman" w:cs="Times New Roman"/>
        </w:rPr>
        <w:fldChar w:fldCharType="begin"/>
      </w:r>
      <w:r w:rsidRPr="009A673A">
        <w:rPr>
          <w:rFonts w:ascii="Times New Roman" w:hAnsi="Times New Roman" w:cs="Times New Roman"/>
        </w:rPr>
        <w:instrText xml:space="preserve"> STYLEREF 1 \s </w:instrText>
      </w:r>
      <w:r w:rsidRPr="009A673A">
        <w:rPr>
          <w:rFonts w:ascii="Times New Roman" w:hAnsi="Times New Roman" w:cs="Times New Roman"/>
        </w:rPr>
        <w:fldChar w:fldCharType="separate"/>
      </w:r>
      <w:r w:rsidR="003D1493">
        <w:rPr>
          <w:rFonts w:ascii="Times New Roman" w:hAnsi="Times New Roman" w:cs="Times New Roman"/>
          <w:noProof/>
        </w:rPr>
        <w:t>B</w:t>
      </w:r>
      <w:r w:rsidRPr="009A673A">
        <w:rPr>
          <w:rFonts w:ascii="Times New Roman" w:hAnsi="Times New Roman" w:cs="Times New Roman"/>
        </w:rPr>
        <w:fldChar w:fldCharType="end"/>
      </w:r>
      <w:r w:rsidRPr="009A673A">
        <w:rPr>
          <w:rFonts w:ascii="Times New Roman" w:hAnsi="Times New Roman" w:cs="Times New Roman"/>
        </w:rPr>
        <w:noBreakHyphen/>
      </w:r>
      <w:r w:rsidR="00AA631A">
        <w:rPr>
          <w:rFonts w:ascii="Times New Roman" w:hAnsi="Times New Roman" w:cs="Times New Roman" w:hint="eastAsia"/>
        </w:rPr>
        <w:t>9</w:t>
      </w:r>
      <w:r w:rsidRPr="009A673A">
        <w:rPr>
          <w:rFonts w:ascii="Times New Roman" w:hAnsi="Times New Roman" w:cs="Times New Roman"/>
        </w:rPr>
        <w:t xml:space="preserve"> Validation: Number of cigarettes smoked</w:t>
      </w:r>
      <w:r w:rsidR="005E050A" w:rsidRPr="009A673A">
        <w:rPr>
          <w:rFonts w:ascii="Times New Roman" w:hAnsi="Times New Roman" w:cs="Times New Roman"/>
        </w:rPr>
        <w:t xml:space="preserve"> </w:t>
      </w:r>
      <w:r w:rsidR="00BC2891" w:rsidRPr="009A673A">
        <w:rPr>
          <w:rFonts w:ascii="Times New Roman" w:hAnsi="Times New Roman" w:cs="Times New Roman"/>
        </w:rPr>
        <w:t>– NHNS and projected IMPACT</w:t>
      </w:r>
      <w:r w:rsidR="00BC2891" w:rsidRPr="009A673A">
        <w:rPr>
          <w:rFonts w:ascii="Times New Roman" w:hAnsi="Times New Roman" w:cs="Times New Roman"/>
          <w:vertAlign w:val="subscript"/>
        </w:rPr>
        <w:t>NCD</w:t>
      </w:r>
      <w:r w:rsidR="00F44E33">
        <w:rPr>
          <w:rFonts w:ascii="Times New Roman" w:hAnsi="Times New Roman" w:cs="Times New Roman"/>
          <w:vertAlign w:val="subscript"/>
          <w:lang w:val="en-GB"/>
        </w:rPr>
        <w:t>-JPN</w:t>
      </w:r>
      <w:r w:rsidR="00BC2891" w:rsidRPr="009A673A">
        <w:rPr>
          <w:rFonts w:ascii="Times New Roman" w:hAnsi="Times New Roman" w:cs="Times New Roman"/>
        </w:rPr>
        <w:t xml:space="preserve"> trends</w:t>
      </w:r>
      <w:r w:rsidRPr="009A673A">
        <w:rPr>
          <w:rFonts w:ascii="Times New Roman" w:hAnsi="Times New Roman" w:cs="Times New Roman"/>
        </w:rPr>
        <w:t xml:space="preserve"> by year and age in current smokers for </w:t>
      </w:r>
      <w:r w:rsidR="00FF26E1" w:rsidRPr="009A673A">
        <w:rPr>
          <w:rFonts w:ascii="Times New Roman" w:hAnsi="Times New Roman" w:cs="Times New Roman"/>
        </w:rPr>
        <w:t>men</w:t>
      </w:r>
    </w:p>
    <w:p w14:paraId="2DAA0C62" w14:textId="1F0E16E7" w:rsidR="004C14D5" w:rsidRPr="009A673A" w:rsidRDefault="00A60271" w:rsidP="008C605F">
      <w:pPr>
        <w:spacing w:after="0" w:line="240" w:lineRule="auto"/>
        <w:jc w:val="left"/>
        <w:rPr>
          <w:rFonts w:ascii="Times New Roman" w:hAnsi="Times New Roman" w:cs="Times New Roman"/>
        </w:rPr>
      </w:pPr>
      <w:r w:rsidRPr="009A673A">
        <w:rPr>
          <w:rFonts w:ascii="Times New Roman" w:hAnsi="Times New Roman" w:cs="Times New Roman"/>
          <w:noProof/>
        </w:rPr>
        <w:drawing>
          <wp:inline distT="0" distB="0" distL="0" distR="0" wp14:anchorId="31CF8F5F" wp14:editId="2FBCE68B">
            <wp:extent cx="8857614" cy="4977765"/>
            <wp:effectExtent l="0" t="0" r="635" b="0"/>
            <wp:docPr id="602485822"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9"/>
                    <pic:cNvPicPr/>
                  </pic:nvPicPr>
                  <pic:blipFill>
                    <a:blip r:embed="rId41">
                      <a:extLst>
                        <a:ext uri="{28A0092B-C50C-407E-A947-70E740481C1C}">
                          <a14:useLocalDpi xmlns:a14="http://schemas.microsoft.com/office/drawing/2010/main" val="0"/>
                        </a:ext>
                      </a:extLst>
                    </a:blip>
                    <a:stretch>
                      <a:fillRect/>
                    </a:stretch>
                  </pic:blipFill>
                  <pic:spPr>
                    <a:xfrm>
                      <a:off x="0" y="0"/>
                      <a:ext cx="8857614" cy="4977765"/>
                    </a:xfrm>
                    <a:prstGeom prst="rect">
                      <a:avLst/>
                    </a:prstGeom>
                  </pic:spPr>
                </pic:pic>
              </a:graphicData>
            </a:graphic>
          </wp:inline>
        </w:drawing>
      </w:r>
    </w:p>
    <w:p w14:paraId="6FBA5867" w14:textId="77777777" w:rsidR="00F25249" w:rsidRPr="009A673A" w:rsidRDefault="00F25249">
      <w:pPr>
        <w:spacing w:after="0" w:line="240" w:lineRule="auto"/>
        <w:jc w:val="left"/>
        <w:rPr>
          <w:rFonts w:ascii="Times New Roman" w:hAnsi="Times New Roman" w:cs="Times New Roman"/>
          <w:color w:val="657C9C"/>
          <w:sz w:val="20"/>
          <w:szCs w:val="24"/>
          <w:lang w:eastAsia="ja-JP"/>
        </w:rPr>
      </w:pPr>
    </w:p>
    <w:p w14:paraId="3F3AE9A8" w14:textId="77777777" w:rsidR="0080289D" w:rsidRDefault="0080289D">
      <w:pPr>
        <w:spacing w:after="0" w:line="240" w:lineRule="auto"/>
        <w:jc w:val="left"/>
        <w:rPr>
          <w:rFonts w:ascii="Times New Roman" w:eastAsiaTheme="majorEastAsia" w:hAnsi="Times New Roman" w:cs="Times New Roman"/>
          <w:color w:val="1F3763" w:themeColor="accent1" w:themeShade="7F"/>
          <w:sz w:val="24"/>
          <w:szCs w:val="24"/>
        </w:rPr>
      </w:pPr>
      <w:r>
        <w:rPr>
          <w:rFonts w:ascii="Times New Roman" w:eastAsiaTheme="majorEastAsia" w:hAnsi="Times New Roman" w:cs="Times New Roman"/>
          <w:color w:val="1F3763" w:themeColor="accent1" w:themeShade="7F"/>
          <w:sz w:val="24"/>
          <w:szCs w:val="24"/>
        </w:rPr>
        <w:br w:type="page"/>
      </w:r>
    </w:p>
    <w:p w14:paraId="6BDD4EAD" w14:textId="69047ED8" w:rsidR="0080289D" w:rsidRDefault="0080289D" w:rsidP="0080289D">
      <w:pPr>
        <w:pStyle w:val="Tabletext"/>
        <w:rPr>
          <w:rFonts w:ascii="Times New Roman" w:hAnsi="Times New Roman" w:cs="Times New Roman"/>
        </w:rPr>
      </w:pPr>
      <w:r w:rsidRPr="009A673A">
        <w:rPr>
          <w:rFonts w:ascii="Times New Roman" w:hAnsi="Times New Roman" w:cs="Times New Roman"/>
        </w:rPr>
        <w:lastRenderedPageBreak/>
        <w:t>Figure B-</w:t>
      </w:r>
      <w:r w:rsidR="00AA631A">
        <w:rPr>
          <w:rFonts w:ascii="Times New Roman" w:hAnsi="Times New Roman" w:cs="Times New Roman" w:hint="eastAsia"/>
        </w:rPr>
        <w:t>10</w:t>
      </w:r>
      <w:r w:rsidRPr="009A673A">
        <w:rPr>
          <w:rFonts w:ascii="Times New Roman" w:hAnsi="Times New Roman" w:cs="Times New Roman"/>
        </w:rPr>
        <w:t xml:space="preserve"> Validation: Proportion of </w:t>
      </w:r>
      <w:r>
        <w:rPr>
          <w:rFonts w:ascii="Times New Roman" w:hAnsi="Times New Roman" w:cs="Times New Roman" w:hint="eastAsia"/>
        </w:rPr>
        <w:t>current- and never</w:t>
      </w:r>
      <w:r w:rsidRPr="009A673A">
        <w:rPr>
          <w:rFonts w:ascii="Times New Roman" w:hAnsi="Times New Roman" w:cs="Times New Roman"/>
        </w:rPr>
        <w:t>-smokers – NHNS and projected IMPACT</w:t>
      </w:r>
      <w:r w:rsidRPr="009A673A">
        <w:rPr>
          <w:rFonts w:ascii="Times New Roman" w:hAnsi="Times New Roman" w:cs="Times New Roman"/>
          <w:vertAlign w:val="subscript"/>
        </w:rPr>
        <w:t>NCD</w:t>
      </w:r>
      <w:r w:rsidR="00F44E33">
        <w:rPr>
          <w:rFonts w:ascii="Times New Roman" w:hAnsi="Times New Roman" w:cs="Times New Roman"/>
          <w:vertAlign w:val="subscript"/>
          <w:lang w:val="en-GB"/>
        </w:rPr>
        <w:t>-JPN</w:t>
      </w:r>
      <w:r w:rsidRPr="009A673A">
        <w:rPr>
          <w:rFonts w:ascii="Times New Roman" w:hAnsi="Times New Roman" w:cs="Times New Roman"/>
        </w:rPr>
        <w:t xml:space="preserve"> trends by age</w:t>
      </w:r>
      <w:r w:rsidR="00EF765B">
        <w:rPr>
          <w:rFonts w:ascii="Times New Roman" w:hAnsi="Times New Roman" w:cs="Times New Roman"/>
        </w:rPr>
        <w:t>,</w:t>
      </w:r>
      <w:r w:rsidRPr="009A673A">
        <w:rPr>
          <w:rFonts w:ascii="Times New Roman" w:hAnsi="Times New Roman" w:cs="Times New Roman"/>
        </w:rPr>
        <w:t xml:space="preserve"> </w:t>
      </w:r>
      <w:r>
        <w:rPr>
          <w:rFonts w:ascii="Times New Roman" w:hAnsi="Times New Roman" w:cs="Times New Roman" w:hint="eastAsia"/>
        </w:rPr>
        <w:t>year</w:t>
      </w:r>
      <w:r w:rsidR="00EF765B">
        <w:rPr>
          <w:rFonts w:ascii="Times New Roman" w:hAnsi="Times New Roman" w:cs="Times New Roman"/>
        </w:rPr>
        <w:t>,</w:t>
      </w:r>
      <w:r w:rsidRPr="009A673A">
        <w:rPr>
          <w:rFonts w:ascii="Times New Roman" w:hAnsi="Times New Roman" w:cs="Times New Roman"/>
        </w:rPr>
        <w:t xml:space="preserve"> </w:t>
      </w:r>
      <w:r>
        <w:rPr>
          <w:rFonts w:ascii="Times New Roman" w:hAnsi="Times New Roman" w:cs="Times New Roman" w:hint="eastAsia"/>
        </w:rPr>
        <w:t>and sex</w:t>
      </w:r>
    </w:p>
    <w:p w14:paraId="24204693" w14:textId="77777777" w:rsidR="0080289D" w:rsidRDefault="0080289D" w:rsidP="0080289D">
      <w:pPr>
        <w:pStyle w:val="Tabletext"/>
        <w:rPr>
          <w:rFonts w:ascii="Times New Roman" w:hAnsi="Times New Roman" w:cs="Times New Roman"/>
        </w:rPr>
      </w:pPr>
      <w:r>
        <w:rPr>
          <w:noProof/>
        </w:rPr>
        <w:drawing>
          <wp:inline distT="0" distB="0" distL="0" distR="0" wp14:anchorId="1677402B" wp14:editId="4A572767">
            <wp:extent cx="8858885" cy="4429760"/>
            <wp:effectExtent l="0" t="0" r="0" b="8890"/>
            <wp:docPr id="645121125" name="図 22"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21125" name="図 22" descr="グラフ&#10;&#10;自動的に生成された説明"/>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858885" cy="4429760"/>
                    </a:xfrm>
                    <a:prstGeom prst="rect">
                      <a:avLst/>
                    </a:prstGeom>
                    <a:noFill/>
                    <a:ln>
                      <a:noFill/>
                    </a:ln>
                  </pic:spPr>
                </pic:pic>
              </a:graphicData>
            </a:graphic>
          </wp:inline>
        </w:drawing>
      </w:r>
    </w:p>
    <w:p w14:paraId="05403578" w14:textId="77777777" w:rsidR="0080289D" w:rsidRDefault="0080289D" w:rsidP="0080289D">
      <w:pPr>
        <w:pStyle w:val="Tabletext"/>
        <w:rPr>
          <w:rFonts w:ascii="Times New Roman" w:hAnsi="Times New Roman" w:cs="Times New Roman"/>
        </w:rPr>
      </w:pPr>
    </w:p>
    <w:p w14:paraId="0B4FFBB0" w14:textId="77777777" w:rsidR="0080289D" w:rsidRDefault="0080289D" w:rsidP="0080289D">
      <w:pPr>
        <w:pStyle w:val="Tabletext"/>
        <w:rPr>
          <w:rFonts w:ascii="Times New Roman" w:hAnsi="Times New Roman" w:cs="Times New Roman"/>
        </w:rPr>
      </w:pPr>
      <w:r>
        <w:rPr>
          <w:rFonts w:ascii="Times New Roman" w:hAnsi="Times New Roman" w:cs="Times New Roman"/>
          <w:noProof/>
        </w:rPr>
        <w:lastRenderedPageBreak/>
        <w:drawing>
          <wp:inline distT="0" distB="0" distL="0" distR="0" wp14:anchorId="38558B62" wp14:editId="3CEF7B3A">
            <wp:extent cx="8858885" cy="4429760"/>
            <wp:effectExtent l="0" t="0" r="0" b="8890"/>
            <wp:docPr id="600182192" name="図 23" descr="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82192" name="図 23" descr="グラフ&#10;&#10;中程度の精度で自動的に生成された説明"/>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858885" cy="4429760"/>
                    </a:xfrm>
                    <a:prstGeom prst="rect">
                      <a:avLst/>
                    </a:prstGeom>
                    <a:noFill/>
                    <a:ln>
                      <a:noFill/>
                    </a:ln>
                  </pic:spPr>
                </pic:pic>
              </a:graphicData>
            </a:graphic>
          </wp:inline>
        </w:drawing>
      </w:r>
    </w:p>
    <w:p w14:paraId="50949AAA" w14:textId="39DBC5AA" w:rsidR="00BE2537" w:rsidRPr="009A673A" w:rsidRDefault="00BE2537">
      <w:pPr>
        <w:spacing w:after="0" w:line="240" w:lineRule="auto"/>
        <w:jc w:val="left"/>
        <w:rPr>
          <w:rFonts w:ascii="Times New Roman" w:eastAsiaTheme="majorEastAsia" w:hAnsi="Times New Roman" w:cs="Times New Roman"/>
          <w:color w:val="1F3763" w:themeColor="accent1" w:themeShade="7F"/>
          <w:sz w:val="24"/>
          <w:szCs w:val="24"/>
        </w:rPr>
      </w:pPr>
      <w:r w:rsidRPr="009A673A">
        <w:rPr>
          <w:rFonts w:ascii="Times New Roman" w:eastAsiaTheme="majorEastAsia" w:hAnsi="Times New Roman" w:cs="Times New Roman"/>
          <w:color w:val="1F3763" w:themeColor="accent1" w:themeShade="7F"/>
          <w:sz w:val="24"/>
          <w:szCs w:val="24"/>
        </w:rPr>
        <w:br w:type="page"/>
      </w:r>
    </w:p>
    <w:p w14:paraId="377FE932" w14:textId="46035079" w:rsidR="00515F8A" w:rsidRPr="009A673A" w:rsidRDefault="006F13E6" w:rsidP="00515F8A">
      <w:pPr>
        <w:pStyle w:val="Heading3"/>
        <w:rPr>
          <w:rFonts w:ascii="Times New Roman" w:hAnsi="Times New Roman" w:cs="Times New Roman"/>
        </w:rPr>
      </w:pPr>
      <w:bookmarkStart w:id="535" w:name="_Toc190955338"/>
      <w:r w:rsidRPr="009A673A">
        <w:rPr>
          <w:rFonts w:ascii="Times New Roman" w:hAnsi="Times New Roman" w:cs="Times New Roman"/>
        </w:rPr>
        <w:lastRenderedPageBreak/>
        <w:t>Active days</w:t>
      </w:r>
      <w:bookmarkEnd w:id="535"/>
    </w:p>
    <w:p w14:paraId="196349DC" w14:textId="7EFB45E0" w:rsidR="00803684" w:rsidRPr="009A673A" w:rsidRDefault="00803684" w:rsidP="00434D68">
      <w:pPr>
        <w:pStyle w:val="Tabletext"/>
        <w:rPr>
          <w:rFonts w:ascii="Times New Roman" w:hAnsi="Times New Roman" w:cs="Times New Roman"/>
        </w:rPr>
      </w:pPr>
      <w:r w:rsidRPr="009A673A">
        <w:rPr>
          <w:rFonts w:ascii="Times New Roman" w:hAnsi="Times New Roman" w:cs="Times New Roman"/>
        </w:rPr>
        <w:t xml:space="preserve">Figure </w:t>
      </w:r>
      <w:r w:rsidR="0026264C" w:rsidRPr="009A673A">
        <w:rPr>
          <w:rFonts w:ascii="Times New Roman" w:hAnsi="Times New Roman" w:cs="Times New Roman"/>
        </w:rPr>
        <w:fldChar w:fldCharType="begin"/>
      </w:r>
      <w:r w:rsidR="0026264C" w:rsidRPr="009A673A">
        <w:rPr>
          <w:rFonts w:ascii="Times New Roman" w:hAnsi="Times New Roman" w:cs="Times New Roman"/>
        </w:rPr>
        <w:instrText xml:space="preserve"> STYLEREF 1 \s </w:instrText>
      </w:r>
      <w:r w:rsidR="0026264C" w:rsidRPr="009A673A">
        <w:rPr>
          <w:rFonts w:ascii="Times New Roman" w:hAnsi="Times New Roman" w:cs="Times New Roman"/>
        </w:rPr>
        <w:fldChar w:fldCharType="separate"/>
      </w:r>
      <w:r w:rsidR="003D1493">
        <w:rPr>
          <w:rFonts w:ascii="Times New Roman" w:hAnsi="Times New Roman" w:cs="Times New Roman"/>
          <w:noProof/>
        </w:rPr>
        <w:t>B</w:t>
      </w:r>
      <w:r w:rsidR="0026264C" w:rsidRPr="009A673A">
        <w:rPr>
          <w:rFonts w:ascii="Times New Roman" w:hAnsi="Times New Roman" w:cs="Times New Roman"/>
        </w:rPr>
        <w:fldChar w:fldCharType="end"/>
      </w:r>
      <w:r w:rsidR="00BE3CE5" w:rsidRPr="009A673A">
        <w:rPr>
          <w:rFonts w:ascii="Times New Roman" w:hAnsi="Times New Roman" w:cs="Times New Roman"/>
        </w:rPr>
        <w:noBreakHyphen/>
      </w:r>
      <w:r w:rsidR="00AA631A">
        <w:rPr>
          <w:rFonts w:ascii="Times New Roman" w:hAnsi="Times New Roman" w:cs="Times New Roman" w:hint="eastAsia"/>
        </w:rPr>
        <w:t>11</w:t>
      </w:r>
      <w:r w:rsidRPr="009A673A">
        <w:rPr>
          <w:rFonts w:ascii="Times New Roman" w:hAnsi="Times New Roman" w:cs="Times New Roman"/>
        </w:rPr>
        <w:t xml:space="preserve"> Validation: Active days – </w:t>
      </w:r>
      <w:r w:rsidR="00434D68" w:rsidRPr="009A673A">
        <w:rPr>
          <w:rFonts w:ascii="Times New Roman" w:hAnsi="Times New Roman" w:cs="Times New Roman"/>
        </w:rPr>
        <w:t xml:space="preserve">NHNS </w:t>
      </w:r>
      <w:r w:rsidRPr="009A673A">
        <w:rPr>
          <w:rFonts w:ascii="Times New Roman" w:hAnsi="Times New Roman" w:cs="Times New Roman"/>
        </w:rPr>
        <w:t>and projected IMPACT</w:t>
      </w:r>
      <w:r w:rsidRPr="009A673A">
        <w:rPr>
          <w:rFonts w:ascii="Times New Roman" w:hAnsi="Times New Roman" w:cs="Times New Roman"/>
          <w:vertAlign w:val="subscript"/>
        </w:rPr>
        <w:t>NCD</w:t>
      </w:r>
      <w:r w:rsidR="00F44E33">
        <w:rPr>
          <w:rFonts w:ascii="Times New Roman" w:hAnsi="Times New Roman" w:cs="Times New Roman"/>
          <w:vertAlign w:val="subscript"/>
          <w:lang w:val="en-GB"/>
        </w:rPr>
        <w:t>-JPN</w:t>
      </w:r>
      <w:r w:rsidRPr="009A673A">
        <w:rPr>
          <w:rFonts w:ascii="Times New Roman" w:hAnsi="Times New Roman" w:cs="Times New Roman"/>
        </w:rPr>
        <w:t xml:space="preserve"> trends by </w:t>
      </w:r>
      <w:r w:rsidR="00434D68" w:rsidRPr="009A673A">
        <w:rPr>
          <w:rFonts w:ascii="Times New Roman" w:hAnsi="Times New Roman" w:cs="Times New Roman"/>
        </w:rPr>
        <w:t>year and age</w:t>
      </w:r>
      <w:r w:rsidR="00850264" w:rsidRPr="009A673A">
        <w:rPr>
          <w:rFonts w:ascii="Times New Roman" w:hAnsi="Times New Roman" w:cs="Times New Roman"/>
        </w:rPr>
        <w:t xml:space="preserve"> in women</w:t>
      </w:r>
      <w:bookmarkEnd w:id="526"/>
      <w:bookmarkEnd w:id="527"/>
      <w:bookmarkEnd w:id="528"/>
    </w:p>
    <w:p w14:paraId="06BAF590" w14:textId="557A340B" w:rsidR="0043553F" w:rsidRPr="009A673A" w:rsidRDefault="005D2768" w:rsidP="00434D68">
      <w:pPr>
        <w:pStyle w:val="Tabletext"/>
        <w:rPr>
          <w:rFonts w:ascii="Times New Roman" w:hAnsi="Times New Roman" w:cs="Times New Roman"/>
        </w:rPr>
      </w:pPr>
      <w:r w:rsidRPr="009A673A">
        <w:rPr>
          <w:rFonts w:ascii="Times New Roman" w:hAnsi="Times New Roman" w:cs="Times New Roman"/>
          <w:noProof/>
        </w:rPr>
        <w:drawing>
          <wp:inline distT="0" distB="0" distL="0" distR="0" wp14:anchorId="567F3AA2" wp14:editId="54727850">
            <wp:extent cx="8396578" cy="4718674"/>
            <wp:effectExtent l="0" t="0" r="5080" b="6350"/>
            <wp:docPr id="385719660" name="図 5" descr="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
                    <pic:cNvPicPr/>
                  </pic:nvPicPr>
                  <pic:blipFill>
                    <a:blip r:embed="rId44">
                      <a:extLst>
                        <a:ext uri="{28A0092B-C50C-407E-A947-70E740481C1C}">
                          <a14:useLocalDpi xmlns:a14="http://schemas.microsoft.com/office/drawing/2010/main" val="0"/>
                        </a:ext>
                      </a:extLst>
                    </a:blip>
                    <a:stretch>
                      <a:fillRect/>
                    </a:stretch>
                  </pic:blipFill>
                  <pic:spPr>
                    <a:xfrm>
                      <a:off x="0" y="0"/>
                      <a:ext cx="8396578" cy="4718674"/>
                    </a:xfrm>
                    <a:prstGeom prst="rect">
                      <a:avLst/>
                    </a:prstGeom>
                  </pic:spPr>
                </pic:pic>
              </a:graphicData>
            </a:graphic>
          </wp:inline>
        </w:drawing>
      </w:r>
    </w:p>
    <w:p w14:paraId="75B9B8C4" w14:textId="77777777" w:rsidR="00886563" w:rsidRPr="009A673A" w:rsidRDefault="00886563">
      <w:pPr>
        <w:spacing w:after="0" w:line="240" w:lineRule="auto"/>
        <w:jc w:val="left"/>
        <w:rPr>
          <w:rFonts w:ascii="Times New Roman" w:hAnsi="Times New Roman" w:cs="Times New Roman"/>
          <w:color w:val="657C9C"/>
          <w:sz w:val="20"/>
          <w:szCs w:val="24"/>
          <w:lang w:eastAsia="ja-JP"/>
        </w:rPr>
      </w:pPr>
      <w:r w:rsidRPr="009A673A">
        <w:rPr>
          <w:rFonts w:ascii="Times New Roman" w:hAnsi="Times New Roman" w:cs="Times New Roman"/>
        </w:rPr>
        <w:br w:type="page"/>
      </w:r>
    </w:p>
    <w:p w14:paraId="71F065EA" w14:textId="2FA9335A" w:rsidR="00922B0F" w:rsidRPr="009A673A" w:rsidRDefault="00922B0F" w:rsidP="00434D68">
      <w:pPr>
        <w:pStyle w:val="Tabletext"/>
        <w:rPr>
          <w:rFonts w:ascii="Times New Roman" w:hAnsi="Times New Roman" w:cs="Times New Roman"/>
        </w:rPr>
      </w:pPr>
      <w:r w:rsidRPr="009A673A">
        <w:rPr>
          <w:rFonts w:ascii="Times New Roman" w:hAnsi="Times New Roman" w:cs="Times New Roman"/>
        </w:rPr>
        <w:lastRenderedPageBreak/>
        <w:t xml:space="preserve">Figure </w:t>
      </w:r>
      <w:r w:rsidRPr="009A673A">
        <w:rPr>
          <w:rFonts w:ascii="Times New Roman" w:hAnsi="Times New Roman" w:cs="Times New Roman"/>
        </w:rPr>
        <w:fldChar w:fldCharType="begin"/>
      </w:r>
      <w:r w:rsidRPr="009A673A">
        <w:rPr>
          <w:rFonts w:ascii="Times New Roman" w:hAnsi="Times New Roman" w:cs="Times New Roman"/>
        </w:rPr>
        <w:instrText xml:space="preserve"> STYLEREF 1 \s </w:instrText>
      </w:r>
      <w:r w:rsidRPr="009A673A">
        <w:rPr>
          <w:rFonts w:ascii="Times New Roman" w:hAnsi="Times New Roman" w:cs="Times New Roman"/>
        </w:rPr>
        <w:fldChar w:fldCharType="separate"/>
      </w:r>
      <w:r w:rsidR="003D1493">
        <w:rPr>
          <w:rFonts w:ascii="Times New Roman" w:hAnsi="Times New Roman" w:cs="Times New Roman"/>
          <w:noProof/>
        </w:rPr>
        <w:t>B</w:t>
      </w:r>
      <w:r w:rsidRPr="009A673A">
        <w:rPr>
          <w:rFonts w:ascii="Times New Roman" w:hAnsi="Times New Roman" w:cs="Times New Roman"/>
        </w:rPr>
        <w:fldChar w:fldCharType="end"/>
      </w:r>
      <w:r w:rsidRPr="009A673A">
        <w:rPr>
          <w:rFonts w:ascii="Times New Roman" w:hAnsi="Times New Roman" w:cs="Times New Roman"/>
        </w:rPr>
        <w:noBreakHyphen/>
      </w:r>
      <w:r w:rsidR="00914D1D" w:rsidRPr="009A673A">
        <w:rPr>
          <w:rFonts w:ascii="Times New Roman" w:hAnsi="Times New Roman" w:cs="Times New Roman"/>
        </w:rPr>
        <w:t>1</w:t>
      </w:r>
      <w:r w:rsidR="00AA631A">
        <w:rPr>
          <w:rFonts w:ascii="Times New Roman" w:hAnsi="Times New Roman" w:cs="Times New Roman" w:hint="eastAsia"/>
        </w:rPr>
        <w:t>2</w:t>
      </w:r>
      <w:r w:rsidRPr="009A673A">
        <w:rPr>
          <w:rFonts w:ascii="Times New Roman" w:hAnsi="Times New Roman" w:cs="Times New Roman"/>
        </w:rPr>
        <w:t xml:space="preserve"> Validation: Active days – NHNS and projected IMPACT</w:t>
      </w:r>
      <w:r w:rsidRPr="009A673A">
        <w:rPr>
          <w:rFonts w:ascii="Times New Roman" w:hAnsi="Times New Roman" w:cs="Times New Roman"/>
          <w:vertAlign w:val="subscript"/>
        </w:rPr>
        <w:t>NCD</w:t>
      </w:r>
      <w:r w:rsidR="00F44E33">
        <w:rPr>
          <w:rFonts w:ascii="Times New Roman" w:hAnsi="Times New Roman" w:cs="Times New Roman"/>
          <w:vertAlign w:val="subscript"/>
          <w:lang w:val="en-GB"/>
        </w:rPr>
        <w:t>-JPN</w:t>
      </w:r>
      <w:r w:rsidRPr="009A673A">
        <w:rPr>
          <w:rFonts w:ascii="Times New Roman" w:hAnsi="Times New Roman" w:cs="Times New Roman"/>
        </w:rPr>
        <w:t xml:space="preserve"> trends by year and age</w:t>
      </w:r>
      <w:r w:rsidR="00850264" w:rsidRPr="009A673A">
        <w:rPr>
          <w:rFonts w:ascii="Times New Roman" w:hAnsi="Times New Roman" w:cs="Times New Roman"/>
        </w:rPr>
        <w:t xml:space="preserve"> in men</w:t>
      </w:r>
    </w:p>
    <w:p w14:paraId="2F070286" w14:textId="5AC12CDD" w:rsidR="00850264" w:rsidRPr="009A673A" w:rsidRDefault="005D2768" w:rsidP="00434D68">
      <w:pPr>
        <w:pStyle w:val="Tabletext"/>
        <w:rPr>
          <w:rFonts w:ascii="Times New Roman" w:hAnsi="Times New Roman" w:cs="Times New Roman"/>
        </w:rPr>
      </w:pPr>
      <w:r w:rsidRPr="009A673A">
        <w:rPr>
          <w:rFonts w:ascii="Times New Roman" w:hAnsi="Times New Roman" w:cs="Times New Roman"/>
          <w:noProof/>
        </w:rPr>
        <w:drawing>
          <wp:inline distT="0" distB="0" distL="0" distR="0" wp14:anchorId="49C245D1" wp14:editId="3791DC46">
            <wp:extent cx="8644939" cy="4858248"/>
            <wp:effectExtent l="0" t="0" r="3810" b="0"/>
            <wp:docPr id="552308132" name="図 6" descr="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6"/>
                    <pic:cNvPicPr/>
                  </pic:nvPicPr>
                  <pic:blipFill>
                    <a:blip r:embed="rId45">
                      <a:extLst>
                        <a:ext uri="{28A0092B-C50C-407E-A947-70E740481C1C}">
                          <a14:useLocalDpi xmlns:a14="http://schemas.microsoft.com/office/drawing/2010/main" val="0"/>
                        </a:ext>
                      </a:extLst>
                    </a:blip>
                    <a:stretch>
                      <a:fillRect/>
                    </a:stretch>
                  </pic:blipFill>
                  <pic:spPr>
                    <a:xfrm>
                      <a:off x="0" y="0"/>
                      <a:ext cx="8644939" cy="4858248"/>
                    </a:xfrm>
                    <a:prstGeom prst="rect">
                      <a:avLst/>
                    </a:prstGeom>
                  </pic:spPr>
                </pic:pic>
              </a:graphicData>
            </a:graphic>
          </wp:inline>
        </w:drawing>
      </w:r>
    </w:p>
    <w:p w14:paraId="79449B61" w14:textId="77777777" w:rsidR="0080289D" w:rsidRDefault="0080289D">
      <w:pPr>
        <w:spacing w:after="0" w:line="240" w:lineRule="auto"/>
        <w:jc w:val="left"/>
        <w:rPr>
          <w:rFonts w:ascii="Times New Roman" w:hAnsi="Times New Roman" w:cs="Times New Roman"/>
        </w:rPr>
      </w:pPr>
      <w:r>
        <w:rPr>
          <w:rFonts w:ascii="Times New Roman" w:hAnsi="Times New Roman" w:cs="Times New Roman"/>
        </w:rPr>
        <w:br w:type="page"/>
      </w:r>
    </w:p>
    <w:p w14:paraId="0019C4C1" w14:textId="3C0B6F94" w:rsidR="0080289D" w:rsidRDefault="0080289D" w:rsidP="0080289D">
      <w:pPr>
        <w:pStyle w:val="Tabletext"/>
        <w:rPr>
          <w:rFonts w:ascii="Times New Roman" w:hAnsi="Times New Roman" w:cs="Times New Roman"/>
        </w:rPr>
      </w:pPr>
      <w:r w:rsidRPr="009A673A">
        <w:rPr>
          <w:rFonts w:ascii="Times New Roman" w:hAnsi="Times New Roman" w:cs="Times New Roman"/>
        </w:rPr>
        <w:lastRenderedPageBreak/>
        <w:t xml:space="preserve">Figure </w:t>
      </w:r>
      <w:r w:rsidRPr="009A673A">
        <w:rPr>
          <w:rFonts w:ascii="Times New Roman" w:hAnsi="Times New Roman" w:cs="Times New Roman"/>
        </w:rPr>
        <w:fldChar w:fldCharType="begin"/>
      </w:r>
      <w:r w:rsidRPr="009A673A">
        <w:rPr>
          <w:rFonts w:ascii="Times New Roman" w:hAnsi="Times New Roman" w:cs="Times New Roman"/>
        </w:rPr>
        <w:instrText xml:space="preserve"> STYLEREF 1 \s </w:instrText>
      </w:r>
      <w:r w:rsidRPr="009A673A">
        <w:rPr>
          <w:rFonts w:ascii="Times New Roman" w:hAnsi="Times New Roman" w:cs="Times New Roman"/>
        </w:rPr>
        <w:fldChar w:fldCharType="separate"/>
      </w:r>
      <w:r w:rsidR="003D1493">
        <w:rPr>
          <w:rFonts w:ascii="Times New Roman" w:hAnsi="Times New Roman" w:cs="Times New Roman"/>
          <w:noProof/>
        </w:rPr>
        <w:t>B</w:t>
      </w:r>
      <w:r w:rsidRPr="009A673A">
        <w:rPr>
          <w:rFonts w:ascii="Times New Roman" w:hAnsi="Times New Roman" w:cs="Times New Roman"/>
        </w:rPr>
        <w:fldChar w:fldCharType="end"/>
      </w:r>
      <w:r w:rsidRPr="009A673A">
        <w:rPr>
          <w:rFonts w:ascii="Times New Roman" w:hAnsi="Times New Roman" w:cs="Times New Roman"/>
        </w:rPr>
        <w:noBreakHyphen/>
        <w:t>1</w:t>
      </w:r>
      <w:r w:rsidR="00AA631A">
        <w:rPr>
          <w:rFonts w:ascii="Times New Roman" w:hAnsi="Times New Roman" w:cs="Times New Roman" w:hint="eastAsia"/>
        </w:rPr>
        <w:t>3</w:t>
      </w:r>
      <w:r w:rsidRPr="009A673A">
        <w:rPr>
          <w:rFonts w:ascii="Times New Roman" w:hAnsi="Times New Roman" w:cs="Times New Roman"/>
        </w:rPr>
        <w:t xml:space="preserve"> Validation: Active days – NHNS and projected IMPACT</w:t>
      </w:r>
      <w:r w:rsidRPr="009A673A">
        <w:rPr>
          <w:rFonts w:ascii="Times New Roman" w:hAnsi="Times New Roman" w:cs="Times New Roman"/>
          <w:vertAlign w:val="subscript"/>
        </w:rPr>
        <w:t>NCD</w:t>
      </w:r>
      <w:r w:rsidR="00F44E33">
        <w:rPr>
          <w:rFonts w:ascii="Times New Roman" w:hAnsi="Times New Roman" w:cs="Times New Roman"/>
          <w:vertAlign w:val="subscript"/>
          <w:lang w:val="en-GB"/>
        </w:rPr>
        <w:t>-JPN</w:t>
      </w:r>
      <w:r w:rsidRPr="009A673A">
        <w:rPr>
          <w:rFonts w:ascii="Times New Roman" w:hAnsi="Times New Roman" w:cs="Times New Roman"/>
        </w:rPr>
        <w:t xml:space="preserve"> trends by year</w:t>
      </w:r>
      <w:r w:rsidR="00F44E33">
        <w:rPr>
          <w:rFonts w:ascii="Times New Roman" w:hAnsi="Times New Roman" w:cs="Times New Roman"/>
        </w:rPr>
        <w:t>,</w:t>
      </w:r>
      <w:r w:rsidRPr="009A673A">
        <w:rPr>
          <w:rFonts w:ascii="Times New Roman" w:hAnsi="Times New Roman" w:cs="Times New Roman"/>
        </w:rPr>
        <w:t xml:space="preserve"> age</w:t>
      </w:r>
      <w:r w:rsidR="00F44E33">
        <w:rPr>
          <w:rFonts w:ascii="Times New Roman" w:hAnsi="Times New Roman" w:cs="Times New Roman"/>
        </w:rPr>
        <w:t>,</w:t>
      </w:r>
      <w:r w:rsidRPr="009A673A">
        <w:rPr>
          <w:rFonts w:ascii="Times New Roman" w:hAnsi="Times New Roman" w:cs="Times New Roman"/>
        </w:rPr>
        <w:t xml:space="preserve"> </w:t>
      </w:r>
      <w:r>
        <w:rPr>
          <w:rFonts w:ascii="Times New Roman" w:hAnsi="Times New Roman" w:cs="Times New Roman" w:hint="eastAsia"/>
        </w:rPr>
        <w:t>and sex</w:t>
      </w:r>
    </w:p>
    <w:p w14:paraId="19DB6BF2" w14:textId="6ED86EA6" w:rsidR="0080289D" w:rsidRPr="009A673A" w:rsidRDefault="0080289D" w:rsidP="0080289D">
      <w:pPr>
        <w:pStyle w:val="Tabletext"/>
        <w:rPr>
          <w:rFonts w:ascii="Times New Roman" w:hAnsi="Times New Roman" w:cs="Times New Roman"/>
        </w:rPr>
      </w:pPr>
      <w:r>
        <w:rPr>
          <w:rFonts w:ascii="Times New Roman" w:hAnsi="Times New Roman" w:cs="Times New Roman" w:hint="eastAsia"/>
          <w:noProof/>
        </w:rPr>
        <w:drawing>
          <wp:inline distT="0" distB="0" distL="0" distR="0" wp14:anchorId="0BCD2083" wp14:editId="0F9E09ED">
            <wp:extent cx="8858250" cy="4429125"/>
            <wp:effectExtent l="0" t="0" r="0" b="9525"/>
            <wp:docPr id="1332326771"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858250" cy="4429125"/>
                    </a:xfrm>
                    <a:prstGeom prst="rect">
                      <a:avLst/>
                    </a:prstGeom>
                    <a:noFill/>
                    <a:ln>
                      <a:noFill/>
                    </a:ln>
                  </pic:spPr>
                </pic:pic>
              </a:graphicData>
            </a:graphic>
          </wp:inline>
        </w:drawing>
      </w:r>
    </w:p>
    <w:p w14:paraId="677ADCD1" w14:textId="007A9221" w:rsidR="000E711E" w:rsidRPr="009A673A" w:rsidRDefault="000E711E">
      <w:pPr>
        <w:spacing w:after="0" w:line="240" w:lineRule="auto"/>
        <w:jc w:val="left"/>
        <w:rPr>
          <w:rFonts w:ascii="Times New Roman" w:hAnsi="Times New Roman" w:cs="Times New Roman"/>
          <w:color w:val="657C9C"/>
          <w:sz w:val="20"/>
          <w:szCs w:val="24"/>
          <w:lang w:eastAsia="ja-JP"/>
        </w:rPr>
      </w:pPr>
      <w:r w:rsidRPr="009A673A">
        <w:rPr>
          <w:rFonts w:ascii="Times New Roman" w:hAnsi="Times New Roman" w:cs="Times New Roman"/>
        </w:rPr>
        <w:br w:type="page"/>
      </w:r>
    </w:p>
    <w:p w14:paraId="3A899AE1" w14:textId="77777777" w:rsidR="000E711E" w:rsidRPr="009A673A" w:rsidRDefault="000E711E" w:rsidP="000E711E">
      <w:pPr>
        <w:pStyle w:val="Heading3"/>
        <w:rPr>
          <w:rFonts w:ascii="Times New Roman" w:hAnsi="Times New Roman" w:cs="Times New Roman"/>
        </w:rPr>
      </w:pPr>
      <w:bookmarkStart w:id="536" w:name="_Toc190955339"/>
      <w:r w:rsidRPr="009A673A">
        <w:rPr>
          <w:rFonts w:ascii="Times New Roman" w:hAnsi="Times New Roman" w:cs="Times New Roman"/>
        </w:rPr>
        <w:lastRenderedPageBreak/>
        <w:t>Fruit and Vegetable intake</w:t>
      </w:r>
      <w:bookmarkEnd w:id="536"/>
    </w:p>
    <w:p w14:paraId="4C077A83" w14:textId="0DD54084" w:rsidR="000E711E" w:rsidRPr="009A673A" w:rsidRDefault="000E711E" w:rsidP="000E711E">
      <w:pPr>
        <w:pStyle w:val="Tabletext"/>
        <w:rPr>
          <w:rFonts w:ascii="Times New Roman" w:hAnsi="Times New Roman" w:cs="Times New Roman"/>
        </w:rPr>
      </w:pPr>
      <w:r w:rsidRPr="009A673A">
        <w:rPr>
          <w:rFonts w:ascii="Times New Roman" w:hAnsi="Times New Roman" w:cs="Times New Roman"/>
        </w:rPr>
        <w:t xml:space="preserve">Figure </w:t>
      </w:r>
      <w:r w:rsidRPr="009A673A">
        <w:rPr>
          <w:rFonts w:ascii="Times New Roman" w:hAnsi="Times New Roman" w:cs="Times New Roman"/>
        </w:rPr>
        <w:fldChar w:fldCharType="begin"/>
      </w:r>
      <w:r w:rsidRPr="009A673A">
        <w:rPr>
          <w:rFonts w:ascii="Times New Roman" w:hAnsi="Times New Roman" w:cs="Times New Roman"/>
        </w:rPr>
        <w:instrText xml:space="preserve"> STYLEREF 1 \s </w:instrText>
      </w:r>
      <w:r w:rsidRPr="009A673A">
        <w:rPr>
          <w:rFonts w:ascii="Times New Roman" w:hAnsi="Times New Roman" w:cs="Times New Roman"/>
        </w:rPr>
        <w:fldChar w:fldCharType="separate"/>
      </w:r>
      <w:r w:rsidR="003D1493">
        <w:rPr>
          <w:rFonts w:ascii="Times New Roman" w:hAnsi="Times New Roman" w:cs="Times New Roman"/>
          <w:noProof/>
        </w:rPr>
        <w:t>B</w:t>
      </w:r>
      <w:r w:rsidRPr="009A673A">
        <w:rPr>
          <w:rFonts w:ascii="Times New Roman" w:hAnsi="Times New Roman" w:cs="Times New Roman"/>
        </w:rPr>
        <w:fldChar w:fldCharType="end"/>
      </w:r>
      <w:r w:rsidRPr="009A673A">
        <w:rPr>
          <w:rFonts w:ascii="Times New Roman" w:hAnsi="Times New Roman" w:cs="Times New Roman"/>
        </w:rPr>
        <w:noBreakHyphen/>
      </w:r>
      <w:r w:rsidR="00ED5512" w:rsidRPr="009A673A">
        <w:rPr>
          <w:rFonts w:ascii="Times New Roman" w:hAnsi="Times New Roman" w:cs="Times New Roman"/>
        </w:rPr>
        <w:t>1</w:t>
      </w:r>
      <w:r w:rsidR="00AA631A">
        <w:rPr>
          <w:rFonts w:ascii="Times New Roman" w:hAnsi="Times New Roman" w:cs="Times New Roman" w:hint="eastAsia"/>
        </w:rPr>
        <w:t>4</w:t>
      </w:r>
      <w:r w:rsidRPr="009A673A">
        <w:rPr>
          <w:rFonts w:ascii="Times New Roman" w:hAnsi="Times New Roman" w:cs="Times New Roman"/>
        </w:rPr>
        <w:t xml:space="preserve"> Validation: Fruit and vegetable intake – NHNS and projected IMPACT</w:t>
      </w:r>
      <w:r w:rsidRPr="009A673A">
        <w:rPr>
          <w:rFonts w:ascii="Times New Roman" w:hAnsi="Times New Roman" w:cs="Times New Roman"/>
          <w:vertAlign w:val="subscript"/>
        </w:rPr>
        <w:t>NCD</w:t>
      </w:r>
      <w:r w:rsidR="00F44E33">
        <w:rPr>
          <w:rFonts w:ascii="Times New Roman" w:hAnsi="Times New Roman" w:cs="Times New Roman"/>
          <w:vertAlign w:val="subscript"/>
          <w:lang w:val="en-GB"/>
        </w:rPr>
        <w:t>-JPN</w:t>
      </w:r>
      <w:r w:rsidRPr="009A673A">
        <w:rPr>
          <w:rFonts w:ascii="Times New Roman" w:hAnsi="Times New Roman" w:cs="Times New Roman"/>
        </w:rPr>
        <w:t xml:space="preserve"> trends by </w:t>
      </w:r>
      <w:r w:rsidR="00852DFF" w:rsidRPr="009A673A">
        <w:rPr>
          <w:rFonts w:ascii="Times New Roman" w:hAnsi="Times New Roman" w:cs="Times New Roman"/>
        </w:rPr>
        <w:t>age and year for women</w:t>
      </w:r>
    </w:p>
    <w:p w14:paraId="041954E2" w14:textId="74AF4E71" w:rsidR="00852DFF" w:rsidRPr="009A673A" w:rsidRDefault="00907324" w:rsidP="000E711E">
      <w:pPr>
        <w:pStyle w:val="Tabletext"/>
        <w:rPr>
          <w:rFonts w:ascii="Times New Roman" w:hAnsi="Times New Roman" w:cs="Times New Roman"/>
        </w:rPr>
      </w:pPr>
      <w:r w:rsidRPr="009A673A">
        <w:rPr>
          <w:rFonts w:ascii="Times New Roman" w:hAnsi="Times New Roman" w:cs="Times New Roman"/>
          <w:noProof/>
        </w:rPr>
        <w:drawing>
          <wp:inline distT="0" distB="0" distL="0" distR="0" wp14:anchorId="3BC73949" wp14:editId="057FE0EF">
            <wp:extent cx="8659089" cy="4866199"/>
            <wp:effectExtent l="0" t="0" r="8890" b="0"/>
            <wp:docPr id="1221262210"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1"/>
                    <pic:cNvPicPr/>
                  </pic:nvPicPr>
                  <pic:blipFill>
                    <a:blip r:embed="rId47">
                      <a:extLst>
                        <a:ext uri="{28A0092B-C50C-407E-A947-70E740481C1C}">
                          <a14:useLocalDpi xmlns:a14="http://schemas.microsoft.com/office/drawing/2010/main" val="0"/>
                        </a:ext>
                      </a:extLst>
                    </a:blip>
                    <a:stretch>
                      <a:fillRect/>
                    </a:stretch>
                  </pic:blipFill>
                  <pic:spPr>
                    <a:xfrm>
                      <a:off x="0" y="0"/>
                      <a:ext cx="8659089" cy="4866199"/>
                    </a:xfrm>
                    <a:prstGeom prst="rect">
                      <a:avLst/>
                    </a:prstGeom>
                  </pic:spPr>
                </pic:pic>
              </a:graphicData>
            </a:graphic>
          </wp:inline>
        </w:drawing>
      </w:r>
    </w:p>
    <w:p w14:paraId="359AF4B0" w14:textId="4DEC91C3" w:rsidR="00907324" w:rsidRPr="009A673A" w:rsidRDefault="00907324">
      <w:pPr>
        <w:spacing w:after="0" w:line="240" w:lineRule="auto"/>
        <w:jc w:val="left"/>
        <w:rPr>
          <w:rFonts w:ascii="Times New Roman" w:hAnsi="Times New Roman" w:cs="Times New Roman"/>
          <w:color w:val="657C9C"/>
          <w:sz w:val="20"/>
          <w:szCs w:val="24"/>
          <w:lang w:eastAsia="ja-JP"/>
        </w:rPr>
      </w:pPr>
      <w:r w:rsidRPr="009A673A">
        <w:rPr>
          <w:rFonts w:ascii="Times New Roman" w:hAnsi="Times New Roman" w:cs="Times New Roman"/>
        </w:rPr>
        <w:br w:type="page"/>
      </w:r>
    </w:p>
    <w:p w14:paraId="07A0D7A9" w14:textId="52F5727D" w:rsidR="00907324" w:rsidRPr="009A673A" w:rsidRDefault="00907324" w:rsidP="000E711E">
      <w:pPr>
        <w:pStyle w:val="Tabletext"/>
        <w:rPr>
          <w:rFonts w:ascii="Times New Roman" w:hAnsi="Times New Roman" w:cs="Times New Roman"/>
        </w:rPr>
      </w:pPr>
      <w:r w:rsidRPr="009A673A">
        <w:rPr>
          <w:rFonts w:ascii="Times New Roman" w:hAnsi="Times New Roman" w:cs="Times New Roman"/>
        </w:rPr>
        <w:lastRenderedPageBreak/>
        <w:t xml:space="preserve">Figure </w:t>
      </w:r>
      <w:r w:rsidRPr="009A673A">
        <w:rPr>
          <w:rFonts w:ascii="Times New Roman" w:hAnsi="Times New Roman" w:cs="Times New Roman"/>
        </w:rPr>
        <w:fldChar w:fldCharType="begin"/>
      </w:r>
      <w:r w:rsidRPr="009A673A">
        <w:rPr>
          <w:rFonts w:ascii="Times New Roman" w:hAnsi="Times New Roman" w:cs="Times New Roman"/>
        </w:rPr>
        <w:instrText xml:space="preserve"> STYLEREF 1 \s </w:instrText>
      </w:r>
      <w:r w:rsidRPr="009A673A">
        <w:rPr>
          <w:rFonts w:ascii="Times New Roman" w:hAnsi="Times New Roman" w:cs="Times New Roman"/>
        </w:rPr>
        <w:fldChar w:fldCharType="separate"/>
      </w:r>
      <w:r w:rsidR="003D1493">
        <w:rPr>
          <w:rFonts w:ascii="Times New Roman" w:hAnsi="Times New Roman" w:cs="Times New Roman"/>
          <w:noProof/>
        </w:rPr>
        <w:t>B</w:t>
      </w:r>
      <w:r w:rsidRPr="009A673A">
        <w:rPr>
          <w:rFonts w:ascii="Times New Roman" w:hAnsi="Times New Roman" w:cs="Times New Roman"/>
        </w:rPr>
        <w:fldChar w:fldCharType="end"/>
      </w:r>
      <w:r w:rsidRPr="009A673A">
        <w:rPr>
          <w:rFonts w:ascii="Times New Roman" w:hAnsi="Times New Roman" w:cs="Times New Roman"/>
        </w:rPr>
        <w:noBreakHyphen/>
      </w:r>
      <w:r w:rsidR="00232CE3" w:rsidRPr="009A673A">
        <w:rPr>
          <w:rFonts w:ascii="Times New Roman" w:hAnsi="Times New Roman" w:cs="Times New Roman"/>
        </w:rPr>
        <w:t>1</w:t>
      </w:r>
      <w:r w:rsidR="00AA631A">
        <w:rPr>
          <w:rFonts w:ascii="Times New Roman" w:hAnsi="Times New Roman" w:cs="Times New Roman" w:hint="eastAsia"/>
        </w:rPr>
        <w:t>5</w:t>
      </w:r>
      <w:r w:rsidRPr="009A673A">
        <w:rPr>
          <w:rFonts w:ascii="Times New Roman" w:hAnsi="Times New Roman" w:cs="Times New Roman"/>
        </w:rPr>
        <w:t xml:space="preserve"> Validation: Fruit and vegetable intake – NHNS and projected IMPACT</w:t>
      </w:r>
      <w:r w:rsidRPr="009A673A">
        <w:rPr>
          <w:rFonts w:ascii="Times New Roman" w:hAnsi="Times New Roman" w:cs="Times New Roman"/>
          <w:vertAlign w:val="subscript"/>
        </w:rPr>
        <w:t>NCD</w:t>
      </w:r>
      <w:r w:rsidR="00F44E33">
        <w:rPr>
          <w:rFonts w:ascii="Times New Roman" w:hAnsi="Times New Roman" w:cs="Times New Roman"/>
          <w:vertAlign w:val="subscript"/>
          <w:lang w:val="en-GB"/>
        </w:rPr>
        <w:t>-JPN</w:t>
      </w:r>
      <w:r w:rsidRPr="009A673A">
        <w:rPr>
          <w:rFonts w:ascii="Times New Roman" w:hAnsi="Times New Roman" w:cs="Times New Roman"/>
        </w:rPr>
        <w:t xml:space="preserve"> trends by age and year for men</w:t>
      </w:r>
    </w:p>
    <w:p w14:paraId="00E0CC69" w14:textId="06C28BA4" w:rsidR="002B09F0" w:rsidRPr="009A673A" w:rsidRDefault="00D86006" w:rsidP="00434D68">
      <w:pPr>
        <w:pStyle w:val="Tabletext"/>
        <w:rPr>
          <w:rFonts w:ascii="Times New Roman" w:hAnsi="Times New Roman" w:cs="Times New Roman"/>
        </w:rPr>
      </w:pPr>
      <w:r w:rsidRPr="009A673A">
        <w:rPr>
          <w:rFonts w:ascii="Times New Roman" w:hAnsi="Times New Roman" w:cs="Times New Roman"/>
          <w:noProof/>
        </w:rPr>
        <w:drawing>
          <wp:inline distT="0" distB="0" distL="0" distR="0" wp14:anchorId="215959C2" wp14:editId="4E65884D">
            <wp:extent cx="8857614" cy="4977765"/>
            <wp:effectExtent l="0" t="0" r="635" b="0"/>
            <wp:docPr id="1390936849" name="図 12" descr="グラフ, 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2"/>
                    <pic:cNvPicPr/>
                  </pic:nvPicPr>
                  <pic:blipFill>
                    <a:blip r:embed="rId48">
                      <a:extLst>
                        <a:ext uri="{28A0092B-C50C-407E-A947-70E740481C1C}">
                          <a14:useLocalDpi xmlns:a14="http://schemas.microsoft.com/office/drawing/2010/main" val="0"/>
                        </a:ext>
                      </a:extLst>
                    </a:blip>
                    <a:stretch>
                      <a:fillRect/>
                    </a:stretch>
                  </pic:blipFill>
                  <pic:spPr>
                    <a:xfrm>
                      <a:off x="0" y="0"/>
                      <a:ext cx="8857614" cy="4977765"/>
                    </a:xfrm>
                    <a:prstGeom prst="rect">
                      <a:avLst/>
                    </a:prstGeom>
                  </pic:spPr>
                </pic:pic>
              </a:graphicData>
            </a:graphic>
          </wp:inline>
        </w:drawing>
      </w:r>
    </w:p>
    <w:p w14:paraId="742B7659" w14:textId="77777777" w:rsidR="0080289D" w:rsidRDefault="0080289D">
      <w:pPr>
        <w:spacing w:after="0" w:line="240" w:lineRule="auto"/>
        <w:jc w:val="left"/>
        <w:rPr>
          <w:rFonts w:ascii="Times New Roman" w:hAnsi="Times New Roman" w:cs="Times New Roman"/>
          <w:color w:val="657C9C"/>
          <w:sz w:val="20"/>
          <w:szCs w:val="24"/>
          <w:lang w:eastAsia="ja-JP"/>
        </w:rPr>
      </w:pPr>
      <w:r>
        <w:rPr>
          <w:rFonts w:ascii="Times New Roman" w:hAnsi="Times New Roman" w:cs="Times New Roman"/>
        </w:rPr>
        <w:br w:type="page"/>
      </w:r>
    </w:p>
    <w:p w14:paraId="426C0DF0" w14:textId="0C5FE27C" w:rsidR="0080289D" w:rsidRDefault="0080289D" w:rsidP="0080289D">
      <w:pPr>
        <w:pStyle w:val="Tabletext"/>
        <w:rPr>
          <w:rFonts w:ascii="Times New Roman" w:hAnsi="Times New Roman" w:cs="Times New Roman"/>
        </w:rPr>
      </w:pPr>
      <w:r w:rsidRPr="009A673A">
        <w:rPr>
          <w:rFonts w:ascii="Times New Roman" w:hAnsi="Times New Roman" w:cs="Times New Roman"/>
        </w:rPr>
        <w:lastRenderedPageBreak/>
        <w:t xml:space="preserve">Figure </w:t>
      </w:r>
      <w:r w:rsidRPr="009A673A">
        <w:rPr>
          <w:rFonts w:ascii="Times New Roman" w:hAnsi="Times New Roman" w:cs="Times New Roman"/>
        </w:rPr>
        <w:fldChar w:fldCharType="begin"/>
      </w:r>
      <w:r w:rsidRPr="009A673A">
        <w:rPr>
          <w:rFonts w:ascii="Times New Roman" w:hAnsi="Times New Roman" w:cs="Times New Roman"/>
        </w:rPr>
        <w:instrText xml:space="preserve"> STYLEREF 1 \s </w:instrText>
      </w:r>
      <w:r w:rsidRPr="009A673A">
        <w:rPr>
          <w:rFonts w:ascii="Times New Roman" w:hAnsi="Times New Roman" w:cs="Times New Roman"/>
        </w:rPr>
        <w:fldChar w:fldCharType="separate"/>
      </w:r>
      <w:r w:rsidR="003D1493">
        <w:rPr>
          <w:rFonts w:ascii="Times New Roman" w:hAnsi="Times New Roman" w:cs="Times New Roman"/>
          <w:noProof/>
        </w:rPr>
        <w:t>B</w:t>
      </w:r>
      <w:r w:rsidRPr="009A673A">
        <w:rPr>
          <w:rFonts w:ascii="Times New Roman" w:hAnsi="Times New Roman" w:cs="Times New Roman"/>
        </w:rPr>
        <w:fldChar w:fldCharType="end"/>
      </w:r>
      <w:r w:rsidRPr="009A673A">
        <w:rPr>
          <w:rFonts w:ascii="Times New Roman" w:hAnsi="Times New Roman" w:cs="Times New Roman"/>
        </w:rPr>
        <w:noBreakHyphen/>
        <w:t>1</w:t>
      </w:r>
      <w:r w:rsidR="00AA631A">
        <w:rPr>
          <w:rFonts w:ascii="Times New Roman" w:hAnsi="Times New Roman" w:cs="Times New Roman" w:hint="eastAsia"/>
        </w:rPr>
        <w:t>6</w:t>
      </w:r>
      <w:r w:rsidRPr="009A673A">
        <w:rPr>
          <w:rFonts w:ascii="Times New Roman" w:hAnsi="Times New Roman" w:cs="Times New Roman"/>
        </w:rPr>
        <w:t xml:space="preserve"> Validation: Fruit and vegetable intake – NHNS and projected IMPACT</w:t>
      </w:r>
      <w:r w:rsidRPr="009A673A">
        <w:rPr>
          <w:rFonts w:ascii="Times New Roman" w:hAnsi="Times New Roman" w:cs="Times New Roman"/>
          <w:vertAlign w:val="subscript"/>
        </w:rPr>
        <w:t>NCD</w:t>
      </w:r>
      <w:r w:rsidR="00F44E33">
        <w:rPr>
          <w:rFonts w:ascii="Times New Roman" w:hAnsi="Times New Roman" w:cs="Times New Roman"/>
          <w:vertAlign w:val="subscript"/>
          <w:lang w:val="en-GB"/>
        </w:rPr>
        <w:t>-JPN</w:t>
      </w:r>
      <w:r w:rsidRPr="009A673A">
        <w:rPr>
          <w:rFonts w:ascii="Times New Roman" w:hAnsi="Times New Roman" w:cs="Times New Roman"/>
        </w:rPr>
        <w:t xml:space="preserve"> trends by age and year </w:t>
      </w:r>
      <w:r>
        <w:rPr>
          <w:rFonts w:ascii="Times New Roman" w:hAnsi="Times New Roman" w:cs="Times New Roman" w:hint="eastAsia"/>
        </w:rPr>
        <w:t>and sex</w:t>
      </w:r>
    </w:p>
    <w:p w14:paraId="5CED39E2" w14:textId="515A9BD7" w:rsidR="0080289D" w:rsidRPr="009A673A" w:rsidRDefault="002D1E3F" w:rsidP="0080289D">
      <w:pPr>
        <w:pStyle w:val="Tabletext"/>
        <w:rPr>
          <w:rFonts w:ascii="Times New Roman" w:hAnsi="Times New Roman" w:cs="Times New Roman"/>
        </w:rPr>
      </w:pPr>
      <w:r>
        <w:rPr>
          <w:rFonts w:ascii="Times New Roman" w:hAnsi="Times New Roman" w:cs="Times New Roman"/>
          <w:noProof/>
        </w:rPr>
        <w:drawing>
          <wp:inline distT="0" distB="0" distL="0" distR="0" wp14:anchorId="185285F2" wp14:editId="76D2CA0B">
            <wp:extent cx="8858250" cy="4429125"/>
            <wp:effectExtent l="0" t="0" r="0" b="9525"/>
            <wp:docPr id="1808217207"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858250" cy="4429125"/>
                    </a:xfrm>
                    <a:prstGeom prst="rect">
                      <a:avLst/>
                    </a:prstGeom>
                    <a:noFill/>
                    <a:ln>
                      <a:noFill/>
                    </a:ln>
                  </pic:spPr>
                </pic:pic>
              </a:graphicData>
            </a:graphic>
          </wp:inline>
        </w:drawing>
      </w:r>
    </w:p>
    <w:p w14:paraId="19C34D61" w14:textId="77777777" w:rsidR="0080289D" w:rsidRDefault="0080289D" w:rsidP="00434D68">
      <w:pPr>
        <w:pStyle w:val="Tabletext"/>
        <w:rPr>
          <w:rFonts w:ascii="Times New Roman" w:hAnsi="Times New Roman" w:cs="Times New Roman"/>
        </w:rPr>
      </w:pPr>
    </w:p>
    <w:p w14:paraId="4CF241B4" w14:textId="7487D355" w:rsidR="007D7308" w:rsidRPr="009A673A" w:rsidRDefault="007D7308" w:rsidP="00434D68">
      <w:pPr>
        <w:pStyle w:val="Tabletext"/>
        <w:rPr>
          <w:rFonts w:ascii="Times New Roman" w:hAnsi="Times New Roman" w:cs="Times New Roman"/>
        </w:rPr>
      </w:pPr>
      <w:r w:rsidRPr="009A673A">
        <w:rPr>
          <w:rFonts w:ascii="Times New Roman" w:hAnsi="Times New Roman" w:cs="Times New Roman"/>
        </w:rPr>
        <w:t xml:space="preserve">                 </w:t>
      </w:r>
    </w:p>
    <w:p w14:paraId="220D434F" w14:textId="77777777" w:rsidR="007D7308" w:rsidRPr="009A673A" w:rsidRDefault="007D7308">
      <w:pPr>
        <w:spacing w:after="0" w:line="240" w:lineRule="auto"/>
        <w:jc w:val="left"/>
        <w:rPr>
          <w:rFonts w:ascii="Times New Roman" w:hAnsi="Times New Roman" w:cs="Times New Roman"/>
          <w:color w:val="657C9C"/>
          <w:sz w:val="20"/>
          <w:szCs w:val="24"/>
          <w:lang w:eastAsia="ja-JP"/>
        </w:rPr>
      </w:pPr>
      <w:r w:rsidRPr="009A673A">
        <w:rPr>
          <w:rFonts w:ascii="Times New Roman" w:hAnsi="Times New Roman" w:cs="Times New Roman"/>
        </w:rPr>
        <w:br w:type="page"/>
      </w:r>
    </w:p>
    <w:p w14:paraId="10CC2A69" w14:textId="48C55F74" w:rsidR="00560C03" w:rsidRPr="009A673A" w:rsidRDefault="00560C03" w:rsidP="00560C03">
      <w:pPr>
        <w:pStyle w:val="Heading3"/>
        <w:rPr>
          <w:rFonts w:ascii="Times New Roman" w:hAnsi="Times New Roman" w:cs="Times New Roman"/>
        </w:rPr>
      </w:pPr>
      <w:bookmarkStart w:id="537" w:name="_Toc62459716"/>
      <w:bookmarkStart w:id="538" w:name="_Toc190955340"/>
      <w:r w:rsidRPr="009A673A">
        <w:rPr>
          <w:rFonts w:ascii="Times New Roman" w:hAnsi="Times New Roman" w:cs="Times New Roman"/>
        </w:rPr>
        <w:lastRenderedPageBreak/>
        <w:t xml:space="preserve">Medication use for </w:t>
      </w:r>
      <w:r w:rsidR="00984F92" w:rsidRPr="009A673A">
        <w:rPr>
          <w:rFonts w:ascii="Times New Roman" w:hAnsi="Times New Roman" w:cs="Times New Roman"/>
        </w:rPr>
        <w:t>diabetes</w:t>
      </w:r>
      <w:bookmarkEnd w:id="538"/>
    </w:p>
    <w:p w14:paraId="0383A75C" w14:textId="3A2816A7" w:rsidR="00560C03" w:rsidRPr="009A673A" w:rsidRDefault="00560C03" w:rsidP="00560C03">
      <w:pPr>
        <w:pStyle w:val="Tabletext"/>
        <w:rPr>
          <w:rFonts w:ascii="Times New Roman" w:hAnsi="Times New Roman" w:cs="Times New Roman"/>
        </w:rPr>
      </w:pPr>
      <w:r w:rsidRPr="009A673A">
        <w:rPr>
          <w:rFonts w:ascii="Times New Roman" w:hAnsi="Times New Roman" w:cs="Times New Roman"/>
        </w:rPr>
        <w:t xml:space="preserve">Figure </w:t>
      </w:r>
      <w:r w:rsidRPr="009A673A">
        <w:rPr>
          <w:rFonts w:ascii="Times New Roman" w:hAnsi="Times New Roman" w:cs="Times New Roman"/>
        </w:rPr>
        <w:fldChar w:fldCharType="begin"/>
      </w:r>
      <w:r w:rsidRPr="009A673A">
        <w:rPr>
          <w:rFonts w:ascii="Times New Roman" w:hAnsi="Times New Roman" w:cs="Times New Roman"/>
        </w:rPr>
        <w:instrText xml:space="preserve"> STYLEREF 1 \s </w:instrText>
      </w:r>
      <w:r w:rsidRPr="009A673A">
        <w:rPr>
          <w:rFonts w:ascii="Times New Roman" w:hAnsi="Times New Roman" w:cs="Times New Roman"/>
        </w:rPr>
        <w:fldChar w:fldCharType="separate"/>
      </w:r>
      <w:r w:rsidR="003D1493">
        <w:rPr>
          <w:rFonts w:ascii="Times New Roman" w:hAnsi="Times New Roman" w:cs="Times New Roman"/>
          <w:noProof/>
        </w:rPr>
        <w:t>B</w:t>
      </w:r>
      <w:r w:rsidRPr="009A673A">
        <w:rPr>
          <w:rFonts w:ascii="Times New Roman" w:hAnsi="Times New Roman" w:cs="Times New Roman"/>
        </w:rPr>
        <w:fldChar w:fldCharType="end"/>
      </w:r>
      <w:r w:rsidRPr="009A673A">
        <w:rPr>
          <w:rFonts w:ascii="Times New Roman" w:hAnsi="Times New Roman" w:cs="Times New Roman"/>
        </w:rPr>
        <w:noBreakHyphen/>
      </w:r>
      <w:r w:rsidR="00BB1AF3" w:rsidRPr="009A673A">
        <w:rPr>
          <w:rFonts w:ascii="Times New Roman" w:hAnsi="Times New Roman" w:cs="Times New Roman"/>
        </w:rPr>
        <w:t>1</w:t>
      </w:r>
      <w:r w:rsidR="00AA631A">
        <w:rPr>
          <w:rFonts w:ascii="Times New Roman" w:hAnsi="Times New Roman" w:cs="Times New Roman" w:hint="eastAsia"/>
        </w:rPr>
        <w:t>7</w:t>
      </w:r>
      <w:r w:rsidR="00E86666" w:rsidRPr="009A673A">
        <w:rPr>
          <w:rFonts w:ascii="Times New Roman" w:hAnsi="Times New Roman" w:cs="Times New Roman"/>
        </w:rPr>
        <w:t xml:space="preserve"> </w:t>
      </w:r>
      <w:r w:rsidRPr="009A673A">
        <w:rPr>
          <w:rFonts w:ascii="Times New Roman" w:hAnsi="Times New Roman" w:cs="Times New Roman"/>
        </w:rPr>
        <w:t xml:space="preserve">Validation: </w:t>
      </w:r>
      <w:r w:rsidR="00984F92" w:rsidRPr="009A673A">
        <w:rPr>
          <w:rFonts w:ascii="Times New Roman" w:hAnsi="Times New Roman" w:cs="Times New Roman"/>
        </w:rPr>
        <w:t xml:space="preserve">medication use for </w:t>
      </w:r>
      <w:r w:rsidR="004266F4" w:rsidRPr="009A673A">
        <w:rPr>
          <w:rFonts w:ascii="Times New Roman" w:hAnsi="Times New Roman" w:cs="Times New Roman"/>
        </w:rPr>
        <w:t>d</w:t>
      </w:r>
      <w:r w:rsidR="00636949" w:rsidRPr="009A673A">
        <w:rPr>
          <w:rFonts w:ascii="Times New Roman" w:hAnsi="Times New Roman" w:cs="Times New Roman"/>
        </w:rPr>
        <w:t>iabetes</w:t>
      </w:r>
      <w:r w:rsidR="00F46404" w:rsidRPr="009A673A">
        <w:rPr>
          <w:rFonts w:ascii="Times New Roman" w:hAnsi="Times New Roman" w:cs="Times New Roman"/>
        </w:rPr>
        <w:t xml:space="preserve"> – NHNS and projected IMPACT</w:t>
      </w:r>
      <w:r w:rsidR="00F46404" w:rsidRPr="009A673A">
        <w:rPr>
          <w:rFonts w:ascii="Times New Roman" w:hAnsi="Times New Roman" w:cs="Times New Roman"/>
          <w:vertAlign w:val="subscript"/>
        </w:rPr>
        <w:t>NCD</w:t>
      </w:r>
      <w:r w:rsidR="00F44E33">
        <w:rPr>
          <w:rFonts w:ascii="Times New Roman" w:hAnsi="Times New Roman" w:cs="Times New Roman"/>
          <w:vertAlign w:val="subscript"/>
          <w:lang w:val="en-GB"/>
        </w:rPr>
        <w:t>-JPN</w:t>
      </w:r>
      <w:r w:rsidR="00F46404" w:rsidRPr="009A673A">
        <w:rPr>
          <w:rFonts w:ascii="Times New Roman" w:hAnsi="Times New Roman" w:cs="Times New Roman"/>
        </w:rPr>
        <w:t xml:space="preserve"> trends</w:t>
      </w:r>
      <w:r w:rsidRPr="009A673A">
        <w:rPr>
          <w:rFonts w:ascii="Times New Roman" w:hAnsi="Times New Roman" w:cs="Times New Roman"/>
        </w:rPr>
        <w:t xml:space="preserve"> by year and ag</w:t>
      </w:r>
      <w:r w:rsidR="00984F92" w:rsidRPr="009A673A">
        <w:rPr>
          <w:rFonts w:ascii="Times New Roman" w:hAnsi="Times New Roman" w:cs="Times New Roman"/>
        </w:rPr>
        <w:t>e for women</w:t>
      </w:r>
    </w:p>
    <w:p w14:paraId="07B23BF5" w14:textId="77777777" w:rsidR="00CC2685" w:rsidRPr="009A673A" w:rsidRDefault="00CC2685" w:rsidP="00984F92">
      <w:pPr>
        <w:pStyle w:val="Tabletext"/>
        <w:rPr>
          <w:rFonts w:ascii="Times New Roman" w:hAnsi="Times New Roman" w:cs="Times New Roman"/>
        </w:rPr>
      </w:pPr>
      <w:r w:rsidRPr="009A673A">
        <w:rPr>
          <w:rFonts w:ascii="Times New Roman" w:hAnsi="Times New Roman" w:cs="Times New Roman"/>
          <w:noProof/>
        </w:rPr>
        <w:drawing>
          <wp:inline distT="0" distB="0" distL="0" distR="0" wp14:anchorId="055861AE" wp14:editId="061BD159">
            <wp:extent cx="8682823" cy="4879536"/>
            <wp:effectExtent l="0" t="0" r="4445" b="0"/>
            <wp:docPr id="40825549"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8"/>
                    <pic:cNvPicPr/>
                  </pic:nvPicPr>
                  <pic:blipFill>
                    <a:blip r:embed="rId50">
                      <a:extLst>
                        <a:ext uri="{28A0092B-C50C-407E-A947-70E740481C1C}">
                          <a14:useLocalDpi xmlns:a14="http://schemas.microsoft.com/office/drawing/2010/main" val="0"/>
                        </a:ext>
                      </a:extLst>
                    </a:blip>
                    <a:stretch>
                      <a:fillRect/>
                    </a:stretch>
                  </pic:blipFill>
                  <pic:spPr>
                    <a:xfrm>
                      <a:off x="0" y="0"/>
                      <a:ext cx="8682823" cy="4879536"/>
                    </a:xfrm>
                    <a:prstGeom prst="rect">
                      <a:avLst/>
                    </a:prstGeom>
                  </pic:spPr>
                </pic:pic>
              </a:graphicData>
            </a:graphic>
          </wp:inline>
        </w:drawing>
      </w:r>
    </w:p>
    <w:p w14:paraId="76D83AA8" w14:textId="01FEFCAD" w:rsidR="00CC2685" w:rsidRPr="009A673A" w:rsidRDefault="00CC2685">
      <w:pPr>
        <w:spacing w:after="0" w:line="240" w:lineRule="auto"/>
        <w:jc w:val="left"/>
        <w:rPr>
          <w:rFonts w:ascii="Times New Roman" w:hAnsi="Times New Roman" w:cs="Times New Roman"/>
          <w:color w:val="657C9C"/>
          <w:sz w:val="20"/>
          <w:szCs w:val="24"/>
          <w:lang w:eastAsia="ja-JP"/>
        </w:rPr>
      </w:pPr>
      <w:r w:rsidRPr="009A673A">
        <w:rPr>
          <w:rFonts w:ascii="Times New Roman" w:hAnsi="Times New Roman" w:cs="Times New Roman"/>
        </w:rPr>
        <w:br w:type="page"/>
      </w:r>
    </w:p>
    <w:p w14:paraId="0C4DDA91" w14:textId="4275576D" w:rsidR="00984F92" w:rsidRPr="009A673A" w:rsidRDefault="00984F92" w:rsidP="00984F92">
      <w:pPr>
        <w:pStyle w:val="Tabletext"/>
        <w:rPr>
          <w:rFonts w:ascii="Times New Roman" w:hAnsi="Times New Roman" w:cs="Times New Roman"/>
        </w:rPr>
      </w:pPr>
      <w:r w:rsidRPr="009A673A">
        <w:rPr>
          <w:rFonts w:ascii="Times New Roman" w:hAnsi="Times New Roman" w:cs="Times New Roman"/>
        </w:rPr>
        <w:lastRenderedPageBreak/>
        <w:t xml:space="preserve">Figure </w:t>
      </w:r>
      <w:r w:rsidRPr="009A673A">
        <w:rPr>
          <w:rFonts w:ascii="Times New Roman" w:hAnsi="Times New Roman" w:cs="Times New Roman"/>
        </w:rPr>
        <w:fldChar w:fldCharType="begin"/>
      </w:r>
      <w:r w:rsidRPr="009A673A">
        <w:rPr>
          <w:rFonts w:ascii="Times New Roman" w:hAnsi="Times New Roman" w:cs="Times New Roman"/>
        </w:rPr>
        <w:instrText xml:space="preserve"> STYLEREF 1 \s </w:instrText>
      </w:r>
      <w:r w:rsidRPr="009A673A">
        <w:rPr>
          <w:rFonts w:ascii="Times New Roman" w:hAnsi="Times New Roman" w:cs="Times New Roman"/>
        </w:rPr>
        <w:fldChar w:fldCharType="separate"/>
      </w:r>
      <w:r w:rsidR="003D1493">
        <w:rPr>
          <w:rFonts w:ascii="Times New Roman" w:hAnsi="Times New Roman" w:cs="Times New Roman"/>
          <w:noProof/>
        </w:rPr>
        <w:t>B</w:t>
      </w:r>
      <w:r w:rsidRPr="009A673A">
        <w:rPr>
          <w:rFonts w:ascii="Times New Roman" w:hAnsi="Times New Roman" w:cs="Times New Roman"/>
        </w:rPr>
        <w:fldChar w:fldCharType="end"/>
      </w:r>
      <w:r w:rsidRPr="009A673A">
        <w:rPr>
          <w:rFonts w:ascii="Times New Roman" w:hAnsi="Times New Roman" w:cs="Times New Roman"/>
        </w:rPr>
        <w:noBreakHyphen/>
      </w:r>
      <w:r w:rsidR="00636949" w:rsidRPr="009A673A">
        <w:rPr>
          <w:rFonts w:ascii="Times New Roman" w:hAnsi="Times New Roman" w:cs="Times New Roman"/>
        </w:rPr>
        <w:t>1</w:t>
      </w:r>
      <w:r w:rsidR="00AA631A">
        <w:rPr>
          <w:rFonts w:ascii="Times New Roman" w:hAnsi="Times New Roman" w:cs="Times New Roman" w:hint="eastAsia"/>
        </w:rPr>
        <w:t>8</w:t>
      </w:r>
      <w:r w:rsidR="00636949" w:rsidRPr="009A673A">
        <w:rPr>
          <w:rFonts w:ascii="Times New Roman" w:hAnsi="Times New Roman" w:cs="Times New Roman"/>
        </w:rPr>
        <w:t xml:space="preserve"> </w:t>
      </w:r>
      <w:r w:rsidRPr="009A673A">
        <w:rPr>
          <w:rFonts w:ascii="Times New Roman" w:hAnsi="Times New Roman" w:cs="Times New Roman"/>
        </w:rPr>
        <w:t xml:space="preserve">Validation: medication use for </w:t>
      </w:r>
      <w:r w:rsidR="00B0715D" w:rsidRPr="009A673A">
        <w:rPr>
          <w:rFonts w:ascii="Times New Roman" w:hAnsi="Times New Roman" w:cs="Times New Roman"/>
        </w:rPr>
        <w:t xml:space="preserve">diabetes </w:t>
      </w:r>
      <w:r w:rsidR="00F46404" w:rsidRPr="009A673A">
        <w:rPr>
          <w:rFonts w:ascii="Times New Roman" w:hAnsi="Times New Roman" w:cs="Times New Roman"/>
        </w:rPr>
        <w:t>– NHNS and projected IMPACT</w:t>
      </w:r>
      <w:r w:rsidR="00F46404" w:rsidRPr="009A673A">
        <w:rPr>
          <w:rFonts w:ascii="Times New Roman" w:hAnsi="Times New Roman" w:cs="Times New Roman"/>
          <w:vertAlign w:val="subscript"/>
        </w:rPr>
        <w:t>NCD</w:t>
      </w:r>
      <w:r w:rsidR="00F44E33">
        <w:rPr>
          <w:rFonts w:ascii="Times New Roman" w:hAnsi="Times New Roman" w:cs="Times New Roman"/>
          <w:vertAlign w:val="subscript"/>
          <w:lang w:val="en-GB"/>
        </w:rPr>
        <w:t>-JPN</w:t>
      </w:r>
      <w:r w:rsidR="00F46404" w:rsidRPr="009A673A">
        <w:rPr>
          <w:rFonts w:ascii="Times New Roman" w:hAnsi="Times New Roman" w:cs="Times New Roman"/>
        </w:rPr>
        <w:t xml:space="preserve"> trends</w:t>
      </w:r>
      <w:r w:rsidRPr="009A673A">
        <w:rPr>
          <w:rFonts w:ascii="Times New Roman" w:hAnsi="Times New Roman" w:cs="Times New Roman"/>
        </w:rPr>
        <w:t xml:space="preserve"> by year and age for men</w:t>
      </w:r>
    </w:p>
    <w:p w14:paraId="17A422A0" w14:textId="05343354" w:rsidR="007F563C" w:rsidRPr="009A673A" w:rsidRDefault="00414EE4" w:rsidP="007F563C">
      <w:pPr>
        <w:pStyle w:val="Tabletext"/>
        <w:rPr>
          <w:rFonts w:ascii="Times New Roman" w:hAnsi="Times New Roman" w:cs="Times New Roman"/>
        </w:rPr>
      </w:pPr>
      <w:r w:rsidRPr="009A673A">
        <w:rPr>
          <w:rFonts w:ascii="Times New Roman" w:hAnsi="Times New Roman" w:cs="Times New Roman"/>
          <w:noProof/>
        </w:rPr>
        <w:drawing>
          <wp:inline distT="0" distB="0" distL="0" distR="0" wp14:anchorId="34AE2BD6" wp14:editId="04B25D67">
            <wp:extent cx="8857614" cy="4977765"/>
            <wp:effectExtent l="0" t="0" r="635" b="0"/>
            <wp:docPr id="1070251824" name="図 19" descr="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9"/>
                    <pic:cNvPicPr/>
                  </pic:nvPicPr>
                  <pic:blipFill>
                    <a:blip r:embed="rId51">
                      <a:extLst>
                        <a:ext uri="{28A0092B-C50C-407E-A947-70E740481C1C}">
                          <a14:useLocalDpi xmlns:a14="http://schemas.microsoft.com/office/drawing/2010/main" val="0"/>
                        </a:ext>
                      </a:extLst>
                    </a:blip>
                    <a:stretch>
                      <a:fillRect/>
                    </a:stretch>
                  </pic:blipFill>
                  <pic:spPr>
                    <a:xfrm>
                      <a:off x="0" y="0"/>
                      <a:ext cx="8857614" cy="4977765"/>
                    </a:xfrm>
                    <a:prstGeom prst="rect">
                      <a:avLst/>
                    </a:prstGeom>
                  </pic:spPr>
                </pic:pic>
              </a:graphicData>
            </a:graphic>
          </wp:inline>
        </w:drawing>
      </w:r>
    </w:p>
    <w:p w14:paraId="717A2385" w14:textId="009B2D0C" w:rsidR="00567A6C" w:rsidRDefault="003B2ABE" w:rsidP="005A0D71">
      <w:pPr>
        <w:pStyle w:val="Tabletext"/>
        <w:rPr>
          <w:rFonts w:ascii="Times New Roman" w:hAnsi="Times New Roman" w:cs="Times New Roman"/>
        </w:rPr>
      </w:pPr>
      <w:r w:rsidRPr="009A673A">
        <w:rPr>
          <w:rFonts w:ascii="Times New Roman" w:hAnsi="Times New Roman" w:cs="Times New Roman"/>
        </w:rPr>
        <w:br w:type="page"/>
      </w:r>
      <w:r w:rsidR="005A0D71" w:rsidRPr="009A673A">
        <w:rPr>
          <w:rFonts w:ascii="Times New Roman" w:hAnsi="Times New Roman" w:cs="Times New Roman"/>
        </w:rPr>
        <w:lastRenderedPageBreak/>
        <w:t xml:space="preserve">Figure </w:t>
      </w:r>
      <w:r w:rsidR="005A0D71" w:rsidRPr="009A673A">
        <w:rPr>
          <w:rFonts w:ascii="Times New Roman" w:hAnsi="Times New Roman" w:cs="Times New Roman"/>
        </w:rPr>
        <w:fldChar w:fldCharType="begin"/>
      </w:r>
      <w:r w:rsidR="005A0D71" w:rsidRPr="009A673A">
        <w:rPr>
          <w:rFonts w:ascii="Times New Roman" w:hAnsi="Times New Roman" w:cs="Times New Roman"/>
        </w:rPr>
        <w:instrText xml:space="preserve"> STYLEREF 1 \s </w:instrText>
      </w:r>
      <w:r w:rsidR="005A0D71" w:rsidRPr="009A673A">
        <w:rPr>
          <w:rFonts w:ascii="Times New Roman" w:hAnsi="Times New Roman" w:cs="Times New Roman"/>
        </w:rPr>
        <w:fldChar w:fldCharType="separate"/>
      </w:r>
      <w:r w:rsidR="003D1493">
        <w:rPr>
          <w:rFonts w:ascii="Times New Roman" w:hAnsi="Times New Roman" w:cs="Times New Roman"/>
          <w:noProof/>
        </w:rPr>
        <w:t>B</w:t>
      </w:r>
      <w:r w:rsidR="005A0D71" w:rsidRPr="009A673A">
        <w:rPr>
          <w:rFonts w:ascii="Times New Roman" w:hAnsi="Times New Roman" w:cs="Times New Roman"/>
        </w:rPr>
        <w:fldChar w:fldCharType="end"/>
      </w:r>
      <w:r w:rsidR="005A0D71" w:rsidRPr="009A673A">
        <w:rPr>
          <w:rFonts w:ascii="Times New Roman" w:hAnsi="Times New Roman" w:cs="Times New Roman"/>
        </w:rPr>
        <w:noBreakHyphen/>
        <w:t>1</w:t>
      </w:r>
      <w:r w:rsidR="00AA631A">
        <w:rPr>
          <w:rFonts w:ascii="Times New Roman" w:hAnsi="Times New Roman" w:cs="Times New Roman" w:hint="eastAsia"/>
        </w:rPr>
        <w:t>9</w:t>
      </w:r>
      <w:r w:rsidR="005A0D71" w:rsidRPr="009A673A">
        <w:rPr>
          <w:rFonts w:ascii="Times New Roman" w:hAnsi="Times New Roman" w:cs="Times New Roman"/>
        </w:rPr>
        <w:t xml:space="preserve"> Validation: medication use for diabetes – NHNS and projected IMPACT</w:t>
      </w:r>
      <w:r w:rsidR="005A0D71" w:rsidRPr="009A673A">
        <w:rPr>
          <w:rFonts w:ascii="Times New Roman" w:hAnsi="Times New Roman" w:cs="Times New Roman"/>
          <w:vertAlign w:val="subscript"/>
        </w:rPr>
        <w:t>NCD</w:t>
      </w:r>
      <w:r w:rsidR="00F44E33">
        <w:rPr>
          <w:rFonts w:ascii="Times New Roman" w:hAnsi="Times New Roman" w:cs="Times New Roman"/>
          <w:vertAlign w:val="subscript"/>
          <w:lang w:val="en-GB"/>
        </w:rPr>
        <w:t>-JPN</w:t>
      </w:r>
      <w:r w:rsidR="005A0D71" w:rsidRPr="009A673A">
        <w:rPr>
          <w:rFonts w:ascii="Times New Roman" w:hAnsi="Times New Roman" w:cs="Times New Roman"/>
        </w:rPr>
        <w:t xml:space="preserve"> trends by year</w:t>
      </w:r>
      <w:r w:rsidR="00D646B3">
        <w:rPr>
          <w:rFonts w:ascii="Times New Roman" w:hAnsi="Times New Roman" w:cs="Times New Roman"/>
        </w:rPr>
        <w:t xml:space="preserve">, </w:t>
      </w:r>
      <w:r w:rsidR="005A0D71" w:rsidRPr="009A673A">
        <w:rPr>
          <w:rFonts w:ascii="Times New Roman" w:hAnsi="Times New Roman" w:cs="Times New Roman"/>
        </w:rPr>
        <w:t>age</w:t>
      </w:r>
      <w:r w:rsidR="00D646B3">
        <w:rPr>
          <w:rFonts w:ascii="Times New Roman" w:hAnsi="Times New Roman" w:cs="Times New Roman"/>
        </w:rPr>
        <w:t>,</w:t>
      </w:r>
      <w:r w:rsidR="005A0D71">
        <w:rPr>
          <w:rFonts w:ascii="Times New Roman" w:hAnsi="Times New Roman" w:cs="Times New Roman" w:hint="eastAsia"/>
        </w:rPr>
        <w:t xml:space="preserve"> and sex</w:t>
      </w:r>
    </w:p>
    <w:p w14:paraId="2CDAD8D3" w14:textId="46101172" w:rsidR="005A0D71" w:rsidRPr="009A673A" w:rsidRDefault="00567A6C" w:rsidP="005A0D71">
      <w:pPr>
        <w:pStyle w:val="Tabletext"/>
        <w:rPr>
          <w:rFonts w:ascii="Times New Roman" w:hAnsi="Times New Roman" w:cs="Times New Roman"/>
        </w:rPr>
      </w:pPr>
      <w:r>
        <w:rPr>
          <w:rFonts w:ascii="Times New Roman" w:hAnsi="Times New Roman" w:cs="Times New Roman" w:hint="eastAsia"/>
          <w:noProof/>
        </w:rPr>
        <w:drawing>
          <wp:inline distT="0" distB="0" distL="0" distR="0" wp14:anchorId="3707404A" wp14:editId="2401DEF3">
            <wp:extent cx="8858250" cy="4429125"/>
            <wp:effectExtent l="0" t="0" r="0" b="9525"/>
            <wp:docPr id="860121970"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858250" cy="4429125"/>
                    </a:xfrm>
                    <a:prstGeom prst="rect">
                      <a:avLst/>
                    </a:prstGeom>
                    <a:noFill/>
                    <a:ln>
                      <a:noFill/>
                    </a:ln>
                  </pic:spPr>
                </pic:pic>
              </a:graphicData>
            </a:graphic>
          </wp:inline>
        </w:drawing>
      </w:r>
    </w:p>
    <w:p w14:paraId="7525F59F" w14:textId="77777777" w:rsidR="005A0D71" w:rsidRDefault="005A0D71">
      <w:pPr>
        <w:spacing w:after="0" w:line="240" w:lineRule="auto"/>
        <w:jc w:val="left"/>
        <w:rPr>
          <w:rFonts w:ascii="Times New Roman" w:hAnsi="Times New Roman" w:cs="Times New Roman"/>
        </w:rPr>
      </w:pPr>
    </w:p>
    <w:p w14:paraId="26CF9253" w14:textId="3E4EEEA5" w:rsidR="005A0D71" w:rsidRDefault="005A0D71">
      <w:pPr>
        <w:spacing w:after="0" w:line="240" w:lineRule="auto"/>
        <w:jc w:val="left"/>
        <w:rPr>
          <w:rFonts w:ascii="Times New Roman" w:hAnsi="Times New Roman" w:cs="Times New Roman"/>
        </w:rPr>
      </w:pPr>
      <w:r>
        <w:rPr>
          <w:rFonts w:ascii="Times New Roman" w:hAnsi="Times New Roman" w:cs="Times New Roman"/>
        </w:rPr>
        <w:br w:type="page"/>
      </w:r>
    </w:p>
    <w:p w14:paraId="2BCBBCDC" w14:textId="77777777" w:rsidR="003B2ABE" w:rsidRPr="009A673A" w:rsidRDefault="003B2ABE">
      <w:pPr>
        <w:spacing w:after="0" w:line="240" w:lineRule="auto"/>
        <w:jc w:val="left"/>
        <w:rPr>
          <w:rFonts w:ascii="Times New Roman" w:hAnsi="Times New Roman" w:cs="Times New Roman"/>
          <w:color w:val="657C9C"/>
          <w:sz w:val="20"/>
          <w:szCs w:val="24"/>
          <w:lang w:eastAsia="ja-JP"/>
        </w:rPr>
      </w:pPr>
    </w:p>
    <w:p w14:paraId="54B12C41" w14:textId="38430768" w:rsidR="003B2ABE" w:rsidRPr="009A673A" w:rsidRDefault="003B2ABE" w:rsidP="003B2ABE">
      <w:pPr>
        <w:pStyle w:val="Heading3"/>
        <w:rPr>
          <w:rFonts w:ascii="Times New Roman" w:hAnsi="Times New Roman" w:cs="Times New Roman"/>
          <w:lang w:eastAsia="ja-JP"/>
        </w:rPr>
      </w:pPr>
      <w:bookmarkStart w:id="539" w:name="_Toc190955341"/>
      <w:r w:rsidRPr="009A673A">
        <w:rPr>
          <w:rFonts w:ascii="Times New Roman" w:hAnsi="Times New Roman" w:cs="Times New Roman"/>
        </w:rPr>
        <w:t xml:space="preserve">Medication use for </w:t>
      </w:r>
      <w:r w:rsidR="0001388D" w:rsidRPr="009A673A">
        <w:rPr>
          <w:rFonts w:ascii="Times New Roman" w:hAnsi="Times New Roman" w:cs="Times New Roman"/>
        </w:rPr>
        <w:t>hyperlipidemia</w:t>
      </w:r>
      <w:bookmarkEnd w:id="539"/>
    </w:p>
    <w:p w14:paraId="2BFBAAE8" w14:textId="327745A2" w:rsidR="003B2ABE" w:rsidRPr="009A673A" w:rsidRDefault="003B2ABE" w:rsidP="003B2ABE">
      <w:pPr>
        <w:pStyle w:val="Tabletext"/>
        <w:rPr>
          <w:rFonts w:ascii="Times New Roman" w:hAnsi="Times New Roman" w:cs="Times New Roman"/>
        </w:rPr>
      </w:pPr>
      <w:r w:rsidRPr="009A673A">
        <w:rPr>
          <w:rFonts w:ascii="Times New Roman" w:hAnsi="Times New Roman" w:cs="Times New Roman"/>
        </w:rPr>
        <w:t xml:space="preserve">Figure </w:t>
      </w:r>
      <w:r w:rsidRPr="009A673A">
        <w:rPr>
          <w:rFonts w:ascii="Times New Roman" w:hAnsi="Times New Roman" w:cs="Times New Roman"/>
        </w:rPr>
        <w:fldChar w:fldCharType="begin"/>
      </w:r>
      <w:r w:rsidRPr="009A673A">
        <w:rPr>
          <w:rFonts w:ascii="Times New Roman" w:hAnsi="Times New Roman" w:cs="Times New Roman"/>
        </w:rPr>
        <w:instrText xml:space="preserve"> STYLEREF 1 \s </w:instrText>
      </w:r>
      <w:r w:rsidRPr="009A673A">
        <w:rPr>
          <w:rFonts w:ascii="Times New Roman" w:hAnsi="Times New Roman" w:cs="Times New Roman"/>
        </w:rPr>
        <w:fldChar w:fldCharType="separate"/>
      </w:r>
      <w:r w:rsidR="003D1493">
        <w:rPr>
          <w:rFonts w:ascii="Times New Roman" w:hAnsi="Times New Roman" w:cs="Times New Roman"/>
          <w:noProof/>
        </w:rPr>
        <w:t>B</w:t>
      </w:r>
      <w:r w:rsidRPr="009A673A">
        <w:rPr>
          <w:rFonts w:ascii="Times New Roman" w:hAnsi="Times New Roman" w:cs="Times New Roman"/>
        </w:rPr>
        <w:fldChar w:fldCharType="end"/>
      </w:r>
      <w:r w:rsidRPr="009A673A">
        <w:rPr>
          <w:rFonts w:ascii="Times New Roman" w:hAnsi="Times New Roman" w:cs="Times New Roman"/>
        </w:rPr>
        <w:noBreakHyphen/>
      </w:r>
      <w:r w:rsidR="00AA631A">
        <w:rPr>
          <w:rFonts w:ascii="Times New Roman" w:hAnsi="Times New Roman" w:cs="Times New Roman" w:hint="eastAsia"/>
        </w:rPr>
        <w:t>20</w:t>
      </w:r>
      <w:r w:rsidR="008039FA" w:rsidRPr="009A673A">
        <w:rPr>
          <w:rFonts w:ascii="Times New Roman" w:hAnsi="Times New Roman" w:cs="Times New Roman"/>
        </w:rPr>
        <w:t xml:space="preserve"> </w:t>
      </w:r>
      <w:r w:rsidRPr="009A673A">
        <w:rPr>
          <w:rFonts w:ascii="Times New Roman" w:hAnsi="Times New Roman" w:cs="Times New Roman"/>
        </w:rPr>
        <w:t xml:space="preserve">Validation: medication use for </w:t>
      </w:r>
      <w:r w:rsidR="0001388D" w:rsidRPr="009A673A">
        <w:rPr>
          <w:rFonts w:ascii="Times New Roman" w:hAnsi="Times New Roman" w:cs="Times New Roman"/>
        </w:rPr>
        <w:t>hyperlipidemia</w:t>
      </w:r>
      <w:r w:rsidR="00F46404" w:rsidRPr="009A673A">
        <w:rPr>
          <w:rFonts w:ascii="Times New Roman" w:hAnsi="Times New Roman" w:cs="Times New Roman"/>
        </w:rPr>
        <w:t xml:space="preserve"> – NHNS and projected IMPACT</w:t>
      </w:r>
      <w:r w:rsidR="00F46404" w:rsidRPr="009A673A">
        <w:rPr>
          <w:rFonts w:ascii="Times New Roman" w:hAnsi="Times New Roman" w:cs="Times New Roman"/>
          <w:vertAlign w:val="subscript"/>
        </w:rPr>
        <w:t>NCD</w:t>
      </w:r>
      <w:r w:rsidR="00F44E33">
        <w:rPr>
          <w:rFonts w:ascii="Times New Roman" w:hAnsi="Times New Roman" w:cs="Times New Roman"/>
          <w:vertAlign w:val="subscript"/>
          <w:lang w:val="en-GB"/>
        </w:rPr>
        <w:t>-JPN</w:t>
      </w:r>
      <w:r w:rsidR="00F46404" w:rsidRPr="009A673A">
        <w:rPr>
          <w:rFonts w:ascii="Times New Roman" w:hAnsi="Times New Roman" w:cs="Times New Roman"/>
        </w:rPr>
        <w:t xml:space="preserve"> trends</w:t>
      </w:r>
      <w:r w:rsidRPr="009A673A">
        <w:rPr>
          <w:rFonts w:ascii="Times New Roman" w:hAnsi="Times New Roman" w:cs="Times New Roman"/>
        </w:rPr>
        <w:t xml:space="preserve"> by year and age for women</w:t>
      </w:r>
    </w:p>
    <w:p w14:paraId="306FA24F" w14:textId="77777777" w:rsidR="0001388D" w:rsidRPr="009A673A" w:rsidRDefault="0001388D" w:rsidP="007F563C">
      <w:pPr>
        <w:pStyle w:val="Tabletext"/>
        <w:rPr>
          <w:rFonts w:ascii="Times New Roman" w:hAnsi="Times New Roman" w:cs="Times New Roman"/>
        </w:rPr>
      </w:pPr>
      <w:r w:rsidRPr="009A673A">
        <w:rPr>
          <w:rFonts w:ascii="Times New Roman" w:hAnsi="Times New Roman" w:cs="Times New Roman"/>
          <w:noProof/>
        </w:rPr>
        <w:drawing>
          <wp:inline distT="0" distB="0" distL="0" distR="0" wp14:anchorId="53AAFD8C" wp14:editId="21D6479A">
            <wp:extent cx="8690777" cy="4884007"/>
            <wp:effectExtent l="0" t="0" r="0" b="0"/>
            <wp:docPr id="93511507"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0"/>
                    <pic:cNvPicPr/>
                  </pic:nvPicPr>
                  <pic:blipFill>
                    <a:blip r:embed="rId53">
                      <a:extLst>
                        <a:ext uri="{28A0092B-C50C-407E-A947-70E740481C1C}">
                          <a14:useLocalDpi xmlns:a14="http://schemas.microsoft.com/office/drawing/2010/main" val="0"/>
                        </a:ext>
                      </a:extLst>
                    </a:blip>
                    <a:stretch>
                      <a:fillRect/>
                    </a:stretch>
                  </pic:blipFill>
                  <pic:spPr>
                    <a:xfrm>
                      <a:off x="0" y="0"/>
                      <a:ext cx="8690777" cy="4884007"/>
                    </a:xfrm>
                    <a:prstGeom prst="rect">
                      <a:avLst/>
                    </a:prstGeom>
                  </pic:spPr>
                </pic:pic>
              </a:graphicData>
            </a:graphic>
          </wp:inline>
        </w:drawing>
      </w:r>
    </w:p>
    <w:p w14:paraId="6A3DC70C" w14:textId="1CA21D36" w:rsidR="0001388D" w:rsidRPr="009A673A" w:rsidRDefault="0001388D">
      <w:pPr>
        <w:spacing w:after="0" w:line="240" w:lineRule="auto"/>
        <w:jc w:val="left"/>
        <w:rPr>
          <w:rFonts w:ascii="Times New Roman" w:hAnsi="Times New Roman" w:cs="Times New Roman"/>
          <w:color w:val="657C9C"/>
          <w:sz w:val="20"/>
          <w:szCs w:val="24"/>
          <w:lang w:eastAsia="ja-JP"/>
        </w:rPr>
      </w:pPr>
    </w:p>
    <w:p w14:paraId="315F7AC5" w14:textId="21ACB3FA" w:rsidR="007F563C" w:rsidRPr="009A673A" w:rsidRDefault="00C172D6" w:rsidP="007F563C">
      <w:pPr>
        <w:pStyle w:val="Tabletext"/>
        <w:rPr>
          <w:rFonts w:ascii="Times New Roman" w:hAnsi="Times New Roman" w:cs="Times New Roman"/>
        </w:rPr>
      </w:pPr>
      <w:r w:rsidRPr="009A673A">
        <w:rPr>
          <w:rFonts w:ascii="Times New Roman" w:hAnsi="Times New Roman" w:cs="Times New Roman"/>
        </w:rPr>
        <w:t xml:space="preserve">Figure </w:t>
      </w:r>
      <w:r w:rsidRPr="009A673A">
        <w:rPr>
          <w:rFonts w:ascii="Times New Roman" w:hAnsi="Times New Roman" w:cs="Times New Roman"/>
        </w:rPr>
        <w:fldChar w:fldCharType="begin"/>
      </w:r>
      <w:r w:rsidRPr="009A673A">
        <w:rPr>
          <w:rFonts w:ascii="Times New Roman" w:hAnsi="Times New Roman" w:cs="Times New Roman"/>
        </w:rPr>
        <w:instrText xml:space="preserve"> STYLEREF 1 \s </w:instrText>
      </w:r>
      <w:r w:rsidRPr="009A673A">
        <w:rPr>
          <w:rFonts w:ascii="Times New Roman" w:hAnsi="Times New Roman" w:cs="Times New Roman"/>
        </w:rPr>
        <w:fldChar w:fldCharType="separate"/>
      </w:r>
      <w:r w:rsidR="003D1493">
        <w:rPr>
          <w:rFonts w:ascii="Times New Roman" w:hAnsi="Times New Roman" w:cs="Times New Roman"/>
          <w:noProof/>
        </w:rPr>
        <w:t>B</w:t>
      </w:r>
      <w:r w:rsidRPr="009A673A">
        <w:rPr>
          <w:rFonts w:ascii="Times New Roman" w:hAnsi="Times New Roman" w:cs="Times New Roman"/>
        </w:rPr>
        <w:fldChar w:fldCharType="end"/>
      </w:r>
      <w:r w:rsidRPr="009A673A">
        <w:rPr>
          <w:rFonts w:ascii="Times New Roman" w:hAnsi="Times New Roman" w:cs="Times New Roman"/>
        </w:rPr>
        <w:noBreakHyphen/>
      </w:r>
      <w:r w:rsidR="00AA631A">
        <w:rPr>
          <w:rFonts w:ascii="Times New Roman" w:hAnsi="Times New Roman" w:cs="Times New Roman" w:hint="eastAsia"/>
        </w:rPr>
        <w:t>21</w:t>
      </w:r>
      <w:r w:rsidRPr="009A673A">
        <w:rPr>
          <w:rFonts w:ascii="Times New Roman" w:hAnsi="Times New Roman" w:cs="Times New Roman"/>
        </w:rPr>
        <w:t xml:space="preserve"> Validation: medication use for </w:t>
      </w:r>
      <w:r w:rsidR="0001388D" w:rsidRPr="009A673A">
        <w:rPr>
          <w:rFonts w:ascii="Times New Roman" w:hAnsi="Times New Roman" w:cs="Times New Roman"/>
        </w:rPr>
        <w:t>hyperlipidemia</w:t>
      </w:r>
      <w:r w:rsidR="00F46404" w:rsidRPr="009A673A">
        <w:rPr>
          <w:rFonts w:ascii="Times New Roman" w:hAnsi="Times New Roman" w:cs="Times New Roman"/>
        </w:rPr>
        <w:t xml:space="preserve"> – NHNS and projected IMPACT</w:t>
      </w:r>
      <w:r w:rsidR="00F46404" w:rsidRPr="009A673A">
        <w:rPr>
          <w:rFonts w:ascii="Times New Roman" w:hAnsi="Times New Roman" w:cs="Times New Roman"/>
          <w:vertAlign w:val="subscript"/>
        </w:rPr>
        <w:t>NCD</w:t>
      </w:r>
      <w:r w:rsidR="00F44E33">
        <w:rPr>
          <w:rFonts w:ascii="Times New Roman" w:hAnsi="Times New Roman" w:cs="Times New Roman"/>
          <w:vertAlign w:val="subscript"/>
          <w:lang w:val="en-GB"/>
        </w:rPr>
        <w:t>-JPN</w:t>
      </w:r>
      <w:r w:rsidR="00F46404" w:rsidRPr="009A673A">
        <w:rPr>
          <w:rFonts w:ascii="Times New Roman" w:hAnsi="Times New Roman" w:cs="Times New Roman"/>
        </w:rPr>
        <w:t xml:space="preserve"> trends</w:t>
      </w:r>
      <w:r w:rsidRPr="009A673A">
        <w:rPr>
          <w:rFonts w:ascii="Times New Roman" w:hAnsi="Times New Roman" w:cs="Times New Roman"/>
        </w:rPr>
        <w:t xml:space="preserve"> by year and age for men</w:t>
      </w:r>
    </w:p>
    <w:p w14:paraId="0223AC41" w14:textId="06F1302F" w:rsidR="007F563C" w:rsidRPr="009A673A" w:rsidRDefault="00A4323F" w:rsidP="007F563C">
      <w:pPr>
        <w:pStyle w:val="Tabletext"/>
        <w:rPr>
          <w:rFonts w:ascii="Times New Roman" w:hAnsi="Times New Roman" w:cs="Times New Roman"/>
        </w:rPr>
      </w:pPr>
      <w:r w:rsidRPr="009A673A">
        <w:rPr>
          <w:rFonts w:ascii="Times New Roman" w:hAnsi="Times New Roman" w:cs="Times New Roman"/>
          <w:noProof/>
        </w:rPr>
        <w:drawing>
          <wp:inline distT="0" distB="0" distL="0" distR="0" wp14:anchorId="5EC4E750" wp14:editId="50745391">
            <wp:extent cx="8857614" cy="4977765"/>
            <wp:effectExtent l="0" t="0" r="635" b="0"/>
            <wp:docPr id="2039528994"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2"/>
                    <pic:cNvPicPr/>
                  </pic:nvPicPr>
                  <pic:blipFill>
                    <a:blip r:embed="rId54">
                      <a:extLst>
                        <a:ext uri="{28A0092B-C50C-407E-A947-70E740481C1C}">
                          <a14:useLocalDpi xmlns:a14="http://schemas.microsoft.com/office/drawing/2010/main" val="0"/>
                        </a:ext>
                      </a:extLst>
                    </a:blip>
                    <a:stretch>
                      <a:fillRect/>
                    </a:stretch>
                  </pic:blipFill>
                  <pic:spPr>
                    <a:xfrm>
                      <a:off x="0" y="0"/>
                      <a:ext cx="8857614" cy="4977765"/>
                    </a:xfrm>
                    <a:prstGeom prst="rect">
                      <a:avLst/>
                    </a:prstGeom>
                  </pic:spPr>
                </pic:pic>
              </a:graphicData>
            </a:graphic>
          </wp:inline>
        </w:drawing>
      </w:r>
    </w:p>
    <w:p w14:paraId="501063FC" w14:textId="77777777" w:rsidR="00A901A0" w:rsidRDefault="00A901A0">
      <w:pPr>
        <w:spacing w:after="0" w:line="240" w:lineRule="auto"/>
        <w:jc w:val="left"/>
        <w:rPr>
          <w:rFonts w:ascii="Times New Roman" w:hAnsi="Times New Roman" w:cs="Times New Roman"/>
        </w:rPr>
      </w:pPr>
      <w:r>
        <w:rPr>
          <w:rFonts w:ascii="Times New Roman" w:hAnsi="Times New Roman" w:cs="Times New Roman"/>
        </w:rPr>
        <w:br w:type="page"/>
      </w:r>
    </w:p>
    <w:p w14:paraId="6213C718" w14:textId="6EE22489" w:rsidR="00A901A0" w:rsidRDefault="00A901A0" w:rsidP="00A901A0">
      <w:pPr>
        <w:pStyle w:val="Tabletext"/>
      </w:pPr>
      <w:r w:rsidRPr="009A673A">
        <w:lastRenderedPageBreak/>
        <w:t xml:space="preserve">Figure </w:t>
      </w:r>
      <w:r w:rsidRPr="009A673A">
        <w:fldChar w:fldCharType="begin"/>
      </w:r>
      <w:r w:rsidRPr="009A673A">
        <w:instrText xml:space="preserve"> STYLEREF 1 \s </w:instrText>
      </w:r>
      <w:r w:rsidRPr="009A673A">
        <w:fldChar w:fldCharType="separate"/>
      </w:r>
      <w:r w:rsidR="003D1493">
        <w:rPr>
          <w:noProof/>
        </w:rPr>
        <w:t>B</w:t>
      </w:r>
      <w:r w:rsidRPr="009A673A">
        <w:fldChar w:fldCharType="end"/>
      </w:r>
      <w:r w:rsidRPr="009A673A">
        <w:noBreakHyphen/>
      </w:r>
      <w:r w:rsidR="00AA631A">
        <w:rPr>
          <w:rFonts w:hint="eastAsia"/>
        </w:rPr>
        <w:t>22</w:t>
      </w:r>
      <w:r w:rsidRPr="009A673A">
        <w:t xml:space="preserve"> Validation: medication use for hyperlipidemia – NHNS and projected IMPACT</w:t>
      </w:r>
      <w:r w:rsidRPr="009A673A">
        <w:rPr>
          <w:vertAlign w:val="subscript"/>
        </w:rPr>
        <w:t>NCD</w:t>
      </w:r>
      <w:r w:rsidR="00F44E33">
        <w:rPr>
          <w:rFonts w:ascii="Times New Roman" w:hAnsi="Times New Roman" w:cs="Times New Roman"/>
          <w:vertAlign w:val="subscript"/>
          <w:lang w:val="en-GB"/>
        </w:rPr>
        <w:t>-JPN</w:t>
      </w:r>
      <w:r w:rsidRPr="009A673A">
        <w:t xml:space="preserve"> trends by yea</w:t>
      </w:r>
      <w:r w:rsidR="00D646B3">
        <w:t>r,</w:t>
      </w:r>
      <w:r w:rsidRPr="009A673A">
        <w:t xml:space="preserve"> age</w:t>
      </w:r>
      <w:r w:rsidR="00D646B3">
        <w:t>,</w:t>
      </w:r>
      <w:r w:rsidRPr="009A673A">
        <w:t xml:space="preserve"> </w:t>
      </w:r>
      <w:r>
        <w:rPr>
          <w:rFonts w:hint="eastAsia"/>
        </w:rPr>
        <w:t>and sex</w:t>
      </w:r>
    </w:p>
    <w:p w14:paraId="033AE451" w14:textId="77777777" w:rsidR="00A901A0" w:rsidRDefault="00A901A0" w:rsidP="00A901A0">
      <w:pPr>
        <w:pStyle w:val="Tabletext"/>
      </w:pPr>
    </w:p>
    <w:p w14:paraId="70C43B9B" w14:textId="1E00D4FB" w:rsidR="000D4098" w:rsidRPr="009A673A" w:rsidRDefault="00314607" w:rsidP="00341ECB">
      <w:pPr>
        <w:pStyle w:val="Tabletext"/>
      </w:pPr>
      <w:r>
        <w:rPr>
          <w:noProof/>
        </w:rPr>
        <w:drawing>
          <wp:inline distT="0" distB="0" distL="0" distR="0" wp14:anchorId="6F2F7F5F" wp14:editId="583FD602">
            <wp:extent cx="8858250" cy="4429125"/>
            <wp:effectExtent l="0" t="0" r="0" b="9525"/>
            <wp:docPr id="278880275"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858250" cy="4429125"/>
                    </a:xfrm>
                    <a:prstGeom prst="rect">
                      <a:avLst/>
                    </a:prstGeom>
                    <a:noFill/>
                    <a:ln>
                      <a:noFill/>
                    </a:ln>
                  </pic:spPr>
                </pic:pic>
              </a:graphicData>
            </a:graphic>
          </wp:inline>
        </w:drawing>
      </w:r>
      <w:r w:rsidR="000D4098" w:rsidRPr="009A673A">
        <w:br w:type="page"/>
      </w:r>
    </w:p>
    <w:p w14:paraId="683CD2FE" w14:textId="0F2DE6D6" w:rsidR="000D4098" w:rsidRPr="009A673A" w:rsidRDefault="000D4098" w:rsidP="000D4098">
      <w:pPr>
        <w:pStyle w:val="Heading3"/>
        <w:rPr>
          <w:rFonts w:ascii="Times New Roman" w:hAnsi="Times New Roman" w:cs="Times New Roman"/>
        </w:rPr>
      </w:pPr>
      <w:bookmarkStart w:id="540" w:name="_Toc190955342"/>
      <w:r w:rsidRPr="009A673A">
        <w:rPr>
          <w:rFonts w:ascii="Times New Roman" w:hAnsi="Times New Roman" w:cs="Times New Roman"/>
        </w:rPr>
        <w:lastRenderedPageBreak/>
        <w:t xml:space="preserve">Medication use for </w:t>
      </w:r>
      <w:r w:rsidR="00601421" w:rsidRPr="009A673A">
        <w:rPr>
          <w:rFonts w:ascii="Times New Roman" w:hAnsi="Times New Roman" w:cs="Times New Roman"/>
        </w:rPr>
        <w:t>hypertension</w:t>
      </w:r>
      <w:bookmarkEnd w:id="540"/>
    </w:p>
    <w:p w14:paraId="07DC7DF7" w14:textId="4C6AA0CC" w:rsidR="00B475E6" w:rsidRPr="009A673A" w:rsidRDefault="000D4098" w:rsidP="007F563C">
      <w:pPr>
        <w:pStyle w:val="Tabletext"/>
        <w:rPr>
          <w:rFonts w:ascii="Times New Roman" w:hAnsi="Times New Roman" w:cs="Times New Roman"/>
        </w:rPr>
      </w:pPr>
      <w:r w:rsidRPr="009A673A">
        <w:rPr>
          <w:rFonts w:ascii="Times New Roman" w:hAnsi="Times New Roman" w:cs="Times New Roman"/>
        </w:rPr>
        <w:t xml:space="preserve">Figure </w:t>
      </w:r>
      <w:r w:rsidRPr="009A673A">
        <w:rPr>
          <w:rFonts w:ascii="Times New Roman" w:hAnsi="Times New Roman" w:cs="Times New Roman"/>
        </w:rPr>
        <w:fldChar w:fldCharType="begin"/>
      </w:r>
      <w:r w:rsidRPr="009A673A">
        <w:rPr>
          <w:rFonts w:ascii="Times New Roman" w:hAnsi="Times New Roman" w:cs="Times New Roman"/>
        </w:rPr>
        <w:instrText xml:space="preserve"> STYLEREF 1 \s </w:instrText>
      </w:r>
      <w:r w:rsidRPr="009A673A">
        <w:rPr>
          <w:rFonts w:ascii="Times New Roman" w:hAnsi="Times New Roman" w:cs="Times New Roman"/>
        </w:rPr>
        <w:fldChar w:fldCharType="separate"/>
      </w:r>
      <w:r w:rsidR="003D1493">
        <w:rPr>
          <w:rFonts w:ascii="Times New Roman" w:hAnsi="Times New Roman" w:cs="Times New Roman"/>
          <w:noProof/>
        </w:rPr>
        <w:t>B</w:t>
      </w:r>
      <w:r w:rsidRPr="009A673A">
        <w:rPr>
          <w:rFonts w:ascii="Times New Roman" w:hAnsi="Times New Roman" w:cs="Times New Roman"/>
        </w:rPr>
        <w:fldChar w:fldCharType="end"/>
      </w:r>
      <w:r w:rsidRPr="009A673A">
        <w:rPr>
          <w:rFonts w:ascii="Times New Roman" w:hAnsi="Times New Roman" w:cs="Times New Roman"/>
        </w:rPr>
        <w:noBreakHyphen/>
      </w:r>
      <w:r w:rsidR="00AA631A">
        <w:rPr>
          <w:rFonts w:ascii="Times New Roman" w:hAnsi="Times New Roman" w:cs="Times New Roman" w:hint="eastAsia"/>
        </w:rPr>
        <w:t>23</w:t>
      </w:r>
      <w:r w:rsidR="00AA631A" w:rsidRPr="009A673A">
        <w:rPr>
          <w:rFonts w:ascii="Times New Roman" w:hAnsi="Times New Roman" w:cs="Times New Roman"/>
        </w:rPr>
        <w:t xml:space="preserve"> </w:t>
      </w:r>
      <w:r w:rsidRPr="009A673A">
        <w:rPr>
          <w:rFonts w:ascii="Times New Roman" w:hAnsi="Times New Roman" w:cs="Times New Roman"/>
        </w:rPr>
        <w:t xml:space="preserve">Validation: medication use for </w:t>
      </w:r>
      <w:r w:rsidR="00601421" w:rsidRPr="009A673A">
        <w:rPr>
          <w:rFonts w:ascii="Times New Roman" w:hAnsi="Times New Roman" w:cs="Times New Roman"/>
        </w:rPr>
        <w:t>hypertension</w:t>
      </w:r>
      <w:r w:rsidR="00F46404" w:rsidRPr="009A673A">
        <w:rPr>
          <w:rFonts w:ascii="Times New Roman" w:hAnsi="Times New Roman" w:cs="Times New Roman"/>
        </w:rPr>
        <w:t xml:space="preserve"> – NHNS and projected IMPACT</w:t>
      </w:r>
      <w:r w:rsidR="00F46404" w:rsidRPr="009A673A">
        <w:rPr>
          <w:rFonts w:ascii="Times New Roman" w:hAnsi="Times New Roman" w:cs="Times New Roman"/>
          <w:vertAlign w:val="subscript"/>
        </w:rPr>
        <w:t>NCD</w:t>
      </w:r>
      <w:r w:rsidR="00F44E33">
        <w:rPr>
          <w:rFonts w:ascii="Times New Roman" w:hAnsi="Times New Roman" w:cs="Times New Roman"/>
          <w:vertAlign w:val="subscript"/>
          <w:lang w:val="en-GB"/>
        </w:rPr>
        <w:t>-JPN</w:t>
      </w:r>
      <w:r w:rsidR="00F46404" w:rsidRPr="009A673A">
        <w:rPr>
          <w:rFonts w:ascii="Times New Roman" w:hAnsi="Times New Roman" w:cs="Times New Roman"/>
        </w:rPr>
        <w:t xml:space="preserve"> trends</w:t>
      </w:r>
      <w:r w:rsidRPr="009A673A">
        <w:rPr>
          <w:rFonts w:ascii="Times New Roman" w:hAnsi="Times New Roman" w:cs="Times New Roman"/>
        </w:rPr>
        <w:t xml:space="preserve"> by year and age for women</w:t>
      </w:r>
    </w:p>
    <w:p w14:paraId="3735A853" w14:textId="5ED15A1B" w:rsidR="000D4098" w:rsidRPr="009A673A" w:rsidRDefault="00B475E6" w:rsidP="007F563C">
      <w:pPr>
        <w:pStyle w:val="Tabletext"/>
        <w:rPr>
          <w:rFonts w:ascii="Times New Roman" w:hAnsi="Times New Roman" w:cs="Times New Roman"/>
        </w:rPr>
      </w:pPr>
      <w:r w:rsidRPr="009A673A">
        <w:rPr>
          <w:rFonts w:ascii="Times New Roman" w:hAnsi="Times New Roman" w:cs="Times New Roman"/>
          <w:noProof/>
        </w:rPr>
        <w:drawing>
          <wp:inline distT="0" distB="0" distL="0" distR="0" wp14:anchorId="6DEDE1F6" wp14:editId="69317E0F">
            <wp:extent cx="8309112" cy="4669520"/>
            <wp:effectExtent l="0" t="0" r="0" b="0"/>
            <wp:docPr id="1267551865"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3"/>
                    <pic:cNvPicPr/>
                  </pic:nvPicPr>
                  <pic:blipFill>
                    <a:blip r:embed="rId56">
                      <a:extLst>
                        <a:ext uri="{28A0092B-C50C-407E-A947-70E740481C1C}">
                          <a14:useLocalDpi xmlns:a14="http://schemas.microsoft.com/office/drawing/2010/main" val="0"/>
                        </a:ext>
                      </a:extLst>
                    </a:blip>
                    <a:stretch>
                      <a:fillRect/>
                    </a:stretch>
                  </pic:blipFill>
                  <pic:spPr>
                    <a:xfrm>
                      <a:off x="0" y="0"/>
                      <a:ext cx="8309112" cy="4669520"/>
                    </a:xfrm>
                    <a:prstGeom prst="rect">
                      <a:avLst/>
                    </a:prstGeom>
                  </pic:spPr>
                </pic:pic>
              </a:graphicData>
            </a:graphic>
          </wp:inline>
        </w:drawing>
      </w:r>
    </w:p>
    <w:p w14:paraId="7CB859CF" w14:textId="3BCAEB90" w:rsidR="00B475E6" w:rsidRPr="009A673A" w:rsidRDefault="00B475E6">
      <w:pPr>
        <w:spacing w:after="0" w:line="240" w:lineRule="auto"/>
        <w:jc w:val="left"/>
        <w:rPr>
          <w:rFonts w:ascii="Times New Roman" w:hAnsi="Times New Roman" w:cs="Times New Roman"/>
          <w:color w:val="657C9C"/>
          <w:sz w:val="20"/>
          <w:szCs w:val="24"/>
          <w:lang w:eastAsia="ja-JP"/>
        </w:rPr>
      </w:pPr>
      <w:r w:rsidRPr="009A673A">
        <w:rPr>
          <w:rFonts w:ascii="Times New Roman" w:hAnsi="Times New Roman" w:cs="Times New Roman"/>
        </w:rPr>
        <w:br w:type="page"/>
      </w:r>
    </w:p>
    <w:p w14:paraId="72BBC1C2" w14:textId="01FBCE9C" w:rsidR="00B475E6" w:rsidRPr="009A673A" w:rsidRDefault="00B475E6" w:rsidP="007F563C">
      <w:pPr>
        <w:pStyle w:val="Tabletext"/>
        <w:rPr>
          <w:rFonts w:ascii="Times New Roman" w:hAnsi="Times New Roman" w:cs="Times New Roman"/>
        </w:rPr>
      </w:pPr>
      <w:r w:rsidRPr="009A673A">
        <w:rPr>
          <w:rFonts w:ascii="Times New Roman" w:hAnsi="Times New Roman" w:cs="Times New Roman"/>
        </w:rPr>
        <w:lastRenderedPageBreak/>
        <w:t xml:space="preserve">Figure </w:t>
      </w:r>
      <w:r w:rsidRPr="009A673A">
        <w:rPr>
          <w:rFonts w:ascii="Times New Roman" w:hAnsi="Times New Roman" w:cs="Times New Roman"/>
        </w:rPr>
        <w:fldChar w:fldCharType="begin"/>
      </w:r>
      <w:r w:rsidRPr="009A673A">
        <w:rPr>
          <w:rFonts w:ascii="Times New Roman" w:hAnsi="Times New Roman" w:cs="Times New Roman"/>
        </w:rPr>
        <w:instrText xml:space="preserve"> STYLEREF 1 \s </w:instrText>
      </w:r>
      <w:r w:rsidRPr="009A673A">
        <w:rPr>
          <w:rFonts w:ascii="Times New Roman" w:hAnsi="Times New Roman" w:cs="Times New Roman"/>
        </w:rPr>
        <w:fldChar w:fldCharType="separate"/>
      </w:r>
      <w:r w:rsidR="003D1493">
        <w:rPr>
          <w:rFonts w:ascii="Times New Roman" w:hAnsi="Times New Roman" w:cs="Times New Roman"/>
          <w:noProof/>
        </w:rPr>
        <w:t>B</w:t>
      </w:r>
      <w:r w:rsidRPr="009A673A">
        <w:rPr>
          <w:rFonts w:ascii="Times New Roman" w:hAnsi="Times New Roman" w:cs="Times New Roman"/>
        </w:rPr>
        <w:fldChar w:fldCharType="end"/>
      </w:r>
      <w:r w:rsidRPr="009A673A">
        <w:rPr>
          <w:rFonts w:ascii="Times New Roman" w:hAnsi="Times New Roman" w:cs="Times New Roman"/>
        </w:rPr>
        <w:noBreakHyphen/>
      </w:r>
      <w:r w:rsidR="00AA631A">
        <w:rPr>
          <w:rFonts w:ascii="Times New Roman" w:hAnsi="Times New Roman" w:cs="Times New Roman" w:hint="eastAsia"/>
        </w:rPr>
        <w:t>24</w:t>
      </w:r>
      <w:r w:rsidR="00AA631A" w:rsidRPr="009A673A">
        <w:rPr>
          <w:rFonts w:ascii="Times New Roman" w:hAnsi="Times New Roman" w:cs="Times New Roman"/>
        </w:rPr>
        <w:t xml:space="preserve"> </w:t>
      </w:r>
      <w:r w:rsidRPr="009A673A">
        <w:rPr>
          <w:rFonts w:ascii="Times New Roman" w:hAnsi="Times New Roman" w:cs="Times New Roman"/>
        </w:rPr>
        <w:t>Validation: medication use for hypertension</w:t>
      </w:r>
      <w:r w:rsidR="00F46404" w:rsidRPr="009A673A">
        <w:rPr>
          <w:rFonts w:ascii="Times New Roman" w:hAnsi="Times New Roman" w:cs="Times New Roman"/>
        </w:rPr>
        <w:t xml:space="preserve"> – NHNS and projected IMPACT</w:t>
      </w:r>
      <w:r w:rsidR="00F46404" w:rsidRPr="009A673A">
        <w:rPr>
          <w:rFonts w:ascii="Times New Roman" w:hAnsi="Times New Roman" w:cs="Times New Roman"/>
          <w:vertAlign w:val="subscript"/>
        </w:rPr>
        <w:t>NCD</w:t>
      </w:r>
      <w:r w:rsidR="00F44E33">
        <w:rPr>
          <w:rFonts w:ascii="Times New Roman" w:hAnsi="Times New Roman" w:cs="Times New Roman"/>
          <w:vertAlign w:val="subscript"/>
          <w:lang w:val="en-GB"/>
        </w:rPr>
        <w:t>-JPN</w:t>
      </w:r>
      <w:r w:rsidR="00F46404" w:rsidRPr="009A673A">
        <w:rPr>
          <w:rFonts w:ascii="Times New Roman" w:hAnsi="Times New Roman" w:cs="Times New Roman"/>
        </w:rPr>
        <w:t xml:space="preserve"> trends</w:t>
      </w:r>
      <w:r w:rsidRPr="009A673A">
        <w:rPr>
          <w:rFonts w:ascii="Times New Roman" w:hAnsi="Times New Roman" w:cs="Times New Roman"/>
        </w:rPr>
        <w:t xml:space="preserve"> by year and age for</w:t>
      </w:r>
      <w:r w:rsidR="00A64FC8" w:rsidRPr="009A673A">
        <w:rPr>
          <w:rFonts w:ascii="Times New Roman" w:hAnsi="Times New Roman" w:cs="Times New Roman"/>
        </w:rPr>
        <w:t xml:space="preserve"> men</w:t>
      </w:r>
    </w:p>
    <w:p w14:paraId="0E66BADC" w14:textId="00DEA91B" w:rsidR="00A64FC8" w:rsidRPr="009A673A" w:rsidRDefault="004E6034" w:rsidP="007F563C">
      <w:pPr>
        <w:pStyle w:val="Tabletext"/>
        <w:rPr>
          <w:rFonts w:ascii="Times New Roman" w:hAnsi="Times New Roman" w:cs="Times New Roman"/>
        </w:rPr>
      </w:pPr>
      <w:r w:rsidRPr="009A673A">
        <w:rPr>
          <w:rFonts w:ascii="Times New Roman" w:hAnsi="Times New Roman" w:cs="Times New Roman"/>
          <w:noProof/>
        </w:rPr>
        <w:drawing>
          <wp:inline distT="0" distB="0" distL="0" distR="0" wp14:anchorId="4141BA24" wp14:editId="6834F027">
            <wp:extent cx="8857614" cy="4977765"/>
            <wp:effectExtent l="0" t="0" r="635" b="0"/>
            <wp:docPr id="706464500"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4"/>
                    <pic:cNvPicPr/>
                  </pic:nvPicPr>
                  <pic:blipFill>
                    <a:blip r:embed="rId57">
                      <a:extLst>
                        <a:ext uri="{28A0092B-C50C-407E-A947-70E740481C1C}">
                          <a14:useLocalDpi xmlns:a14="http://schemas.microsoft.com/office/drawing/2010/main" val="0"/>
                        </a:ext>
                      </a:extLst>
                    </a:blip>
                    <a:stretch>
                      <a:fillRect/>
                    </a:stretch>
                  </pic:blipFill>
                  <pic:spPr>
                    <a:xfrm>
                      <a:off x="0" y="0"/>
                      <a:ext cx="8857614" cy="4977765"/>
                    </a:xfrm>
                    <a:prstGeom prst="rect">
                      <a:avLst/>
                    </a:prstGeom>
                  </pic:spPr>
                </pic:pic>
              </a:graphicData>
            </a:graphic>
          </wp:inline>
        </w:drawing>
      </w:r>
    </w:p>
    <w:p w14:paraId="791A1E75" w14:textId="77777777" w:rsidR="00314607" w:rsidRDefault="00314607">
      <w:pPr>
        <w:spacing w:after="0" w:line="240" w:lineRule="auto"/>
        <w:jc w:val="left"/>
        <w:rPr>
          <w:rFonts w:ascii="Times New Roman" w:hAnsi="Times New Roman" w:cs="Times New Roman"/>
        </w:rPr>
      </w:pPr>
      <w:r>
        <w:rPr>
          <w:rFonts w:ascii="Times New Roman" w:hAnsi="Times New Roman" w:cs="Times New Roman"/>
        </w:rPr>
        <w:br w:type="page"/>
      </w:r>
    </w:p>
    <w:p w14:paraId="56DE04ED" w14:textId="7BC23086" w:rsidR="00314607" w:rsidRDefault="00314607" w:rsidP="00314607">
      <w:pPr>
        <w:pStyle w:val="Tabletext"/>
        <w:rPr>
          <w:rFonts w:ascii="Times New Roman" w:hAnsi="Times New Roman" w:cs="Times New Roman"/>
        </w:rPr>
      </w:pPr>
      <w:r w:rsidRPr="009A673A">
        <w:rPr>
          <w:rFonts w:ascii="Times New Roman" w:hAnsi="Times New Roman" w:cs="Times New Roman"/>
        </w:rPr>
        <w:lastRenderedPageBreak/>
        <w:t xml:space="preserve">Figure </w:t>
      </w:r>
      <w:r w:rsidRPr="009A673A">
        <w:rPr>
          <w:rFonts w:ascii="Times New Roman" w:hAnsi="Times New Roman" w:cs="Times New Roman"/>
        </w:rPr>
        <w:fldChar w:fldCharType="begin"/>
      </w:r>
      <w:r w:rsidRPr="009A673A">
        <w:rPr>
          <w:rFonts w:ascii="Times New Roman" w:hAnsi="Times New Roman" w:cs="Times New Roman"/>
        </w:rPr>
        <w:instrText xml:space="preserve"> STYLEREF 1 \s </w:instrText>
      </w:r>
      <w:r w:rsidRPr="009A673A">
        <w:rPr>
          <w:rFonts w:ascii="Times New Roman" w:hAnsi="Times New Roman" w:cs="Times New Roman"/>
        </w:rPr>
        <w:fldChar w:fldCharType="separate"/>
      </w:r>
      <w:r w:rsidR="003D1493">
        <w:rPr>
          <w:rFonts w:ascii="Times New Roman" w:hAnsi="Times New Roman" w:cs="Times New Roman"/>
          <w:noProof/>
        </w:rPr>
        <w:t>B</w:t>
      </w:r>
      <w:r w:rsidRPr="009A673A">
        <w:rPr>
          <w:rFonts w:ascii="Times New Roman" w:hAnsi="Times New Roman" w:cs="Times New Roman"/>
        </w:rPr>
        <w:fldChar w:fldCharType="end"/>
      </w:r>
      <w:r w:rsidRPr="009A673A">
        <w:rPr>
          <w:rFonts w:ascii="Times New Roman" w:hAnsi="Times New Roman" w:cs="Times New Roman"/>
        </w:rPr>
        <w:noBreakHyphen/>
      </w:r>
      <w:r w:rsidR="00AA631A">
        <w:rPr>
          <w:rFonts w:ascii="Times New Roman" w:hAnsi="Times New Roman" w:cs="Times New Roman" w:hint="eastAsia"/>
        </w:rPr>
        <w:t>25</w:t>
      </w:r>
      <w:r w:rsidRPr="009A673A">
        <w:rPr>
          <w:rFonts w:ascii="Times New Roman" w:hAnsi="Times New Roman" w:cs="Times New Roman"/>
        </w:rPr>
        <w:t xml:space="preserve"> Validation: medication use for hypertension – NHNS and projected IMPACT</w:t>
      </w:r>
      <w:r w:rsidRPr="009A673A">
        <w:rPr>
          <w:rFonts w:ascii="Times New Roman" w:hAnsi="Times New Roman" w:cs="Times New Roman"/>
          <w:vertAlign w:val="subscript"/>
        </w:rPr>
        <w:t>NCD</w:t>
      </w:r>
      <w:r w:rsidR="00F44E33">
        <w:rPr>
          <w:rFonts w:ascii="Times New Roman" w:hAnsi="Times New Roman" w:cs="Times New Roman"/>
          <w:vertAlign w:val="subscript"/>
          <w:lang w:val="en-GB"/>
        </w:rPr>
        <w:t>-JPN</w:t>
      </w:r>
      <w:r w:rsidRPr="009A673A">
        <w:rPr>
          <w:rFonts w:ascii="Times New Roman" w:hAnsi="Times New Roman" w:cs="Times New Roman"/>
        </w:rPr>
        <w:t xml:space="preserve"> trends by year and age </w:t>
      </w:r>
      <w:r>
        <w:rPr>
          <w:rFonts w:ascii="Times New Roman" w:hAnsi="Times New Roman" w:cs="Times New Roman" w:hint="eastAsia"/>
        </w:rPr>
        <w:t>and sex</w:t>
      </w:r>
    </w:p>
    <w:p w14:paraId="11825A9F" w14:textId="77777777" w:rsidR="00314607" w:rsidRDefault="00314607" w:rsidP="00314607">
      <w:pPr>
        <w:pStyle w:val="Tabletext"/>
        <w:rPr>
          <w:rFonts w:ascii="Times New Roman" w:hAnsi="Times New Roman" w:cs="Times New Roman"/>
        </w:rPr>
      </w:pPr>
    </w:p>
    <w:p w14:paraId="166E84F3" w14:textId="426C0AAA" w:rsidR="00314607" w:rsidRDefault="00314607" w:rsidP="00314607">
      <w:pPr>
        <w:pStyle w:val="Tabletext"/>
        <w:rPr>
          <w:rFonts w:ascii="Times New Roman" w:hAnsi="Times New Roman" w:cs="Times New Roman"/>
        </w:rPr>
      </w:pPr>
      <w:r>
        <w:rPr>
          <w:rFonts w:ascii="Times New Roman" w:hAnsi="Times New Roman" w:cs="Times New Roman"/>
          <w:noProof/>
        </w:rPr>
        <w:drawing>
          <wp:inline distT="0" distB="0" distL="0" distR="0" wp14:anchorId="59810D98" wp14:editId="53D973E4">
            <wp:extent cx="8858250" cy="4429125"/>
            <wp:effectExtent l="0" t="0" r="0" b="9525"/>
            <wp:docPr id="1897450327"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858250" cy="4429125"/>
                    </a:xfrm>
                    <a:prstGeom prst="rect">
                      <a:avLst/>
                    </a:prstGeom>
                    <a:noFill/>
                    <a:ln>
                      <a:noFill/>
                    </a:ln>
                  </pic:spPr>
                </pic:pic>
              </a:graphicData>
            </a:graphic>
          </wp:inline>
        </w:drawing>
      </w:r>
    </w:p>
    <w:p w14:paraId="13BC1C0E" w14:textId="77777777" w:rsidR="00314607" w:rsidRPr="009A673A" w:rsidRDefault="00314607" w:rsidP="00314607">
      <w:pPr>
        <w:pStyle w:val="Tabletext"/>
        <w:rPr>
          <w:rFonts w:ascii="Times New Roman" w:hAnsi="Times New Roman" w:cs="Times New Roman"/>
        </w:rPr>
      </w:pPr>
    </w:p>
    <w:p w14:paraId="58884655" w14:textId="2520DF10" w:rsidR="00C570A4" w:rsidRPr="009A673A" w:rsidRDefault="00C570A4">
      <w:pPr>
        <w:spacing w:after="0" w:line="240" w:lineRule="auto"/>
        <w:jc w:val="left"/>
        <w:rPr>
          <w:rFonts w:ascii="Times New Roman" w:hAnsi="Times New Roman" w:cs="Times New Roman"/>
          <w:color w:val="657C9C"/>
          <w:sz w:val="20"/>
          <w:szCs w:val="24"/>
          <w:lang w:eastAsia="ja-JP"/>
        </w:rPr>
      </w:pPr>
      <w:r w:rsidRPr="009A673A">
        <w:rPr>
          <w:rFonts w:ascii="Times New Roman" w:hAnsi="Times New Roman" w:cs="Times New Roman"/>
        </w:rPr>
        <w:br w:type="page"/>
      </w:r>
    </w:p>
    <w:p w14:paraId="0E9BF5A6" w14:textId="521D7E3F" w:rsidR="00FF4984" w:rsidRPr="009A673A" w:rsidRDefault="00FF4984" w:rsidP="007A2EE7">
      <w:pPr>
        <w:pStyle w:val="Heading3"/>
        <w:rPr>
          <w:rFonts w:ascii="Times New Roman" w:hAnsi="Times New Roman" w:cs="Times New Roman"/>
        </w:rPr>
      </w:pPr>
      <w:bookmarkStart w:id="541" w:name="_Toc190955343"/>
      <w:r w:rsidRPr="009A673A">
        <w:rPr>
          <w:rFonts w:ascii="Times New Roman" w:hAnsi="Times New Roman" w:cs="Times New Roman"/>
        </w:rPr>
        <w:lastRenderedPageBreak/>
        <w:t>Systolic blood pressure</w:t>
      </w:r>
      <w:bookmarkEnd w:id="541"/>
    </w:p>
    <w:p w14:paraId="407C1354" w14:textId="3923B7A3" w:rsidR="005536C0" w:rsidRPr="009A673A" w:rsidRDefault="005536C0" w:rsidP="008940FC">
      <w:pPr>
        <w:pStyle w:val="Tabletext"/>
        <w:rPr>
          <w:rFonts w:ascii="Times New Roman" w:hAnsi="Times New Roman" w:cs="Times New Roman"/>
        </w:rPr>
      </w:pPr>
      <w:r w:rsidRPr="009A673A">
        <w:rPr>
          <w:rFonts w:ascii="Times New Roman" w:hAnsi="Times New Roman" w:cs="Times New Roman"/>
        </w:rPr>
        <w:t xml:space="preserve">Figure </w:t>
      </w:r>
      <w:r w:rsidR="0026264C" w:rsidRPr="009A673A">
        <w:rPr>
          <w:rFonts w:ascii="Times New Roman" w:hAnsi="Times New Roman" w:cs="Times New Roman"/>
        </w:rPr>
        <w:fldChar w:fldCharType="begin"/>
      </w:r>
      <w:r w:rsidR="0026264C" w:rsidRPr="009A673A">
        <w:rPr>
          <w:rFonts w:ascii="Times New Roman" w:hAnsi="Times New Roman" w:cs="Times New Roman"/>
        </w:rPr>
        <w:instrText xml:space="preserve"> STYLEREF 1 \s </w:instrText>
      </w:r>
      <w:r w:rsidR="0026264C" w:rsidRPr="009A673A">
        <w:rPr>
          <w:rFonts w:ascii="Times New Roman" w:hAnsi="Times New Roman" w:cs="Times New Roman"/>
        </w:rPr>
        <w:fldChar w:fldCharType="separate"/>
      </w:r>
      <w:r w:rsidR="003D1493">
        <w:rPr>
          <w:rFonts w:ascii="Times New Roman" w:hAnsi="Times New Roman" w:cs="Times New Roman"/>
          <w:noProof/>
        </w:rPr>
        <w:t>B</w:t>
      </w:r>
      <w:r w:rsidR="0026264C" w:rsidRPr="009A673A">
        <w:rPr>
          <w:rFonts w:ascii="Times New Roman" w:hAnsi="Times New Roman" w:cs="Times New Roman"/>
        </w:rPr>
        <w:fldChar w:fldCharType="end"/>
      </w:r>
      <w:r w:rsidR="00BE3CE5" w:rsidRPr="009A673A">
        <w:rPr>
          <w:rFonts w:ascii="Times New Roman" w:hAnsi="Times New Roman" w:cs="Times New Roman"/>
        </w:rPr>
        <w:noBreakHyphen/>
      </w:r>
      <w:r w:rsidR="00AA631A">
        <w:rPr>
          <w:rFonts w:ascii="Times New Roman" w:hAnsi="Times New Roman" w:cs="Times New Roman" w:hint="eastAsia"/>
        </w:rPr>
        <w:t>26</w:t>
      </w:r>
      <w:r w:rsidR="00AA631A" w:rsidRPr="009A673A">
        <w:rPr>
          <w:rFonts w:ascii="Times New Roman" w:hAnsi="Times New Roman" w:cs="Times New Roman"/>
        </w:rPr>
        <w:t xml:space="preserve"> </w:t>
      </w:r>
      <w:r w:rsidRPr="009A673A">
        <w:rPr>
          <w:rFonts w:ascii="Times New Roman" w:hAnsi="Times New Roman" w:cs="Times New Roman"/>
        </w:rPr>
        <w:t xml:space="preserve">Validation: Systolic blood pressure – </w:t>
      </w:r>
      <w:r w:rsidR="00091DE5" w:rsidRPr="009A673A">
        <w:rPr>
          <w:rFonts w:ascii="Times New Roman" w:hAnsi="Times New Roman" w:cs="Times New Roman"/>
        </w:rPr>
        <w:t xml:space="preserve">NHNS </w:t>
      </w:r>
      <w:r w:rsidRPr="009A673A">
        <w:rPr>
          <w:rFonts w:ascii="Times New Roman" w:hAnsi="Times New Roman" w:cs="Times New Roman"/>
        </w:rPr>
        <w:t>and projected IMPACT</w:t>
      </w:r>
      <w:r w:rsidRPr="009A673A">
        <w:rPr>
          <w:rFonts w:ascii="Times New Roman" w:hAnsi="Times New Roman" w:cs="Times New Roman"/>
          <w:vertAlign w:val="subscript"/>
        </w:rPr>
        <w:t>NCD</w:t>
      </w:r>
      <w:r w:rsidR="00F44E33">
        <w:rPr>
          <w:rFonts w:ascii="Times New Roman" w:hAnsi="Times New Roman" w:cs="Times New Roman"/>
          <w:vertAlign w:val="subscript"/>
          <w:lang w:val="en-GB"/>
        </w:rPr>
        <w:t>-JPN</w:t>
      </w:r>
      <w:r w:rsidRPr="009A673A">
        <w:rPr>
          <w:rFonts w:ascii="Times New Roman" w:hAnsi="Times New Roman" w:cs="Times New Roman"/>
        </w:rPr>
        <w:t xml:space="preserve"> trends by </w:t>
      </w:r>
      <w:r w:rsidR="00E263B2" w:rsidRPr="009A673A">
        <w:rPr>
          <w:rFonts w:ascii="Times New Roman" w:hAnsi="Times New Roman" w:cs="Times New Roman"/>
        </w:rPr>
        <w:t>age and year for women</w:t>
      </w:r>
    </w:p>
    <w:p w14:paraId="017215E2" w14:textId="7EE6B2C9" w:rsidR="008643D7" w:rsidRPr="009A673A" w:rsidRDefault="008643D7" w:rsidP="007A2EE7">
      <w:pPr>
        <w:pStyle w:val="Tabletext"/>
        <w:rPr>
          <w:rFonts w:ascii="Times New Roman" w:hAnsi="Times New Roman" w:cs="Times New Roman"/>
        </w:rPr>
      </w:pPr>
      <w:r w:rsidRPr="009A673A">
        <w:rPr>
          <w:rFonts w:ascii="Times New Roman" w:hAnsi="Times New Roman" w:cs="Times New Roman"/>
          <w:noProof/>
        </w:rPr>
        <w:drawing>
          <wp:inline distT="0" distB="0" distL="0" distR="0" wp14:anchorId="247A97BA" wp14:editId="08D1F81E">
            <wp:extent cx="8571508" cy="4816977"/>
            <wp:effectExtent l="0" t="0" r="1270" b="3175"/>
            <wp:docPr id="1590999112"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5"/>
                    <pic:cNvPicPr/>
                  </pic:nvPicPr>
                  <pic:blipFill>
                    <a:blip r:embed="rId59">
                      <a:extLst>
                        <a:ext uri="{28A0092B-C50C-407E-A947-70E740481C1C}">
                          <a14:useLocalDpi xmlns:a14="http://schemas.microsoft.com/office/drawing/2010/main" val="0"/>
                        </a:ext>
                      </a:extLst>
                    </a:blip>
                    <a:stretch>
                      <a:fillRect/>
                    </a:stretch>
                  </pic:blipFill>
                  <pic:spPr>
                    <a:xfrm>
                      <a:off x="0" y="0"/>
                      <a:ext cx="8571508" cy="4816977"/>
                    </a:xfrm>
                    <a:prstGeom prst="rect">
                      <a:avLst/>
                    </a:prstGeom>
                  </pic:spPr>
                </pic:pic>
              </a:graphicData>
            </a:graphic>
          </wp:inline>
        </w:drawing>
      </w:r>
    </w:p>
    <w:p w14:paraId="151948AD" w14:textId="0AD01B73" w:rsidR="00242ADD" w:rsidRPr="009A673A" w:rsidRDefault="00242ADD">
      <w:pPr>
        <w:spacing w:after="0" w:line="240" w:lineRule="auto"/>
        <w:jc w:val="left"/>
        <w:rPr>
          <w:rFonts w:ascii="Times New Roman" w:hAnsi="Times New Roman" w:cs="Times New Roman"/>
          <w:color w:val="657C9C"/>
          <w:sz w:val="20"/>
          <w:szCs w:val="24"/>
          <w:lang w:eastAsia="ja-JP"/>
        </w:rPr>
      </w:pPr>
      <w:r w:rsidRPr="009A673A">
        <w:rPr>
          <w:rFonts w:ascii="Times New Roman" w:hAnsi="Times New Roman" w:cs="Times New Roman"/>
        </w:rPr>
        <w:br w:type="page"/>
      </w:r>
    </w:p>
    <w:p w14:paraId="361A0A2C" w14:textId="3BDB74BD" w:rsidR="00242ADD" w:rsidRPr="009A673A" w:rsidRDefault="00242ADD" w:rsidP="00242ADD">
      <w:pPr>
        <w:spacing w:after="0" w:line="240" w:lineRule="auto"/>
        <w:jc w:val="left"/>
        <w:rPr>
          <w:rFonts w:ascii="Times New Roman" w:hAnsi="Times New Roman" w:cs="Times New Roman"/>
          <w:color w:val="657C9C"/>
          <w:sz w:val="20"/>
          <w:szCs w:val="24"/>
          <w:lang w:eastAsia="ja-JP"/>
        </w:rPr>
      </w:pPr>
      <w:r w:rsidRPr="009A673A">
        <w:rPr>
          <w:rFonts w:ascii="Times New Roman" w:hAnsi="Times New Roman" w:cs="Times New Roman"/>
          <w:color w:val="657C9C"/>
          <w:sz w:val="20"/>
          <w:szCs w:val="24"/>
          <w:lang w:eastAsia="ja-JP"/>
        </w:rPr>
        <w:lastRenderedPageBreak/>
        <w:t>Figure B</w:t>
      </w:r>
      <w:r w:rsidR="00BB1AF3" w:rsidRPr="009A673A">
        <w:rPr>
          <w:rFonts w:ascii="Times New Roman" w:hAnsi="Times New Roman" w:cs="Times New Roman"/>
          <w:color w:val="657C9C"/>
          <w:sz w:val="20"/>
          <w:szCs w:val="24"/>
          <w:lang w:eastAsia="ja-JP"/>
        </w:rPr>
        <w:t>-</w:t>
      </w:r>
      <w:r w:rsidR="00AA631A">
        <w:rPr>
          <w:rFonts w:ascii="Times New Roman" w:hAnsi="Times New Roman" w:cs="Times New Roman" w:hint="eastAsia"/>
          <w:color w:val="657C9C"/>
          <w:sz w:val="20"/>
          <w:szCs w:val="24"/>
          <w:lang w:eastAsia="ja-JP"/>
        </w:rPr>
        <w:t>27</w:t>
      </w:r>
      <w:r w:rsidR="00AA631A" w:rsidRPr="009A673A">
        <w:rPr>
          <w:rFonts w:ascii="Times New Roman" w:hAnsi="Times New Roman" w:cs="Times New Roman"/>
          <w:color w:val="657C9C"/>
          <w:sz w:val="20"/>
          <w:szCs w:val="24"/>
          <w:lang w:eastAsia="ja-JP"/>
        </w:rPr>
        <w:t xml:space="preserve"> </w:t>
      </w:r>
      <w:r w:rsidRPr="009A673A">
        <w:rPr>
          <w:rFonts w:ascii="Times New Roman" w:hAnsi="Times New Roman" w:cs="Times New Roman"/>
          <w:color w:val="657C9C"/>
          <w:sz w:val="20"/>
          <w:szCs w:val="24"/>
          <w:lang w:eastAsia="ja-JP"/>
        </w:rPr>
        <w:t>Validation: Systolic blood pressure – NHNS and projected IMPACT</w:t>
      </w:r>
      <w:r w:rsidRPr="00F44E33">
        <w:rPr>
          <w:rFonts w:ascii="Times New Roman" w:hAnsi="Times New Roman" w:cs="Times New Roman"/>
          <w:color w:val="657C9C"/>
          <w:sz w:val="20"/>
          <w:szCs w:val="24"/>
          <w:vertAlign w:val="subscript"/>
          <w:lang w:eastAsia="ja-JP"/>
        </w:rPr>
        <w:t>NC</w:t>
      </w:r>
      <w:r w:rsidR="00F44E33">
        <w:rPr>
          <w:rFonts w:ascii="Times New Roman" w:hAnsi="Times New Roman" w:cs="Times New Roman"/>
          <w:color w:val="657C9C"/>
          <w:sz w:val="20"/>
          <w:szCs w:val="24"/>
          <w:vertAlign w:val="subscript"/>
          <w:lang w:eastAsia="ja-JP"/>
        </w:rPr>
        <w:t>D-JPN</w:t>
      </w:r>
      <w:r w:rsidRPr="009A673A">
        <w:rPr>
          <w:rFonts w:ascii="Times New Roman" w:hAnsi="Times New Roman" w:cs="Times New Roman"/>
          <w:color w:val="657C9C"/>
          <w:sz w:val="20"/>
          <w:szCs w:val="24"/>
          <w:lang w:eastAsia="ja-JP"/>
        </w:rPr>
        <w:t xml:space="preserve"> </w:t>
      </w:r>
      <w:r w:rsidRPr="00F44E33">
        <w:rPr>
          <w:rFonts w:ascii="Times New Roman" w:hAnsi="Times New Roman" w:cs="Times New Roman"/>
          <w:color w:val="657C9C"/>
          <w:sz w:val="20"/>
          <w:szCs w:val="24"/>
          <w:lang w:eastAsia="ja-JP"/>
        </w:rPr>
        <w:t>trends</w:t>
      </w:r>
      <w:r w:rsidRPr="009A673A">
        <w:rPr>
          <w:rFonts w:ascii="Times New Roman" w:hAnsi="Times New Roman" w:cs="Times New Roman"/>
          <w:color w:val="657C9C"/>
          <w:sz w:val="20"/>
          <w:szCs w:val="24"/>
          <w:lang w:eastAsia="ja-JP"/>
        </w:rPr>
        <w:t xml:space="preserve"> by age and year for men</w:t>
      </w:r>
    </w:p>
    <w:p w14:paraId="6CB9D1E2" w14:textId="6C38AF6C" w:rsidR="00242ADD" w:rsidRPr="009A673A" w:rsidRDefault="00411C50" w:rsidP="007A2EE7">
      <w:pPr>
        <w:pStyle w:val="Tabletext"/>
        <w:rPr>
          <w:rFonts w:ascii="Times New Roman" w:hAnsi="Times New Roman" w:cs="Times New Roman"/>
        </w:rPr>
      </w:pPr>
      <w:r w:rsidRPr="009A673A">
        <w:rPr>
          <w:rFonts w:ascii="Times New Roman" w:hAnsi="Times New Roman" w:cs="Times New Roman"/>
          <w:noProof/>
        </w:rPr>
        <w:drawing>
          <wp:inline distT="0" distB="0" distL="0" distR="0" wp14:anchorId="3A876AC2" wp14:editId="314C74E3">
            <wp:extent cx="8857614" cy="4977765"/>
            <wp:effectExtent l="0" t="0" r="635" b="0"/>
            <wp:docPr id="1168913099"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6"/>
                    <pic:cNvPicPr/>
                  </pic:nvPicPr>
                  <pic:blipFill>
                    <a:blip r:embed="rId60">
                      <a:extLst>
                        <a:ext uri="{28A0092B-C50C-407E-A947-70E740481C1C}">
                          <a14:useLocalDpi xmlns:a14="http://schemas.microsoft.com/office/drawing/2010/main" val="0"/>
                        </a:ext>
                      </a:extLst>
                    </a:blip>
                    <a:stretch>
                      <a:fillRect/>
                    </a:stretch>
                  </pic:blipFill>
                  <pic:spPr>
                    <a:xfrm>
                      <a:off x="0" y="0"/>
                      <a:ext cx="8857614" cy="4977765"/>
                    </a:xfrm>
                    <a:prstGeom prst="rect">
                      <a:avLst/>
                    </a:prstGeom>
                  </pic:spPr>
                </pic:pic>
              </a:graphicData>
            </a:graphic>
          </wp:inline>
        </w:drawing>
      </w:r>
    </w:p>
    <w:p w14:paraId="136094F6" w14:textId="77777777" w:rsidR="00314607" w:rsidRDefault="00314607">
      <w:pPr>
        <w:spacing w:after="0" w:line="240" w:lineRule="auto"/>
        <w:jc w:val="left"/>
        <w:rPr>
          <w:rFonts w:ascii="Times New Roman" w:hAnsi="Times New Roman" w:cs="Times New Roman"/>
        </w:rPr>
      </w:pPr>
      <w:r>
        <w:rPr>
          <w:rFonts w:ascii="Times New Roman" w:hAnsi="Times New Roman" w:cs="Times New Roman"/>
        </w:rPr>
        <w:br w:type="page"/>
      </w:r>
    </w:p>
    <w:p w14:paraId="716271AC" w14:textId="47316491" w:rsidR="00314607" w:rsidRDefault="00314607" w:rsidP="00314607">
      <w:pPr>
        <w:spacing w:after="0" w:line="240" w:lineRule="auto"/>
        <w:jc w:val="left"/>
        <w:rPr>
          <w:rFonts w:ascii="Times New Roman" w:hAnsi="Times New Roman" w:cs="Times New Roman"/>
          <w:color w:val="657C9C"/>
          <w:sz w:val="20"/>
          <w:szCs w:val="24"/>
          <w:lang w:eastAsia="ja-JP"/>
        </w:rPr>
      </w:pPr>
      <w:r w:rsidRPr="009A673A">
        <w:rPr>
          <w:rFonts w:ascii="Times New Roman" w:hAnsi="Times New Roman" w:cs="Times New Roman"/>
          <w:color w:val="657C9C"/>
          <w:sz w:val="20"/>
          <w:szCs w:val="24"/>
          <w:lang w:eastAsia="ja-JP"/>
        </w:rPr>
        <w:lastRenderedPageBreak/>
        <w:t>Figure B-</w:t>
      </w:r>
      <w:r w:rsidR="00AA631A">
        <w:rPr>
          <w:rFonts w:ascii="Times New Roman" w:hAnsi="Times New Roman" w:cs="Times New Roman" w:hint="eastAsia"/>
          <w:color w:val="657C9C"/>
          <w:sz w:val="20"/>
          <w:szCs w:val="24"/>
          <w:lang w:eastAsia="ja-JP"/>
        </w:rPr>
        <w:t>28</w:t>
      </w:r>
      <w:r w:rsidRPr="009A673A">
        <w:rPr>
          <w:rFonts w:ascii="Times New Roman" w:hAnsi="Times New Roman" w:cs="Times New Roman"/>
          <w:color w:val="657C9C"/>
          <w:sz w:val="20"/>
          <w:szCs w:val="24"/>
          <w:lang w:eastAsia="ja-JP"/>
        </w:rPr>
        <w:t xml:space="preserve"> Validation: Systolic blood pressure – NHNS and projected IMPACT</w:t>
      </w:r>
      <w:r w:rsidR="00F44E33" w:rsidRPr="00F44E33">
        <w:rPr>
          <w:rFonts w:ascii="Times New Roman" w:hAnsi="Times New Roman" w:cs="Times New Roman"/>
          <w:color w:val="657C9C"/>
          <w:sz w:val="20"/>
          <w:szCs w:val="24"/>
          <w:vertAlign w:val="subscript"/>
          <w:lang w:eastAsia="ja-JP"/>
        </w:rPr>
        <w:t>NC</w:t>
      </w:r>
      <w:r w:rsidR="00F44E33">
        <w:rPr>
          <w:rFonts w:ascii="Times New Roman" w:hAnsi="Times New Roman" w:cs="Times New Roman"/>
          <w:color w:val="657C9C"/>
          <w:sz w:val="20"/>
          <w:szCs w:val="24"/>
          <w:vertAlign w:val="subscript"/>
          <w:lang w:eastAsia="ja-JP"/>
        </w:rPr>
        <w:t>D-JPN</w:t>
      </w:r>
      <w:r w:rsidRPr="009A673A">
        <w:rPr>
          <w:rFonts w:ascii="Times New Roman" w:hAnsi="Times New Roman" w:cs="Times New Roman"/>
          <w:color w:val="657C9C"/>
          <w:sz w:val="20"/>
          <w:szCs w:val="24"/>
          <w:lang w:eastAsia="ja-JP"/>
        </w:rPr>
        <w:t xml:space="preserve"> trends by age and year </w:t>
      </w:r>
      <w:r>
        <w:rPr>
          <w:rFonts w:ascii="Times New Roman" w:hAnsi="Times New Roman" w:cs="Times New Roman" w:hint="eastAsia"/>
          <w:color w:val="657C9C"/>
          <w:sz w:val="20"/>
          <w:szCs w:val="24"/>
          <w:lang w:eastAsia="ja-JP"/>
        </w:rPr>
        <w:t>and sex</w:t>
      </w:r>
    </w:p>
    <w:p w14:paraId="64312D48" w14:textId="77777777" w:rsidR="00314607" w:rsidRDefault="00314607" w:rsidP="00314607">
      <w:pPr>
        <w:spacing w:after="0" w:line="240" w:lineRule="auto"/>
        <w:jc w:val="left"/>
        <w:rPr>
          <w:rFonts w:ascii="Times New Roman" w:hAnsi="Times New Roman" w:cs="Times New Roman"/>
          <w:color w:val="657C9C"/>
          <w:sz w:val="20"/>
          <w:szCs w:val="24"/>
          <w:lang w:eastAsia="ja-JP"/>
        </w:rPr>
      </w:pPr>
    </w:p>
    <w:p w14:paraId="5C8D6AB1" w14:textId="6C5B4CA0" w:rsidR="00314607" w:rsidRDefault="00314607" w:rsidP="00314607">
      <w:pPr>
        <w:spacing w:after="0" w:line="240" w:lineRule="auto"/>
        <w:jc w:val="left"/>
        <w:rPr>
          <w:rFonts w:ascii="Times New Roman" w:hAnsi="Times New Roman" w:cs="Times New Roman"/>
          <w:color w:val="657C9C"/>
          <w:sz w:val="20"/>
          <w:szCs w:val="24"/>
          <w:lang w:eastAsia="ja-JP"/>
        </w:rPr>
      </w:pPr>
      <w:r>
        <w:rPr>
          <w:rFonts w:ascii="Times New Roman" w:hAnsi="Times New Roman" w:cs="Times New Roman"/>
          <w:noProof/>
          <w:color w:val="657C9C"/>
          <w:sz w:val="20"/>
          <w:szCs w:val="24"/>
          <w:lang w:eastAsia="ja-JP"/>
        </w:rPr>
        <w:drawing>
          <wp:inline distT="0" distB="0" distL="0" distR="0" wp14:anchorId="619DB942" wp14:editId="06B11E06">
            <wp:extent cx="8858250" cy="4429125"/>
            <wp:effectExtent l="0" t="0" r="0" b="9525"/>
            <wp:docPr id="565559512"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858250" cy="4429125"/>
                    </a:xfrm>
                    <a:prstGeom prst="rect">
                      <a:avLst/>
                    </a:prstGeom>
                    <a:noFill/>
                    <a:ln>
                      <a:noFill/>
                    </a:ln>
                  </pic:spPr>
                </pic:pic>
              </a:graphicData>
            </a:graphic>
          </wp:inline>
        </w:drawing>
      </w:r>
    </w:p>
    <w:p w14:paraId="409C480A" w14:textId="77777777" w:rsidR="00314607" w:rsidRPr="009A673A" w:rsidRDefault="00314607" w:rsidP="00314607">
      <w:pPr>
        <w:spacing w:after="0" w:line="240" w:lineRule="auto"/>
        <w:jc w:val="left"/>
        <w:rPr>
          <w:rFonts w:ascii="Times New Roman" w:hAnsi="Times New Roman" w:cs="Times New Roman"/>
          <w:color w:val="657C9C"/>
          <w:sz w:val="20"/>
          <w:szCs w:val="24"/>
          <w:lang w:eastAsia="ja-JP"/>
        </w:rPr>
      </w:pPr>
    </w:p>
    <w:p w14:paraId="6567A20E" w14:textId="6E963448" w:rsidR="001D14ED" w:rsidRPr="009A673A" w:rsidRDefault="001D14ED">
      <w:pPr>
        <w:spacing w:after="0" w:line="240" w:lineRule="auto"/>
        <w:jc w:val="left"/>
        <w:rPr>
          <w:rFonts w:ascii="Times New Roman" w:hAnsi="Times New Roman" w:cs="Times New Roman"/>
          <w:color w:val="657C9C"/>
          <w:sz w:val="20"/>
          <w:szCs w:val="24"/>
          <w:lang w:eastAsia="ja-JP"/>
        </w:rPr>
      </w:pPr>
      <w:r w:rsidRPr="009A673A">
        <w:rPr>
          <w:rFonts w:ascii="Times New Roman" w:hAnsi="Times New Roman" w:cs="Times New Roman"/>
        </w:rPr>
        <w:br w:type="page"/>
      </w:r>
    </w:p>
    <w:p w14:paraId="16EC272F" w14:textId="77777777" w:rsidR="001D14ED" w:rsidRPr="009A673A" w:rsidRDefault="001D14ED" w:rsidP="001D14ED">
      <w:pPr>
        <w:pStyle w:val="Heading3"/>
        <w:rPr>
          <w:rFonts w:ascii="Times New Roman" w:hAnsi="Times New Roman" w:cs="Times New Roman"/>
        </w:rPr>
      </w:pPr>
      <w:bookmarkStart w:id="542" w:name="_Toc190955344"/>
      <w:r w:rsidRPr="009A673A">
        <w:rPr>
          <w:rFonts w:ascii="Times New Roman" w:hAnsi="Times New Roman" w:cs="Times New Roman"/>
        </w:rPr>
        <w:lastRenderedPageBreak/>
        <w:t>HbA1c</w:t>
      </w:r>
      <w:bookmarkEnd w:id="542"/>
    </w:p>
    <w:p w14:paraId="7CA7FE27" w14:textId="4520FB0F" w:rsidR="001D14ED" w:rsidRPr="009A673A" w:rsidRDefault="001D14ED" w:rsidP="001D14ED">
      <w:pPr>
        <w:pStyle w:val="Tabletext"/>
        <w:rPr>
          <w:rFonts w:ascii="Times New Roman" w:hAnsi="Times New Roman" w:cs="Times New Roman"/>
        </w:rPr>
      </w:pPr>
      <w:r w:rsidRPr="009A673A">
        <w:rPr>
          <w:rFonts w:ascii="Times New Roman" w:hAnsi="Times New Roman" w:cs="Times New Roman"/>
        </w:rPr>
        <w:t xml:space="preserve">Figure </w:t>
      </w:r>
      <w:r w:rsidRPr="009A673A">
        <w:rPr>
          <w:rFonts w:ascii="Times New Roman" w:hAnsi="Times New Roman" w:cs="Times New Roman"/>
        </w:rPr>
        <w:fldChar w:fldCharType="begin"/>
      </w:r>
      <w:r w:rsidRPr="009A673A">
        <w:rPr>
          <w:rFonts w:ascii="Times New Roman" w:hAnsi="Times New Roman" w:cs="Times New Roman"/>
        </w:rPr>
        <w:instrText xml:space="preserve"> STYLEREF 1 \s </w:instrText>
      </w:r>
      <w:r w:rsidRPr="009A673A">
        <w:rPr>
          <w:rFonts w:ascii="Times New Roman" w:hAnsi="Times New Roman" w:cs="Times New Roman"/>
        </w:rPr>
        <w:fldChar w:fldCharType="separate"/>
      </w:r>
      <w:r w:rsidR="003D1493">
        <w:rPr>
          <w:rFonts w:ascii="Times New Roman" w:hAnsi="Times New Roman" w:cs="Times New Roman"/>
          <w:noProof/>
        </w:rPr>
        <w:t>B</w:t>
      </w:r>
      <w:r w:rsidRPr="009A673A">
        <w:rPr>
          <w:rFonts w:ascii="Times New Roman" w:hAnsi="Times New Roman" w:cs="Times New Roman"/>
        </w:rPr>
        <w:fldChar w:fldCharType="end"/>
      </w:r>
      <w:r w:rsidRPr="009A673A">
        <w:rPr>
          <w:rFonts w:ascii="Times New Roman" w:hAnsi="Times New Roman" w:cs="Times New Roman"/>
        </w:rPr>
        <w:noBreakHyphen/>
      </w:r>
      <w:r w:rsidR="00AA631A">
        <w:rPr>
          <w:rFonts w:ascii="Times New Roman" w:hAnsi="Times New Roman" w:cs="Times New Roman" w:hint="eastAsia"/>
        </w:rPr>
        <w:t>29</w:t>
      </w:r>
      <w:r w:rsidR="00AA631A" w:rsidRPr="009A673A">
        <w:rPr>
          <w:rFonts w:ascii="Times New Roman" w:hAnsi="Times New Roman" w:cs="Times New Roman"/>
        </w:rPr>
        <w:t xml:space="preserve"> </w:t>
      </w:r>
      <w:r w:rsidRPr="009A673A">
        <w:rPr>
          <w:rFonts w:ascii="Times New Roman" w:hAnsi="Times New Roman" w:cs="Times New Roman"/>
        </w:rPr>
        <w:t>Validation: HbA1c – NHNS and projected IMPACT</w:t>
      </w:r>
      <w:r w:rsidR="00F44E33" w:rsidRPr="00F44E33">
        <w:rPr>
          <w:rFonts w:ascii="Times New Roman" w:hAnsi="Times New Roman" w:cs="Times New Roman"/>
          <w:vertAlign w:val="subscript"/>
        </w:rPr>
        <w:t>NC</w:t>
      </w:r>
      <w:r w:rsidR="00F44E33">
        <w:rPr>
          <w:rFonts w:ascii="Times New Roman" w:hAnsi="Times New Roman" w:cs="Times New Roman"/>
          <w:vertAlign w:val="subscript"/>
        </w:rPr>
        <w:t>D-JPN</w:t>
      </w:r>
      <w:r w:rsidRPr="009A673A">
        <w:rPr>
          <w:rFonts w:ascii="Times New Roman" w:hAnsi="Times New Roman" w:cs="Times New Roman"/>
        </w:rPr>
        <w:t xml:space="preserve"> trends by age and year for women</w:t>
      </w:r>
    </w:p>
    <w:p w14:paraId="53CE1454" w14:textId="77777777" w:rsidR="001D14ED" w:rsidRPr="009A673A" w:rsidRDefault="001D14ED" w:rsidP="001D14ED">
      <w:pPr>
        <w:pStyle w:val="Tabletext"/>
        <w:rPr>
          <w:rFonts w:ascii="Times New Roman" w:hAnsi="Times New Roman" w:cs="Times New Roman"/>
        </w:rPr>
      </w:pPr>
      <w:r w:rsidRPr="009A673A">
        <w:rPr>
          <w:rFonts w:ascii="Times New Roman" w:hAnsi="Times New Roman" w:cs="Times New Roman"/>
          <w:noProof/>
        </w:rPr>
        <w:drawing>
          <wp:inline distT="0" distB="0" distL="0" distR="0" wp14:anchorId="49716827" wp14:editId="54D5183A">
            <wp:extent cx="8701536" cy="4890051"/>
            <wp:effectExtent l="0" t="0" r="4445" b="6350"/>
            <wp:docPr id="1818766052" name="図 13" descr="グラフ, ダイアグラム,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3"/>
                    <pic:cNvPicPr/>
                  </pic:nvPicPr>
                  <pic:blipFill>
                    <a:blip r:embed="rId62">
                      <a:extLst>
                        <a:ext uri="{28A0092B-C50C-407E-A947-70E740481C1C}">
                          <a14:useLocalDpi xmlns:a14="http://schemas.microsoft.com/office/drawing/2010/main" val="0"/>
                        </a:ext>
                      </a:extLst>
                    </a:blip>
                    <a:stretch>
                      <a:fillRect/>
                    </a:stretch>
                  </pic:blipFill>
                  <pic:spPr>
                    <a:xfrm>
                      <a:off x="0" y="0"/>
                      <a:ext cx="8701536" cy="4890051"/>
                    </a:xfrm>
                    <a:prstGeom prst="rect">
                      <a:avLst/>
                    </a:prstGeom>
                  </pic:spPr>
                </pic:pic>
              </a:graphicData>
            </a:graphic>
          </wp:inline>
        </w:drawing>
      </w:r>
    </w:p>
    <w:p w14:paraId="23EEC597" w14:textId="77777777" w:rsidR="001D14ED" w:rsidRPr="009A673A" w:rsidRDefault="001D14ED" w:rsidP="001D14ED">
      <w:pPr>
        <w:spacing w:after="0" w:line="240" w:lineRule="auto"/>
        <w:jc w:val="left"/>
        <w:rPr>
          <w:rFonts w:ascii="Times New Roman" w:hAnsi="Times New Roman" w:cs="Times New Roman"/>
          <w:color w:val="657C9C"/>
          <w:sz w:val="20"/>
          <w:szCs w:val="24"/>
          <w:lang w:eastAsia="ja-JP"/>
        </w:rPr>
      </w:pPr>
      <w:r w:rsidRPr="009A673A">
        <w:rPr>
          <w:rFonts w:ascii="Times New Roman" w:hAnsi="Times New Roman" w:cs="Times New Roman"/>
        </w:rPr>
        <w:br w:type="page"/>
      </w:r>
    </w:p>
    <w:p w14:paraId="1A1EFAFD" w14:textId="12197516" w:rsidR="001D14ED" w:rsidRPr="009A673A" w:rsidRDefault="001D14ED" w:rsidP="001D14ED">
      <w:pPr>
        <w:pStyle w:val="Tabletext"/>
        <w:rPr>
          <w:rFonts w:ascii="Times New Roman" w:hAnsi="Times New Roman" w:cs="Times New Roman"/>
        </w:rPr>
      </w:pPr>
      <w:r w:rsidRPr="009A673A">
        <w:rPr>
          <w:rFonts w:ascii="Times New Roman" w:hAnsi="Times New Roman" w:cs="Times New Roman"/>
        </w:rPr>
        <w:lastRenderedPageBreak/>
        <w:t xml:space="preserve">Figure </w:t>
      </w:r>
      <w:r w:rsidRPr="009A673A">
        <w:rPr>
          <w:rFonts w:ascii="Times New Roman" w:hAnsi="Times New Roman" w:cs="Times New Roman"/>
        </w:rPr>
        <w:fldChar w:fldCharType="begin"/>
      </w:r>
      <w:r w:rsidRPr="009A673A">
        <w:rPr>
          <w:rFonts w:ascii="Times New Roman" w:hAnsi="Times New Roman" w:cs="Times New Roman"/>
        </w:rPr>
        <w:instrText xml:space="preserve"> STYLEREF 1 \s </w:instrText>
      </w:r>
      <w:r w:rsidRPr="009A673A">
        <w:rPr>
          <w:rFonts w:ascii="Times New Roman" w:hAnsi="Times New Roman" w:cs="Times New Roman"/>
        </w:rPr>
        <w:fldChar w:fldCharType="separate"/>
      </w:r>
      <w:r w:rsidR="003D1493">
        <w:rPr>
          <w:rFonts w:ascii="Times New Roman" w:hAnsi="Times New Roman" w:cs="Times New Roman"/>
          <w:noProof/>
        </w:rPr>
        <w:t>B</w:t>
      </w:r>
      <w:r w:rsidRPr="009A673A">
        <w:rPr>
          <w:rFonts w:ascii="Times New Roman" w:hAnsi="Times New Roman" w:cs="Times New Roman"/>
        </w:rPr>
        <w:fldChar w:fldCharType="end"/>
      </w:r>
      <w:r w:rsidRPr="009A673A">
        <w:rPr>
          <w:rFonts w:ascii="Times New Roman" w:hAnsi="Times New Roman" w:cs="Times New Roman"/>
        </w:rPr>
        <w:noBreakHyphen/>
      </w:r>
      <w:r w:rsidR="00AA631A">
        <w:rPr>
          <w:rFonts w:ascii="Times New Roman" w:hAnsi="Times New Roman" w:cs="Times New Roman" w:hint="eastAsia"/>
        </w:rPr>
        <w:t>30</w:t>
      </w:r>
      <w:r w:rsidR="00AA631A" w:rsidRPr="009A673A">
        <w:rPr>
          <w:rFonts w:ascii="Times New Roman" w:hAnsi="Times New Roman" w:cs="Times New Roman"/>
        </w:rPr>
        <w:t xml:space="preserve"> </w:t>
      </w:r>
      <w:r w:rsidRPr="009A673A">
        <w:rPr>
          <w:rFonts w:ascii="Times New Roman" w:hAnsi="Times New Roman" w:cs="Times New Roman"/>
        </w:rPr>
        <w:t>Validation: HbA1c – NHNS and projected IMPACT</w:t>
      </w:r>
      <w:r w:rsidR="00F44E33" w:rsidRPr="00F44E33">
        <w:rPr>
          <w:rFonts w:ascii="Times New Roman" w:hAnsi="Times New Roman" w:cs="Times New Roman"/>
          <w:vertAlign w:val="subscript"/>
        </w:rPr>
        <w:t>NC</w:t>
      </w:r>
      <w:r w:rsidR="00F44E33">
        <w:rPr>
          <w:rFonts w:ascii="Times New Roman" w:hAnsi="Times New Roman" w:cs="Times New Roman"/>
          <w:vertAlign w:val="subscript"/>
        </w:rPr>
        <w:t>D-JPN</w:t>
      </w:r>
      <w:r w:rsidRPr="009A673A">
        <w:rPr>
          <w:rFonts w:ascii="Times New Roman" w:hAnsi="Times New Roman" w:cs="Times New Roman"/>
        </w:rPr>
        <w:t xml:space="preserve"> trends by age and year for men</w:t>
      </w:r>
    </w:p>
    <w:p w14:paraId="318F7A2D" w14:textId="77777777" w:rsidR="001D14ED" w:rsidRPr="009A673A" w:rsidRDefault="001D14ED" w:rsidP="001D14ED">
      <w:pPr>
        <w:pStyle w:val="Tabletext"/>
        <w:rPr>
          <w:rFonts w:ascii="Times New Roman" w:hAnsi="Times New Roman" w:cs="Times New Roman"/>
        </w:rPr>
      </w:pPr>
      <w:r w:rsidRPr="009A673A">
        <w:rPr>
          <w:rFonts w:ascii="Times New Roman" w:hAnsi="Times New Roman" w:cs="Times New Roman"/>
          <w:noProof/>
        </w:rPr>
        <w:drawing>
          <wp:inline distT="0" distB="0" distL="0" distR="0" wp14:anchorId="7C776634" wp14:editId="12B481AA">
            <wp:extent cx="8857614" cy="4977765"/>
            <wp:effectExtent l="0" t="0" r="635" b="0"/>
            <wp:docPr id="832450941" name="図 15"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5"/>
                    <pic:cNvPicPr/>
                  </pic:nvPicPr>
                  <pic:blipFill>
                    <a:blip r:embed="rId63">
                      <a:extLst>
                        <a:ext uri="{28A0092B-C50C-407E-A947-70E740481C1C}">
                          <a14:useLocalDpi xmlns:a14="http://schemas.microsoft.com/office/drawing/2010/main" val="0"/>
                        </a:ext>
                      </a:extLst>
                    </a:blip>
                    <a:stretch>
                      <a:fillRect/>
                    </a:stretch>
                  </pic:blipFill>
                  <pic:spPr>
                    <a:xfrm>
                      <a:off x="0" y="0"/>
                      <a:ext cx="8857614" cy="4977765"/>
                    </a:xfrm>
                    <a:prstGeom prst="rect">
                      <a:avLst/>
                    </a:prstGeom>
                  </pic:spPr>
                </pic:pic>
              </a:graphicData>
            </a:graphic>
          </wp:inline>
        </w:drawing>
      </w:r>
    </w:p>
    <w:p w14:paraId="684EE803" w14:textId="68E11014" w:rsidR="00314607" w:rsidRDefault="00314607">
      <w:pPr>
        <w:spacing w:after="0" w:line="240" w:lineRule="auto"/>
        <w:jc w:val="left"/>
        <w:rPr>
          <w:rFonts w:ascii="Times New Roman" w:hAnsi="Times New Roman" w:cs="Times New Roman"/>
        </w:rPr>
      </w:pPr>
      <w:r>
        <w:rPr>
          <w:rFonts w:ascii="Times New Roman" w:hAnsi="Times New Roman" w:cs="Times New Roman"/>
        </w:rPr>
        <w:br w:type="page"/>
      </w:r>
    </w:p>
    <w:p w14:paraId="4528FD75" w14:textId="1AB37DF4" w:rsidR="00314607" w:rsidRDefault="00314607" w:rsidP="00314607">
      <w:pPr>
        <w:pStyle w:val="Tabletext"/>
        <w:rPr>
          <w:rFonts w:ascii="Times New Roman" w:hAnsi="Times New Roman" w:cs="Times New Roman"/>
        </w:rPr>
      </w:pPr>
      <w:r w:rsidRPr="009A673A">
        <w:rPr>
          <w:rFonts w:ascii="Times New Roman" w:hAnsi="Times New Roman" w:cs="Times New Roman"/>
        </w:rPr>
        <w:lastRenderedPageBreak/>
        <w:t xml:space="preserve">Figure </w:t>
      </w:r>
      <w:r w:rsidRPr="009A673A">
        <w:rPr>
          <w:rFonts w:ascii="Times New Roman" w:hAnsi="Times New Roman" w:cs="Times New Roman"/>
        </w:rPr>
        <w:fldChar w:fldCharType="begin"/>
      </w:r>
      <w:r w:rsidRPr="009A673A">
        <w:rPr>
          <w:rFonts w:ascii="Times New Roman" w:hAnsi="Times New Roman" w:cs="Times New Roman"/>
        </w:rPr>
        <w:instrText xml:space="preserve"> STYLEREF 1 \s </w:instrText>
      </w:r>
      <w:r w:rsidRPr="009A673A">
        <w:rPr>
          <w:rFonts w:ascii="Times New Roman" w:hAnsi="Times New Roman" w:cs="Times New Roman"/>
        </w:rPr>
        <w:fldChar w:fldCharType="separate"/>
      </w:r>
      <w:r w:rsidR="003D1493">
        <w:rPr>
          <w:rFonts w:ascii="Times New Roman" w:hAnsi="Times New Roman" w:cs="Times New Roman"/>
          <w:noProof/>
        </w:rPr>
        <w:t>B</w:t>
      </w:r>
      <w:r w:rsidRPr="009A673A">
        <w:rPr>
          <w:rFonts w:ascii="Times New Roman" w:hAnsi="Times New Roman" w:cs="Times New Roman"/>
        </w:rPr>
        <w:fldChar w:fldCharType="end"/>
      </w:r>
      <w:r w:rsidRPr="009A673A">
        <w:rPr>
          <w:rFonts w:ascii="Times New Roman" w:hAnsi="Times New Roman" w:cs="Times New Roman"/>
        </w:rPr>
        <w:noBreakHyphen/>
      </w:r>
      <w:r w:rsidR="00AA631A">
        <w:rPr>
          <w:rFonts w:ascii="Times New Roman" w:hAnsi="Times New Roman" w:cs="Times New Roman" w:hint="eastAsia"/>
        </w:rPr>
        <w:t>31</w:t>
      </w:r>
      <w:r w:rsidRPr="009A673A">
        <w:rPr>
          <w:rFonts w:ascii="Times New Roman" w:hAnsi="Times New Roman" w:cs="Times New Roman"/>
        </w:rPr>
        <w:t xml:space="preserve"> Validation: HbA1c – NHNS and projected IMPACT</w:t>
      </w:r>
      <w:r w:rsidR="00F44E33" w:rsidRPr="00F44E33">
        <w:rPr>
          <w:rFonts w:ascii="Times New Roman" w:hAnsi="Times New Roman" w:cs="Times New Roman"/>
          <w:vertAlign w:val="subscript"/>
        </w:rPr>
        <w:t>NC</w:t>
      </w:r>
      <w:r w:rsidR="00F44E33">
        <w:rPr>
          <w:rFonts w:ascii="Times New Roman" w:hAnsi="Times New Roman" w:cs="Times New Roman"/>
          <w:vertAlign w:val="subscript"/>
        </w:rPr>
        <w:t>D-JPN</w:t>
      </w:r>
      <w:r w:rsidRPr="009A673A">
        <w:rPr>
          <w:rFonts w:ascii="Times New Roman" w:hAnsi="Times New Roman" w:cs="Times New Roman"/>
        </w:rPr>
        <w:t xml:space="preserve"> trends by age and year </w:t>
      </w:r>
      <w:r>
        <w:rPr>
          <w:rFonts w:ascii="Times New Roman" w:hAnsi="Times New Roman" w:cs="Times New Roman" w:hint="eastAsia"/>
        </w:rPr>
        <w:t>and sex</w:t>
      </w:r>
    </w:p>
    <w:p w14:paraId="18B43047" w14:textId="77777777" w:rsidR="00314607" w:rsidRDefault="00314607" w:rsidP="00314607">
      <w:pPr>
        <w:pStyle w:val="Tabletext"/>
        <w:rPr>
          <w:rFonts w:ascii="Times New Roman" w:hAnsi="Times New Roman" w:cs="Times New Roman"/>
        </w:rPr>
      </w:pPr>
    </w:p>
    <w:p w14:paraId="1019DB75" w14:textId="635AB037" w:rsidR="00314607" w:rsidRPr="009A673A" w:rsidRDefault="00314607" w:rsidP="00314607">
      <w:pPr>
        <w:pStyle w:val="Tabletext"/>
        <w:rPr>
          <w:rFonts w:ascii="Times New Roman" w:hAnsi="Times New Roman" w:cs="Times New Roman"/>
        </w:rPr>
      </w:pPr>
      <w:r>
        <w:rPr>
          <w:rFonts w:ascii="Times New Roman" w:hAnsi="Times New Roman" w:cs="Times New Roman"/>
          <w:noProof/>
        </w:rPr>
        <w:drawing>
          <wp:inline distT="0" distB="0" distL="0" distR="0" wp14:anchorId="6461FF5F" wp14:editId="11A1C938">
            <wp:extent cx="8858250" cy="4429125"/>
            <wp:effectExtent l="0" t="0" r="0" b="9525"/>
            <wp:docPr id="1041805694"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858250" cy="4429125"/>
                    </a:xfrm>
                    <a:prstGeom prst="rect">
                      <a:avLst/>
                    </a:prstGeom>
                    <a:noFill/>
                    <a:ln>
                      <a:noFill/>
                    </a:ln>
                  </pic:spPr>
                </pic:pic>
              </a:graphicData>
            </a:graphic>
          </wp:inline>
        </w:drawing>
      </w:r>
    </w:p>
    <w:p w14:paraId="1D32BEE9" w14:textId="77777777" w:rsidR="001D14ED" w:rsidRDefault="001D14ED" w:rsidP="001D14ED">
      <w:pPr>
        <w:rPr>
          <w:rFonts w:ascii="Times New Roman" w:hAnsi="Times New Roman" w:cs="Times New Roman"/>
        </w:rPr>
      </w:pPr>
    </w:p>
    <w:p w14:paraId="0B9B4125" w14:textId="77777777" w:rsidR="00314607" w:rsidRPr="009A673A" w:rsidRDefault="00314607" w:rsidP="001D14ED">
      <w:pPr>
        <w:rPr>
          <w:rFonts w:ascii="Times New Roman" w:hAnsi="Times New Roman" w:cs="Times New Roman"/>
        </w:rPr>
      </w:pPr>
    </w:p>
    <w:p w14:paraId="3627A8DC" w14:textId="7219248B" w:rsidR="001D14ED" w:rsidRPr="009A673A" w:rsidRDefault="001D14ED" w:rsidP="001D14ED">
      <w:pPr>
        <w:pStyle w:val="Heading3"/>
        <w:rPr>
          <w:rFonts w:ascii="Times New Roman" w:hAnsi="Times New Roman" w:cs="Times New Roman"/>
        </w:rPr>
      </w:pPr>
      <w:bookmarkStart w:id="543" w:name="_Toc190955345"/>
      <w:r w:rsidRPr="009A673A">
        <w:rPr>
          <w:rFonts w:ascii="Times New Roman" w:hAnsi="Times New Roman" w:cs="Times New Roman"/>
        </w:rPr>
        <w:lastRenderedPageBreak/>
        <w:t>LDL-c</w:t>
      </w:r>
      <w:bookmarkEnd w:id="543"/>
    </w:p>
    <w:p w14:paraId="2A85DDBC" w14:textId="0864F3A9" w:rsidR="001D14ED" w:rsidRPr="009A673A" w:rsidRDefault="001D14ED" w:rsidP="001D14ED">
      <w:pPr>
        <w:pStyle w:val="Tabletext"/>
        <w:rPr>
          <w:rFonts w:ascii="Times New Roman" w:hAnsi="Times New Roman" w:cs="Times New Roman"/>
        </w:rPr>
      </w:pPr>
      <w:r w:rsidRPr="009A673A">
        <w:rPr>
          <w:rFonts w:ascii="Times New Roman" w:hAnsi="Times New Roman" w:cs="Times New Roman"/>
        </w:rPr>
        <w:t xml:space="preserve">Figure </w:t>
      </w:r>
      <w:r w:rsidRPr="009A673A">
        <w:rPr>
          <w:rFonts w:ascii="Times New Roman" w:hAnsi="Times New Roman" w:cs="Times New Roman"/>
        </w:rPr>
        <w:fldChar w:fldCharType="begin"/>
      </w:r>
      <w:r w:rsidRPr="009A673A">
        <w:rPr>
          <w:rFonts w:ascii="Times New Roman" w:hAnsi="Times New Roman" w:cs="Times New Roman"/>
        </w:rPr>
        <w:instrText xml:space="preserve"> STYLEREF 1 \s </w:instrText>
      </w:r>
      <w:r w:rsidRPr="009A673A">
        <w:rPr>
          <w:rFonts w:ascii="Times New Roman" w:hAnsi="Times New Roman" w:cs="Times New Roman"/>
        </w:rPr>
        <w:fldChar w:fldCharType="separate"/>
      </w:r>
      <w:r w:rsidR="003D1493">
        <w:rPr>
          <w:rFonts w:ascii="Times New Roman" w:hAnsi="Times New Roman" w:cs="Times New Roman"/>
          <w:noProof/>
        </w:rPr>
        <w:t>B</w:t>
      </w:r>
      <w:r w:rsidRPr="009A673A">
        <w:rPr>
          <w:rFonts w:ascii="Times New Roman" w:hAnsi="Times New Roman" w:cs="Times New Roman"/>
        </w:rPr>
        <w:fldChar w:fldCharType="end"/>
      </w:r>
      <w:r w:rsidRPr="009A673A">
        <w:rPr>
          <w:rFonts w:ascii="Times New Roman" w:hAnsi="Times New Roman" w:cs="Times New Roman"/>
        </w:rPr>
        <w:noBreakHyphen/>
      </w:r>
      <w:r w:rsidR="00AA631A">
        <w:rPr>
          <w:rFonts w:ascii="Times New Roman" w:hAnsi="Times New Roman" w:cs="Times New Roman" w:hint="eastAsia"/>
        </w:rPr>
        <w:t>32</w:t>
      </w:r>
      <w:r w:rsidR="00AA631A" w:rsidRPr="009A673A">
        <w:rPr>
          <w:rFonts w:ascii="Times New Roman" w:hAnsi="Times New Roman" w:cs="Times New Roman"/>
        </w:rPr>
        <w:t xml:space="preserve"> </w:t>
      </w:r>
      <w:r w:rsidRPr="009A673A">
        <w:rPr>
          <w:rFonts w:ascii="Times New Roman" w:hAnsi="Times New Roman" w:cs="Times New Roman"/>
        </w:rPr>
        <w:t>Validation: LDL-c – NHNS and projected IMPACT</w:t>
      </w:r>
      <w:r w:rsidRPr="009A673A">
        <w:rPr>
          <w:rFonts w:ascii="Times New Roman" w:hAnsi="Times New Roman" w:cs="Times New Roman"/>
          <w:vertAlign w:val="subscript"/>
        </w:rPr>
        <w:t>NCD</w:t>
      </w:r>
      <w:r w:rsidR="00F44E33">
        <w:rPr>
          <w:rFonts w:ascii="Times New Roman" w:hAnsi="Times New Roman" w:cs="Times New Roman"/>
          <w:vertAlign w:val="subscript"/>
        </w:rPr>
        <w:t>-JPN</w:t>
      </w:r>
      <w:r w:rsidRPr="009A673A">
        <w:rPr>
          <w:rFonts w:ascii="Times New Roman" w:hAnsi="Times New Roman" w:cs="Times New Roman"/>
        </w:rPr>
        <w:t xml:space="preserve"> trends by age and year for women</w:t>
      </w:r>
      <w:r w:rsidRPr="009A673A">
        <w:rPr>
          <w:rFonts w:ascii="Times New Roman" w:hAnsi="Times New Roman" w:cs="Times New Roman"/>
          <w:noProof/>
        </w:rPr>
        <w:drawing>
          <wp:inline distT="0" distB="0" distL="0" distR="0" wp14:anchorId="7F4E2FD9" wp14:editId="2BF9BBD7">
            <wp:extent cx="8857614" cy="4977765"/>
            <wp:effectExtent l="0" t="0" r="635" b="0"/>
            <wp:docPr id="557688930" name="図 16" descr="グラフ, 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6"/>
                    <pic:cNvPicPr/>
                  </pic:nvPicPr>
                  <pic:blipFill>
                    <a:blip r:embed="rId65">
                      <a:extLst>
                        <a:ext uri="{28A0092B-C50C-407E-A947-70E740481C1C}">
                          <a14:useLocalDpi xmlns:a14="http://schemas.microsoft.com/office/drawing/2010/main" val="0"/>
                        </a:ext>
                      </a:extLst>
                    </a:blip>
                    <a:stretch>
                      <a:fillRect/>
                    </a:stretch>
                  </pic:blipFill>
                  <pic:spPr>
                    <a:xfrm>
                      <a:off x="0" y="0"/>
                      <a:ext cx="8857614" cy="4977765"/>
                    </a:xfrm>
                    <a:prstGeom prst="rect">
                      <a:avLst/>
                    </a:prstGeom>
                  </pic:spPr>
                </pic:pic>
              </a:graphicData>
            </a:graphic>
          </wp:inline>
        </w:drawing>
      </w:r>
    </w:p>
    <w:p w14:paraId="6C9838A8" w14:textId="77777777" w:rsidR="001D14ED" w:rsidRPr="009A673A" w:rsidRDefault="001D14ED" w:rsidP="001D14ED">
      <w:pPr>
        <w:spacing w:after="0" w:line="240" w:lineRule="auto"/>
        <w:jc w:val="left"/>
        <w:rPr>
          <w:rFonts w:ascii="Times New Roman" w:hAnsi="Times New Roman" w:cs="Times New Roman"/>
          <w:color w:val="657C9C"/>
          <w:sz w:val="20"/>
          <w:szCs w:val="24"/>
          <w:lang w:eastAsia="ja-JP"/>
        </w:rPr>
      </w:pPr>
      <w:r w:rsidRPr="009A673A">
        <w:rPr>
          <w:rFonts w:ascii="Times New Roman" w:hAnsi="Times New Roman" w:cs="Times New Roman"/>
        </w:rPr>
        <w:br w:type="page"/>
      </w:r>
    </w:p>
    <w:p w14:paraId="26C26A30" w14:textId="0AA89D60" w:rsidR="001D14ED" w:rsidRPr="009A673A" w:rsidRDefault="001D14ED" w:rsidP="001D14ED">
      <w:pPr>
        <w:pStyle w:val="Tabletext"/>
        <w:rPr>
          <w:rFonts w:ascii="Times New Roman" w:hAnsi="Times New Roman" w:cs="Times New Roman"/>
        </w:rPr>
      </w:pPr>
      <w:r w:rsidRPr="009A673A">
        <w:rPr>
          <w:rFonts w:ascii="Times New Roman" w:hAnsi="Times New Roman" w:cs="Times New Roman"/>
        </w:rPr>
        <w:lastRenderedPageBreak/>
        <w:t xml:space="preserve">Figure </w:t>
      </w:r>
      <w:r w:rsidRPr="009A673A">
        <w:rPr>
          <w:rFonts w:ascii="Times New Roman" w:hAnsi="Times New Roman" w:cs="Times New Roman"/>
        </w:rPr>
        <w:fldChar w:fldCharType="begin"/>
      </w:r>
      <w:r w:rsidRPr="009A673A">
        <w:rPr>
          <w:rFonts w:ascii="Times New Roman" w:hAnsi="Times New Roman" w:cs="Times New Roman"/>
        </w:rPr>
        <w:instrText xml:space="preserve"> STYLEREF 1 \s </w:instrText>
      </w:r>
      <w:r w:rsidRPr="009A673A">
        <w:rPr>
          <w:rFonts w:ascii="Times New Roman" w:hAnsi="Times New Roman" w:cs="Times New Roman"/>
        </w:rPr>
        <w:fldChar w:fldCharType="separate"/>
      </w:r>
      <w:r w:rsidR="003D1493">
        <w:rPr>
          <w:rFonts w:ascii="Times New Roman" w:hAnsi="Times New Roman" w:cs="Times New Roman"/>
          <w:noProof/>
        </w:rPr>
        <w:t>B</w:t>
      </w:r>
      <w:r w:rsidRPr="009A673A">
        <w:rPr>
          <w:rFonts w:ascii="Times New Roman" w:hAnsi="Times New Roman" w:cs="Times New Roman"/>
        </w:rPr>
        <w:fldChar w:fldCharType="end"/>
      </w:r>
      <w:r w:rsidRPr="009A673A">
        <w:rPr>
          <w:rFonts w:ascii="Times New Roman" w:hAnsi="Times New Roman" w:cs="Times New Roman"/>
        </w:rPr>
        <w:noBreakHyphen/>
      </w:r>
      <w:r w:rsidR="00AA631A">
        <w:rPr>
          <w:rFonts w:ascii="Times New Roman" w:hAnsi="Times New Roman" w:cs="Times New Roman" w:hint="eastAsia"/>
        </w:rPr>
        <w:t>33</w:t>
      </w:r>
      <w:r w:rsidR="00AA631A" w:rsidRPr="009A673A">
        <w:rPr>
          <w:rFonts w:ascii="Times New Roman" w:hAnsi="Times New Roman" w:cs="Times New Roman"/>
        </w:rPr>
        <w:t xml:space="preserve"> </w:t>
      </w:r>
      <w:r w:rsidRPr="009A673A">
        <w:rPr>
          <w:rFonts w:ascii="Times New Roman" w:hAnsi="Times New Roman" w:cs="Times New Roman"/>
        </w:rPr>
        <w:t>Validation: LDL-c – NHNS and projected IMPACT</w:t>
      </w:r>
      <w:r w:rsidRPr="009A673A">
        <w:rPr>
          <w:rFonts w:ascii="Times New Roman" w:hAnsi="Times New Roman" w:cs="Times New Roman"/>
          <w:vertAlign w:val="subscript"/>
        </w:rPr>
        <w:t>NCD</w:t>
      </w:r>
      <w:r w:rsidR="00F44E33">
        <w:rPr>
          <w:rFonts w:ascii="Times New Roman" w:hAnsi="Times New Roman" w:cs="Times New Roman"/>
          <w:vertAlign w:val="subscript"/>
        </w:rPr>
        <w:t>-JPN</w:t>
      </w:r>
      <w:r w:rsidRPr="009A673A">
        <w:rPr>
          <w:rFonts w:ascii="Times New Roman" w:hAnsi="Times New Roman" w:cs="Times New Roman"/>
        </w:rPr>
        <w:t xml:space="preserve"> trends by age and year for men</w:t>
      </w:r>
    </w:p>
    <w:p w14:paraId="083B68E6" w14:textId="7ECA1DB1" w:rsidR="00545F9C" w:rsidRPr="009A673A" w:rsidRDefault="001D14ED" w:rsidP="008C605F">
      <w:pPr>
        <w:pStyle w:val="Tabletext"/>
        <w:rPr>
          <w:rFonts w:ascii="Times New Roman" w:hAnsi="Times New Roman" w:cs="Times New Roman"/>
        </w:rPr>
      </w:pPr>
      <w:r w:rsidRPr="009A673A">
        <w:rPr>
          <w:rFonts w:ascii="Times New Roman" w:hAnsi="Times New Roman" w:cs="Times New Roman"/>
          <w:noProof/>
        </w:rPr>
        <w:drawing>
          <wp:inline distT="0" distB="0" distL="0" distR="0" wp14:anchorId="490CB13A" wp14:editId="34368F9B">
            <wp:extent cx="8857614" cy="4977765"/>
            <wp:effectExtent l="0" t="0" r="635" b="0"/>
            <wp:docPr id="1650462726" name="図 17" descr="グラフ, 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7"/>
                    <pic:cNvPicPr/>
                  </pic:nvPicPr>
                  <pic:blipFill>
                    <a:blip r:embed="rId66">
                      <a:extLst>
                        <a:ext uri="{28A0092B-C50C-407E-A947-70E740481C1C}">
                          <a14:useLocalDpi xmlns:a14="http://schemas.microsoft.com/office/drawing/2010/main" val="0"/>
                        </a:ext>
                      </a:extLst>
                    </a:blip>
                    <a:stretch>
                      <a:fillRect/>
                    </a:stretch>
                  </pic:blipFill>
                  <pic:spPr>
                    <a:xfrm>
                      <a:off x="0" y="0"/>
                      <a:ext cx="8857614" cy="4977765"/>
                    </a:xfrm>
                    <a:prstGeom prst="rect">
                      <a:avLst/>
                    </a:prstGeom>
                  </pic:spPr>
                </pic:pic>
              </a:graphicData>
            </a:graphic>
          </wp:inline>
        </w:drawing>
      </w:r>
      <w:bookmarkEnd w:id="537"/>
    </w:p>
    <w:p w14:paraId="3975E90D" w14:textId="77777777" w:rsidR="00314607" w:rsidRDefault="00545F9C">
      <w:pPr>
        <w:spacing w:after="0" w:line="240" w:lineRule="auto"/>
        <w:jc w:val="left"/>
        <w:rPr>
          <w:rFonts w:ascii="Times New Roman" w:hAnsi="Times New Roman" w:cs="Times New Roman"/>
        </w:rPr>
      </w:pPr>
      <w:r w:rsidRPr="009A673A">
        <w:rPr>
          <w:rFonts w:ascii="Times New Roman" w:hAnsi="Times New Roman" w:cs="Times New Roman"/>
        </w:rPr>
        <w:br w:type="page"/>
      </w:r>
    </w:p>
    <w:p w14:paraId="7CCD3EF2" w14:textId="1E732508" w:rsidR="00314607" w:rsidRPr="009A673A" w:rsidRDefault="00314607" w:rsidP="00314607">
      <w:pPr>
        <w:pStyle w:val="Tabletext"/>
        <w:rPr>
          <w:rFonts w:ascii="Times New Roman" w:hAnsi="Times New Roman" w:cs="Times New Roman"/>
        </w:rPr>
      </w:pPr>
      <w:r w:rsidRPr="009A673A">
        <w:rPr>
          <w:rFonts w:ascii="Times New Roman" w:hAnsi="Times New Roman" w:cs="Times New Roman"/>
        </w:rPr>
        <w:lastRenderedPageBreak/>
        <w:t xml:space="preserve">Figure </w:t>
      </w:r>
      <w:r w:rsidRPr="009A673A">
        <w:rPr>
          <w:rFonts w:ascii="Times New Roman" w:hAnsi="Times New Roman" w:cs="Times New Roman"/>
        </w:rPr>
        <w:fldChar w:fldCharType="begin"/>
      </w:r>
      <w:r w:rsidRPr="009A673A">
        <w:rPr>
          <w:rFonts w:ascii="Times New Roman" w:hAnsi="Times New Roman" w:cs="Times New Roman"/>
        </w:rPr>
        <w:instrText xml:space="preserve"> STYLEREF 1 \s </w:instrText>
      </w:r>
      <w:r w:rsidRPr="009A673A">
        <w:rPr>
          <w:rFonts w:ascii="Times New Roman" w:hAnsi="Times New Roman" w:cs="Times New Roman"/>
        </w:rPr>
        <w:fldChar w:fldCharType="separate"/>
      </w:r>
      <w:r w:rsidR="003D1493">
        <w:rPr>
          <w:rFonts w:ascii="Times New Roman" w:hAnsi="Times New Roman" w:cs="Times New Roman"/>
          <w:noProof/>
        </w:rPr>
        <w:t>B</w:t>
      </w:r>
      <w:r w:rsidRPr="009A673A">
        <w:rPr>
          <w:rFonts w:ascii="Times New Roman" w:hAnsi="Times New Roman" w:cs="Times New Roman"/>
        </w:rPr>
        <w:fldChar w:fldCharType="end"/>
      </w:r>
      <w:r w:rsidRPr="009A673A">
        <w:rPr>
          <w:rFonts w:ascii="Times New Roman" w:hAnsi="Times New Roman" w:cs="Times New Roman"/>
        </w:rPr>
        <w:noBreakHyphen/>
      </w:r>
      <w:r w:rsidR="00AA631A">
        <w:rPr>
          <w:rFonts w:ascii="Times New Roman" w:hAnsi="Times New Roman" w:cs="Times New Roman" w:hint="eastAsia"/>
        </w:rPr>
        <w:t>34</w:t>
      </w:r>
      <w:r w:rsidRPr="009A673A">
        <w:rPr>
          <w:rFonts w:ascii="Times New Roman" w:hAnsi="Times New Roman" w:cs="Times New Roman"/>
        </w:rPr>
        <w:t xml:space="preserve"> Validation: LDL-c – NHNS and projected IMPACT</w:t>
      </w:r>
      <w:r w:rsidRPr="009A673A">
        <w:rPr>
          <w:rFonts w:ascii="Times New Roman" w:hAnsi="Times New Roman" w:cs="Times New Roman"/>
          <w:vertAlign w:val="subscript"/>
        </w:rPr>
        <w:t>NCD</w:t>
      </w:r>
      <w:r w:rsidR="00F44E33">
        <w:rPr>
          <w:rFonts w:ascii="Times New Roman" w:hAnsi="Times New Roman" w:cs="Times New Roman"/>
          <w:vertAlign w:val="subscript"/>
        </w:rPr>
        <w:t>-JPN</w:t>
      </w:r>
      <w:r w:rsidRPr="009A673A">
        <w:rPr>
          <w:rFonts w:ascii="Times New Roman" w:hAnsi="Times New Roman" w:cs="Times New Roman"/>
        </w:rPr>
        <w:t xml:space="preserve"> trends by age</w:t>
      </w:r>
      <w:r w:rsidR="00D646B3">
        <w:rPr>
          <w:rFonts w:ascii="Times New Roman" w:hAnsi="Times New Roman" w:cs="Times New Roman"/>
        </w:rPr>
        <w:t>,</w:t>
      </w:r>
      <w:r w:rsidRPr="009A673A">
        <w:rPr>
          <w:rFonts w:ascii="Times New Roman" w:hAnsi="Times New Roman" w:cs="Times New Roman"/>
        </w:rPr>
        <w:t xml:space="preserve"> year</w:t>
      </w:r>
      <w:r w:rsidR="00D646B3">
        <w:rPr>
          <w:rFonts w:ascii="Times New Roman" w:hAnsi="Times New Roman" w:cs="Times New Roman"/>
        </w:rPr>
        <w:t>,</w:t>
      </w:r>
      <w:r>
        <w:rPr>
          <w:rFonts w:ascii="Times New Roman" w:hAnsi="Times New Roman" w:cs="Times New Roman" w:hint="eastAsia"/>
        </w:rPr>
        <w:t xml:space="preserve"> and sex</w:t>
      </w:r>
    </w:p>
    <w:p w14:paraId="64E47B36" w14:textId="77777777" w:rsidR="00314607" w:rsidRDefault="00314607">
      <w:pPr>
        <w:spacing w:after="0" w:line="240" w:lineRule="auto"/>
        <w:jc w:val="left"/>
        <w:rPr>
          <w:rFonts w:ascii="Times New Roman" w:hAnsi="Times New Roman" w:cs="Times New Roman"/>
        </w:rPr>
      </w:pPr>
    </w:p>
    <w:p w14:paraId="3385EA3E" w14:textId="28BB111A" w:rsidR="00314607" w:rsidRDefault="00314607">
      <w:pPr>
        <w:spacing w:after="0" w:line="240" w:lineRule="auto"/>
        <w:jc w:val="left"/>
        <w:rPr>
          <w:rFonts w:ascii="Times New Roman" w:hAnsi="Times New Roman" w:cs="Times New Roman"/>
        </w:rPr>
      </w:pPr>
      <w:r>
        <w:rPr>
          <w:rFonts w:ascii="Times New Roman" w:hAnsi="Times New Roman" w:cs="Times New Roman"/>
          <w:noProof/>
        </w:rPr>
        <w:drawing>
          <wp:inline distT="0" distB="0" distL="0" distR="0" wp14:anchorId="26861B03" wp14:editId="3E099B90">
            <wp:extent cx="8858250" cy="4429125"/>
            <wp:effectExtent l="0" t="0" r="0" b="9525"/>
            <wp:docPr id="1980176168"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858250" cy="4429125"/>
                    </a:xfrm>
                    <a:prstGeom prst="rect">
                      <a:avLst/>
                    </a:prstGeom>
                    <a:noFill/>
                    <a:ln>
                      <a:noFill/>
                    </a:ln>
                  </pic:spPr>
                </pic:pic>
              </a:graphicData>
            </a:graphic>
          </wp:inline>
        </w:drawing>
      </w:r>
    </w:p>
    <w:p w14:paraId="7D6D8BF9" w14:textId="77777777" w:rsidR="00314607" w:rsidRDefault="00314607">
      <w:pPr>
        <w:spacing w:after="0" w:line="240" w:lineRule="auto"/>
        <w:jc w:val="left"/>
        <w:rPr>
          <w:rFonts w:ascii="Times New Roman" w:hAnsi="Times New Roman" w:cs="Times New Roman"/>
        </w:rPr>
      </w:pPr>
    </w:p>
    <w:p w14:paraId="2AE2064A" w14:textId="49F4CEA8" w:rsidR="00314607" w:rsidRPr="00341ECB" w:rsidRDefault="00314607" w:rsidP="00341ECB">
      <w:pPr>
        <w:pStyle w:val="BodyTHF"/>
        <w:rPr>
          <w:rFonts w:ascii="Times New Roman" w:hAnsi="Times New Roman" w:cs="Times New Roman"/>
          <w:b/>
          <w:bCs/>
          <w:sz w:val="32"/>
          <w:szCs w:val="32"/>
        </w:rPr>
      </w:pPr>
    </w:p>
    <w:p w14:paraId="1B67029E" w14:textId="77777777" w:rsidR="000140A1" w:rsidRPr="00341ECB" w:rsidRDefault="000140A1" w:rsidP="00341ECB">
      <w:pPr>
        <w:pStyle w:val="BodyTHF"/>
        <w:rPr>
          <w:rFonts w:ascii="Times New Roman" w:hAnsi="Times New Roman" w:cs="Times New Roman"/>
          <w:b/>
          <w:bCs/>
          <w:sz w:val="32"/>
          <w:szCs w:val="32"/>
        </w:rPr>
        <w:sectPr w:rsidR="000140A1" w:rsidRPr="00341ECB" w:rsidSect="000140A1">
          <w:type w:val="continuous"/>
          <w:pgSz w:w="16838" w:h="11906" w:orient="landscape"/>
          <w:pgMar w:top="1440" w:right="1440" w:bottom="1440" w:left="1440" w:header="708" w:footer="708" w:gutter="0"/>
          <w:cols w:space="708"/>
          <w:docGrid w:linePitch="360"/>
        </w:sectPr>
      </w:pPr>
    </w:p>
    <w:p w14:paraId="764F8B2A" w14:textId="77777777" w:rsidR="004C7DB4" w:rsidRPr="009A673A" w:rsidRDefault="004C7DB4" w:rsidP="004C7DB4">
      <w:pPr>
        <w:rPr>
          <w:rFonts w:ascii="Times New Roman" w:hAnsi="Times New Roman" w:cs="Times New Roman"/>
        </w:rPr>
        <w:sectPr w:rsidR="004C7DB4" w:rsidRPr="009A673A" w:rsidSect="004C7DB4">
          <w:type w:val="continuous"/>
          <w:pgSz w:w="16838" w:h="11906" w:orient="landscape"/>
          <w:pgMar w:top="1440" w:right="1440" w:bottom="1440" w:left="1440" w:header="708" w:footer="708" w:gutter="0"/>
          <w:cols w:space="708"/>
          <w:docGrid w:linePitch="360"/>
        </w:sectPr>
      </w:pPr>
    </w:p>
    <w:p w14:paraId="5D685FE2" w14:textId="4F1FA881" w:rsidR="004C7DB4" w:rsidRPr="004C7DB4" w:rsidRDefault="004C7DB4" w:rsidP="00341ECB">
      <w:pPr>
        <w:pStyle w:val="Heading1"/>
        <w:numPr>
          <w:ilvl w:val="0"/>
          <w:numId w:val="16"/>
        </w:numPr>
        <w:rPr>
          <w:rFonts w:ascii="Times New Roman" w:hAnsi="Times New Roman" w:cs="Times New Roman"/>
        </w:rPr>
      </w:pPr>
      <w:bookmarkStart w:id="544" w:name="_Toc190955346"/>
      <w:r w:rsidRPr="004C7DB4">
        <w:rPr>
          <w:rFonts w:ascii="Times New Roman" w:hAnsi="Times New Roman" w:cs="Times New Roman"/>
        </w:rPr>
        <w:lastRenderedPageBreak/>
        <w:t xml:space="preserve">Supplementary </w:t>
      </w:r>
      <w:r w:rsidRPr="00341ECB">
        <w:rPr>
          <w:rFonts w:ascii="Times New Roman" w:eastAsiaTheme="minorEastAsia" w:hAnsi="Times New Roman" w:cs="Times New Roman"/>
          <w:lang w:eastAsia="ja-JP"/>
        </w:rPr>
        <w:t>M</w:t>
      </w:r>
      <w:r w:rsidRPr="004C7DB4">
        <w:rPr>
          <w:rFonts w:ascii="Times New Roman" w:hAnsi="Times New Roman" w:cs="Times New Roman"/>
        </w:rPr>
        <w:t xml:space="preserve">aterials </w:t>
      </w:r>
      <w:r w:rsidRPr="00341ECB">
        <w:rPr>
          <w:rFonts w:ascii="Times New Roman" w:eastAsiaTheme="minorEastAsia" w:hAnsi="Times New Roman" w:cs="Times New Roman" w:hint="eastAsia"/>
          <w:lang w:eastAsia="ja-JP"/>
        </w:rPr>
        <w:t>C</w:t>
      </w:r>
      <w:r w:rsidRPr="004C7DB4">
        <w:rPr>
          <w:rFonts w:ascii="Times New Roman" w:hAnsi="Times New Roman" w:cs="Times New Roman"/>
        </w:rPr>
        <w:t xml:space="preserve">: </w:t>
      </w:r>
      <w:r w:rsidRPr="00341ECB">
        <w:rPr>
          <w:rFonts w:ascii="Times New Roman" w:eastAsiaTheme="minorEastAsia" w:hAnsi="Times New Roman" w:cs="Times New Roman" w:hint="eastAsia"/>
          <w:lang w:eastAsia="ja-JP"/>
        </w:rPr>
        <w:t>Incidence rate comparisons between GBD and Japanese local registries</w:t>
      </w:r>
      <w:bookmarkEnd w:id="544"/>
      <w:r w:rsidRPr="00341ECB">
        <w:rPr>
          <w:rFonts w:ascii="Times New Roman" w:eastAsiaTheme="minorEastAsia" w:hAnsi="Times New Roman" w:cs="Times New Roman" w:hint="eastAsia"/>
          <w:lang w:eastAsia="ja-JP"/>
        </w:rPr>
        <w:t xml:space="preserve"> </w:t>
      </w:r>
    </w:p>
    <w:p w14:paraId="2AD92D5E" w14:textId="56E94B94" w:rsidR="00F35CD3" w:rsidRPr="00D6624F" w:rsidRDefault="00EB3358" w:rsidP="00D6624F">
      <w:pPr>
        <w:rPr>
          <w:rFonts w:ascii="Times New Roman" w:hAnsi="Times New Roman" w:cs="Times New Roman"/>
          <w:lang w:eastAsia="ja-JP"/>
        </w:rPr>
      </w:pPr>
      <w:bookmarkStart w:id="545" w:name="_Toc184489410"/>
      <w:bookmarkStart w:id="546" w:name="_Hlk184737381"/>
      <w:bookmarkEnd w:id="545"/>
      <w:r w:rsidRPr="00341ECB">
        <w:rPr>
          <w:rFonts w:ascii="Times New Roman" w:hAnsi="Times New Roman" w:cs="Times New Roman"/>
          <w:lang w:eastAsia="ja-JP"/>
        </w:rPr>
        <w:t>The IMPACT</w:t>
      </w:r>
      <w:r w:rsidRPr="00341ECB">
        <w:rPr>
          <w:rFonts w:ascii="Times New Roman" w:hAnsi="Times New Roman" w:cs="Times New Roman"/>
          <w:vertAlign w:val="subscript"/>
          <w:lang w:eastAsia="ja-JP"/>
        </w:rPr>
        <w:t>NCD-J</w:t>
      </w:r>
      <w:r w:rsidR="00D646B3">
        <w:rPr>
          <w:rFonts w:ascii="Times New Roman" w:hAnsi="Times New Roman" w:cs="Times New Roman"/>
          <w:vertAlign w:val="subscript"/>
          <w:lang w:eastAsia="ja-JP"/>
        </w:rPr>
        <w:t>PN</w:t>
      </w:r>
      <w:r w:rsidRPr="00341ECB">
        <w:rPr>
          <w:rFonts w:ascii="Times New Roman" w:hAnsi="Times New Roman" w:cs="Times New Roman"/>
          <w:lang w:eastAsia="ja-JP"/>
        </w:rPr>
        <w:t xml:space="preserve"> model </w:t>
      </w:r>
      <w:r w:rsidR="00F1259E" w:rsidRPr="00341ECB">
        <w:rPr>
          <w:rFonts w:ascii="Times New Roman" w:hAnsi="Times New Roman" w:cs="Times New Roman"/>
          <w:lang w:eastAsia="ja-JP"/>
        </w:rPr>
        <w:t xml:space="preserve">used GBD data for CHD and stroke incidence rates in 2001 as the initial year due to the absence of real-world national CVD morbidity data. However, </w:t>
      </w:r>
      <w:r w:rsidR="00CD53CD">
        <w:rPr>
          <w:rFonts w:ascii="Times New Roman" w:hAnsi="Times New Roman" w:cs="Times New Roman"/>
          <w:lang w:eastAsia="ja-JP"/>
        </w:rPr>
        <w:t xml:space="preserve">the following local datasets were available: the </w:t>
      </w:r>
      <w:r w:rsidR="00F1259E" w:rsidRPr="00341ECB">
        <w:rPr>
          <w:rFonts w:ascii="Times New Roman" w:hAnsi="Times New Roman" w:cs="Times New Roman"/>
          <w:lang w:eastAsia="ja-JP"/>
        </w:rPr>
        <w:t>stroke incidence rates for first-onset cases in Kochi Prefecture</w:t>
      </w:r>
      <w:r w:rsidR="00CD53CD">
        <w:rPr>
          <w:rFonts w:ascii="Times New Roman" w:hAnsi="Times New Roman" w:cs="Times New Roman"/>
          <w:lang w:eastAsia="ja-JP"/>
        </w:rPr>
        <w:t xml:space="preserve"> </w:t>
      </w:r>
      <w:r w:rsidR="00722DA5">
        <w:rPr>
          <w:rFonts w:ascii="Times New Roman" w:hAnsi="Times New Roman" w:cs="Times New Roman"/>
          <w:lang w:eastAsia="ja-JP"/>
        </w:rPr>
        <w:t>and</w:t>
      </w:r>
      <w:r w:rsidR="00CD53CD">
        <w:rPr>
          <w:rFonts w:ascii="Times New Roman" w:hAnsi="Times New Roman" w:cs="Times New Roman"/>
          <w:lang w:eastAsia="ja-JP"/>
        </w:rPr>
        <w:t xml:space="preserve"> the</w:t>
      </w:r>
      <w:r w:rsidR="00F1259E" w:rsidRPr="00341ECB">
        <w:rPr>
          <w:rFonts w:ascii="Times New Roman" w:hAnsi="Times New Roman" w:cs="Times New Roman"/>
          <w:lang w:eastAsia="ja-JP"/>
        </w:rPr>
        <w:t xml:space="preserve"> </w:t>
      </w:r>
      <w:r w:rsidR="00007970" w:rsidRPr="00341ECB">
        <w:rPr>
          <w:rFonts w:ascii="Times New Roman" w:hAnsi="Times New Roman" w:cs="Times New Roman"/>
          <w:lang w:eastAsia="ja-JP"/>
        </w:rPr>
        <w:t>acute myocardial infarction (</w:t>
      </w:r>
      <w:r w:rsidR="00F1259E" w:rsidRPr="00341ECB">
        <w:rPr>
          <w:rFonts w:ascii="Times New Roman" w:hAnsi="Times New Roman" w:cs="Times New Roman"/>
          <w:lang w:eastAsia="ja-JP"/>
        </w:rPr>
        <w:t>AMI</w:t>
      </w:r>
      <w:r w:rsidR="00007970" w:rsidRPr="00341ECB">
        <w:rPr>
          <w:rFonts w:ascii="Times New Roman" w:hAnsi="Times New Roman" w:cs="Times New Roman"/>
          <w:lang w:eastAsia="ja-JP"/>
        </w:rPr>
        <w:t xml:space="preserve">) </w:t>
      </w:r>
      <w:r w:rsidR="00F1259E" w:rsidRPr="00341ECB">
        <w:rPr>
          <w:rFonts w:ascii="Times New Roman" w:hAnsi="Times New Roman" w:cs="Times New Roman"/>
          <w:lang w:eastAsia="ja-JP"/>
        </w:rPr>
        <w:t xml:space="preserve">incidence rates, including both initial onset and recurrence, in Kumamoto Prefecture. </w:t>
      </w:r>
      <w:ins w:id="547" w:author="尾形　宗士郎" w:date="2025-02-13T13:37:00Z" w16du:dateUtc="2025-02-13T04:37:00Z">
        <w:r w:rsidR="008C31A9">
          <w:rPr>
            <w:rFonts w:ascii="Times New Roman" w:hAnsi="Times New Roman" w:cs="Times New Roman" w:hint="eastAsia"/>
            <w:lang w:eastAsia="ja-JP"/>
          </w:rPr>
          <w:t xml:space="preserve">The current </w:t>
        </w:r>
        <w:r w:rsidR="008C31A9" w:rsidRPr="00341ECB">
          <w:rPr>
            <w:rFonts w:ascii="Times New Roman" w:hAnsi="Times New Roman" w:cs="Times New Roman"/>
            <w:lang w:eastAsia="ja-JP"/>
          </w:rPr>
          <w:t>IMPACT</w:t>
        </w:r>
        <w:r w:rsidR="008C31A9" w:rsidRPr="00341ECB">
          <w:rPr>
            <w:rFonts w:ascii="Times New Roman" w:hAnsi="Times New Roman" w:cs="Times New Roman"/>
            <w:vertAlign w:val="subscript"/>
            <w:lang w:eastAsia="ja-JP"/>
          </w:rPr>
          <w:t>NCD-J</w:t>
        </w:r>
        <w:r w:rsidR="008C31A9">
          <w:rPr>
            <w:rFonts w:ascii="Times New Roman" w:hAnsi="Times New Roman" w:cs="Times New Roman"/>
            <w:vertAlign w:val="subscript"/>
            <w:lang w:eastAsia="ja-JP"/>
          </w:rPr>
          <w:t>PN</w:t>
        </w:r>
        <w:r w:rsidR="008C31A9" w:rsidRPr="00341ECB">
          <w:rPr>
            <w:rFonts w:ascii="Times New Roman" w:hAnsi="Times New Roman" w:cs="Times New Roman"/>
            <w:lang w:eastAsia="ja-JP"/>
          </w:rPr>
          <w:t xml:space="preserve"> model</w:t>
        </w:r>
        <w:r w:rsidR="008C31A9">
          <w:rPr>
            <w:rFonts w:ascii="Times New Roman" w:hAnsi="Times New Roman" w:cs="Times New Roman" w:hint="eastAsia"/>
            <w:lang w:eastAsia="ja-JP"/>
          </w:rPr>
          <w:t xml:space="preserve"> aimed to </w:t>
        </w:r>
      </w:ins>
      <w:ins w:id="548" w:author="尾形　宗士郎" w:date="2025-02-13T13:38:00Z" w16du:dateUtc="2025-02-13T04:38:00Z">
        <w:r w:rsidR="001B5F69" w:rsidRPr="00543344">
          <w:rPr>
            <w:rFonts w:ascii="Times New Roman" w:eastAsia="Yu Mincho" w:hAnsi="Times New Roman" w:cs="Times New Roman"/>
          </w:rPr>
          <w:t xml:space="preserve">quantify how changes in the national distribution of CVD risk factors contributed to the </w:t>
        </w:r>
        <w:r w:rsidR="001B5F69">
          <w:rPr>
            <w:rFonts w:ascii="Times New Roman" w:eastAsia="Yu Mincho" w:hAnsi="Times New Roman" w:cs="Times New Roman" w:hint="eastAsia"/>
          </w:rPr>
          <w:t xml:space="preserve">national </w:t>
        </w:r>
        <w:r w:rsidR="001B5F69" w:rsidRPr="00543344">
          <w:rPr>
            <w:rFonts w:ascii="Times New Roman" w:eastAsia="Yu Mincho" w:hAnsi="Times New Roman" w:cs="Times New Roman"/>
          </w:rPr>
          <w:t xml:space="preserve">observed trends in CVD </w:t>
        </w:r>
        <w:r w:rsidR="001B5F69" w:rsidRPr="28991181">
          <w:rPr>
            <w:rFonts w:ascii="Times New Roman" w:eastAsia="Yu Mincho" w:hAnsi="Times New Roman" w:cs="Times New Roman"/>
          </w:rPr>
          <w:t>(combined and separate for CHD and stroke)</w:t>
        </w:r>
        <w:r w:rsidR="001B5F69">
          <w:rPr>
            <w:rFonts w:ascii="Times New Roman" w:eastAsia="Yu Mincho" w:hAnsi="Times New Roman" w:cs="Times New Roman" w:hint="eastAsia"/>
          </w:rPr>
          <w:t xml:space="preserve"> </w:t>
        </w:r>
        <w:r w:rsidR="001B5F69" w:rsidRPr="00543344">
          <w:rPr>
            <w:rFonts w:ascii="Times New Roman" w:eastAsia="Yu Mincho" w:hAnsi="Times New Roman" w:cs="Times New Roman"/>
          </w:rPr>
          <w:t>burden in Japan's adult population</w:t>
        </w:r>
      </w:ins>
      <w:ins w:id="549" w:author="尾形　宗士郎" w:date="2025-02-13T13:39:00Z" w16du:dateUtc="2025-02-13T04:39:00Z">
        <w:r w:rsidR="004C4DAD">
          <w:rPr>
            <w:rFonts w:ascii="Times New Roman" w:hAnsi="Times New Roman" w:cs="Times New Roman" w:hint="eastAsia"/>
            <w:lang w:eastAsia="ja-JP"/>
          </w:rPr>
          <w:t xml:space="preserve">, leading to that </w:t>
        </w:r>
      </w:ins>
      <w:del w:id="550" w:author="尾形　宗士郎" w:date="2025-02-13T13:39:00Z" w16du:dateUtc="2025-02-13T04:39:00Z">
        <w:r w:rsidR="00F1259E" w:rsidRPr="00341ECB" w:rsidDel="004C4DAD">
          <w:rPr>
            <w:rFonts w:ascii="Times New Roman" w:hAnsi="Times New Roman" w:cs="Times New Roman"/>
            <w:lang w:eastAsia="ja-JP"/>
          </w:rPr>
          <w:delText xml:space="preserve">Therefore, </w:delText>
        </w:r>
      </w:del>
      <w:r w:rsidR="00F1259E" w:rsidRPr="00341ECB">
        <w:rPr>
          <w:rFonts w:ascii="Times New Roman" w:hAnsi="Times New Roman" w:cs="Times New Roman"/>
          <w:lang w:eastAsia="ja-JP"/>
        </w:rPr>
        <w:t xml:space="preserve">we </w:t>
      </w:r>
      <w:ins w:id="551" w:author="尾形　宗士郎" w:date="2025-02-13T13:39:00Z" w16du:dateUtc="2025-02-13T04:39:00Z">
        <w:r w:rsidR="009C123E">
          <w:rPr>
            <w:rFonts w:ascii="Times New Roman" w:hAnsi="Times New Roman" w:cs="Times New Roman" w:hint="eastAsia"/>
            <w:lang w:eastAsia="ja-JP"/>
          </w:rPr>
          <w:t>d</w:t>
        </w:r>
      </w:ins>
      <w:ins w:id="552" w:author="尾形　宗士郎" w:date="2025-02-13T13:40:00Z" w16du:dateUtc="2025-02-13T04:40:00Z">
        <w:r w:rsidR="004C4DAD">
          <w:rPr>
            <w:rFonts w:ascii="Times New Roman" w:hAnsi="Times New Roman" w:cs="Times New Roman" w:hint="eastAsia"/>
            <w:lang w:eastAsia="ja-JP"/>
          </w:rPr>
          <w:t>ecided to use</w:t>
        </w:r>
      </w:ins>
      <w:ins w:id="553" w:author="尾形　宗士郎" w:date="2025-02-13T13:39:00Z" w16du:dateUtc="2025-02-13T04:39:00Z">
        <w:r w:rsidR="009C123E">
          <w:rPr>
            <w:rFonts w:ascii="Times New Roman" w:hAnsi="Times New Roman" w:cs="Times New Roman" w:hint="eastAsia"/>
            <w:lang w:eastAsia="ja-JP"/>
          </w:rPr>
          <w:t xml:space="preserve"> the GBD data as input data of the model</w:t>
        </w:r>
      </w:ins>
      <w:ins w:id="554" w:author="尾形　宗士郎" w:date="2025-02-13T13:40:00Z" w16du:dateUtc="2025-02-13T04:40:00Z">
        <w:r w:rsidR="004C4DAD">
          <w:rPr>
            <w:rFonts w:ascii="Times New Roman" w:hAnsi="Times New Roman" w:cs="Times New Roman" w:hint="eastAsia"/>
            <w:lang w:eastAsia="ja-JP"/>
          </w:rPr>
          <w:t>. We</w:t>
        </w:r>
      </w:ins>
      <w:ins w:id="555" w:author="尾形　宗士郎" w:date="2025-02-13T13:39:00Z" w16du:dateUtc="2025-02-13T04:39:00Z">
        <w:r w:rsidR="009C123E">
          <w:rPr>
            <w:rFonts w:ascii="Times New Roman" w:hAnsi="Times New Roman" w:cs="Times New Roman" w:hint="eastAsia"/>
            <w:lang w:eastAsia="ja-JP"/>
          </w:rPr>
          <w:t xml:space="preserve"> </w:t>
        </w:r>
      </w:ins>
      <w:r w:rsidR="00F1259E" w:rsidRPr="00341ECB">
        <w:rPr>
          <w:rFonts w:ascii="Times New Roman" w:hAnsi="Times New Roman" w:cs="Times New Roman"/>
          <w:lang w:eastAsia="ja-JP"/>
        </w:rPr>
        <w:t>compared</w:t>
      </w:r>
      <w:r w:rsidR="000B655A">
        <w:rPr>
          <w:rFonts w:ascii="Times New Roman" w:hAnsi="Times New Roman" w:cs="Times New Roman"/>
          <w:lang w:eastAsia="ja-JP"/>
        </w:rPr>
        <w:t xml:space="preserve"> 1) </w:t>
      </w:r>
      <w:r w:rsidR="000B655A" w:rsidRPr="00341ECB">
        <w:rPr>
          <w:rFonts w:ascii="Times New Roman" w:hAnsi="Times New Roman" w:cs="Times New Roman"/>
          <w:lang w:eastAsia="ja-JP"/>
        </w:rPr>
        <w:t>the stroke incidence rates from the Kochi registry with the stroke incidence estimates for Kochi from the GBD in 2019</w:t>
      </w:r>
      <w:r w:rsidR="000B655A">
        <w:rPr>
          <w:rFonts w:ascii="Times New Roman" w:hAnsi="Times New Roman" w:cs="Times New Roman"/>
          <w:lang w:eastAsia="ja-JP"/>
        </w:rPr>
        <w:t xml:space="preserve"> and</w:t>
      </w:r>
      <w:r w:rsidR="00F1259E" w:rsidRPr="00341ECB">
        <w:rPr>
          <w:rFonts w:ascii="Times New Roman" w:hAnsi="Times New Roman" w:cs="Times New Roman"/>
          <w:lang w:eastAsia="ja-JP"/>
        </w:rPr>
        <w:t xml:space="preserve"> </w:t>
      </w:r>
      <w:r w:rsidR="000B655A">
        <w:rPr>
          <w:rFonts w:ascii="Times New Roman" w:hAnsi="Times New Roman" w:cs="Times New Roman"/>
          <w:lang w:eastAsia="ja-JP"/>
        </w:rPr>
        <w:t>2</w:t>
      </w:r>
      <w:r w:rsidR="00722DA5">
        <w:rPr>
          <w:rFonts w:ascii="Times New Roman" w:hAnsi="Times New Roman" w:cs="Times New Roman"/>
          <w:lang w:eastAsia="ja-JP"/>
        </w:rPr>
        <w:t xml:space="preserve">) </w:t>
      </w:r>
      <w:r w:rsidR="00F1259E" w:rsidRPr="00341ECB">
        <w:rPr>
          <w:rFonts w:ascii="Times New Roman" w:hAnsi="Times New Roman" w:cs="Times New Roman"/>
          <w:lang w:eastAsia="ja-JP"/>
        </w:rPr>
        <w:t xml:space="preserve">the AMI incidence rates from the Kumamoto registry with the CHD incidence estimates for Kumamoto from the GBD. For </w:t>
      </w:r>
      <w:r w:rsidR="00CD53CD">
        <w:rPr>
          <w:rFonts w:ascii="Times New Roman" w:hAnsi="Times New Roman" w:cs="Times New Roman"/>
          <w:lang w:eastAsia="ja-JP"/>
        </w:rPr>
        <w:t xml:space="preserve">the </w:t>
      </w:r>
      <w:r w:rsidR="00F1259E" w:rsidRPr="00341ECB">
        <w:rPr>
          <w:rFonts w:ascii="Times New Roman" w:hAnsi="Times New Roman" w:cs="Times New Roman"/>
          <w:lang w:eastAsia="ja-JP"/>
        </w:rPr>
        <w:t>stroke incidence</w:t>
      </w:r>
      <w:r w:rsidR="00F62FCF" w:rsidRPr="00341ECB">
        <w:rPr>
          <w:rFonts w:ascii="Times New Roman" w:hAnsi="Times New Roman" w:cs="Times New Roman"/>
          <w:lang w:eastAsia="ja-JP"/>
        </w:rPr>
        <w:t xml:space="preserve"> in Kochi </w:t>
      </w:r>
      <w:r w:rsidR="00CD53CD">
        <w:rPr>
          <w:rFonts w:ascii="Times New Roman" w:hAnsi="Times New Roman" w:cs="Times New Roman"/>
          <w:lang w:eastAsia="ja-JP"/>
        </w:rPr>
        <w:t>P</w:t>
      </w:r>
      <w:r w:rsidR="00F62FCF" w:rsidRPr="00341ECB">
        <w:rPr>
          <w:rFonts w:ascii="Times New Roman" w:hAnsi="Times New Roman" w:cs="Times New Roman"/>
          <w:lang w:eastAsia="ja-JP"/>
        </w:rPr>
        <w:t>refecture</w:t>
      </w:r>
      <w:r w:rsidR="00F1259E" w:rsidRPr="00341ECB">
        <w:rPr>
          <w:rFonts w:ascii="Times New Roman" w:hAnsi="Times New Roman" w:cs="Times New Roman"/>
          <w:lang w:eastAsia="ja-JP"/>
        </w:rPr>
        <w:t>, we used the Kochi Acute Stroke Survey of Onset (KATSUO) registry</w:t>
      </w:r>
      <w:r w:rsidR="003B5857" w:rsidRPr="00341ECB">
        <w:rPr>
          <w:rFonts w:ascii="Times New Roman" w:hAnsi="Times New Roman" w:cs="Times New Roman"/>
          <w:lang w:eastAsia="ja-JP"/>
        </w:rPr>
        <w:t xml:space="preserve"> study</w:t>
      </w:r>
      <w:r w:rsidR="009E064F" w:rsidRPr="009E064F">
        <w:rPr>
          <w:rFonts w:ascii="Times New Roman" w:hAnsi="Times New Roman" w:cs="Times New Roman"/>
          <w:lang w:eastAsia="ja-JP"/>
        </w:rPr>
        <w:t xml:space="preserve"> </w:t>
      </w:r>
      <w:r w:rsidR="009E064F" w:rsidRPr="00341ECB">
        <w:rPr>
          <w:rFonts w:ascii="Times New Roman" w:hAnsi="Times New Roman" w:cs="Times New Roman"/>
          <w:lang w:eastAsia="ja-JP"/>
        </w:rPr>
        <w:t>conducted by the Department of Health at the Kochi Prefectural Office</w:t>
      </w:r>
      <w:r w:rsidR="00F1259E" w:rsidRPr="00341ECB">
        <w:rPr>
          <w:rFonts w:ascii="Times New Roman" w:hAnsi="Times New Roman" w:cs="Times New Roman"/>
          <w:lang w:eastAsia="ja-JP"/>
        </w:rPr>
        <w:t xml:space="preserve">, which </w:t>
      </w:r>
      <w:r w:rsidR="009E064F">
        <w:rPr>
          <w:rFonts w:ascii="Times New Roman" w:hAnsi="Times New Roman" w:cs="Times New Roman"/>
          <w:lang w:eastAsia="ja-JP"/>
        </w:rPr>
        <w:t>enroll</w:t>
      </w:r>
      <w:r w:rsidR="00CD53CD">
        <w:rPr>
          <w:rFonts w:ascii="Times New Roman" w:hAnsi="Times New Roman" w:cs="Times New Roman"/>
          <w:lang w:eastAsia="ja-JP"/>
        </w:rPr>
        <w:t>ed</w:t>
      </w:r>
      <w:r w:rsidR="00F1259E" w:rsidRPr="00341ECB">
        <w:rPr>
          <w:rFonts w:ascii="Times New Roman" w:hAnsi="Times New Roman" w:cs="Times New Roman"/>
          <w:lang w:eastAsia="ja-JP"/>
        </w:rPr>
        <w:t xml:space="preserve"> </w:t>
      </w:r>
      <w:r w:rsidR="00CD53CD">
        <w:rPr>
          <w:rFonts w:ascii="Times New Roman" w:hAnsi="Times New Roman" w:cs="Times New Roman"/>
          <w:lang w:eastAsia="ja-JP"/>
        </w:rPr>
        <w:t xml:space="preserve">the </w:t>
      </w:r>
      <w:r w:rsidR="00F1259E" w:rsidRPr="00341ECB">
        <w:rPr>
          <w:rFonts w:ascii="Times New Roman" w:hAnsi="Times New Roman" w:cs="Times New Roman"/>
          <w:lang w:eastAsia="ja-JP"/>
        </w:rPr>
        <w:t>cases of acute stroke admitted to all acute stroke hospitals in Kochi Prefecture within 7 days of symptom onset</w:t>
      </w:r>
      <w:r w:rsidR="000A5673">
        <w:rPr>
          <w:rFonts w:ascii="Times New Roman" w:hAnsi="Times New Roman" w:cs="Times New Roman"/>
          <w:lang w:eastAsia="ja-JP"/>
        </w:rPr>
        <w:t>.</w:t>
      </w:r>
      <w:r w:rsidR="000A5673">
        <w:rPr>
          <w:rFonts w:ascii="Times New Roman" w:hAnsi="Times New Roman" w:cs="Times New Roman"/>
          <w:lang w:eastAsia="ja-JP"/>
        </w:rPr>
        <w:fldChar w:fldCharType="begin"/>
      </w:r>
      <w:r w:rsidR="000A5673">
        <w:rPr>
          <w:rFonts w:ascii="Times New Roman" w:hAnsi="Times New Roman" w:cs="Times New Roman"/>
          <w:lang w:eastAsia="ja-JP"/>
        </w:rPr>
        <w:instrText xml:space="preserve"> ADDIN ZOTERO_ITEM CSL_CITATION {"citationID":"6S9n0Pce","properties":{"formattedCitation":"\\super 36\\nosupersub{}","plainCitation":"36","noteIndex":0},"citationItems":[{"id":19525,"uris":["http://zotero.org/users/1282898/items/I7DQ6JVD"],"itemData":{"id":19525,"type":"article-journal","abstract":"OBJECTIVE Several environmental factors have been reported to correlate with incidence of spontaneous subarachnoid hemorrhage (SAH). However, because of different patient selection and study designs among these studies, meteorological factors that trigger the incidence of SAH in a short hazard period remain unknown. Among meteorological factors, daily temperature changes may disrupt and violate homeostasis and predispose to cerebrovascular circulatory disturbances and strokes. The authors aimed to investigate whether a decline in the temperature from the highest of the previous day to the lowest of the event day (temperature decline from the previous day [TDP]) triggers SAH in the prefecture-wide stroke database. METHODS All 28 participating institutions with primary or comprehensive stroke centers located throughout Kochi Prefecture, Japan, were included in the study. Data collected between January 2012 and December 2016 were analyzed, and 715 consecutive SAH patients with a defined date of onset were enrolled. Meteorological data in this period were obtained from the Kochi Local Meteorological Observatory. A case-crossover study was performed to investigate association of TDP and other environmental factors with onset of SAH. RESULTS The increasing TDP in 1°C on the day of the SAH event was associated with an increased incidence of SAH (OR 1.041, 95% CI 1.007–1.077) after adjustment for other environmental factors. According to the stratified analysis, a significant association between TDP and SAH was observed in women, patients &lt; 65 years old, and patients with weekday onset. Among these factors, increasing TDP had a great impact on SAH onset in patients &lt; 65 years old (p = 0.028, Mann-Whitney U-test). CONCLUSIONS TDP, temperature decline from the highest of the previous day to the lowest of the day, was correlated with the incidence of spontaneous SAH, particularly in younger patients &lt; 65 years old.","container-title":"Journal of Neurosurgery","DOI":"10.3171/2019.4.JNS19175","ISSN":"1933-0693, 0022-3085","issue":"2","journalAbbreviation":"J. Neurosurg.","language":"en","note":"publisher: American Association of Neurological Surgeons\nsection: Journal of Neurosurgery","page":"374-382","source":"thejns.org","title":"Impact of temperature decline from the previous day as a trigger of spontaneous subarachnoid hemorrhage: case-crossover study of prefectural stroke database","title-short":"Impact of temperature decline from the previous day as a trigger of spontaneous subarachnoid hemorrhage","volume":"133","author":[{"family":"Fukuda","given":"Hitoshi"},{"family":"Ninomiya","given":"Hitoshi"},{"family":"Ueba","given":"Yusuke"},{"family":"Ohta","given":"Tsuyoshi"},{"family":"Kaneko","given":"Toshiaki"},{"family":"Kadota","given":"Tomohito"},{"family":"Hamada","given":"Fumihiro"},{"family":"Fukui","given":"Naoki"},{"family":"Nonaka","given":"Motonobu"},{"family":"Watari","given":"Yuya"},{"family":"Nishimoto","given":"Shota"},{"family":"Fukuda","given":"Maki"},{"family":"Hayashi","given":"Satoru"},{"family":"Izumidani","given":"Tomohiko"},{"family":"Nishimura","given":"Hiroyuki"},{"family":"Moriki","given":"Akihito"},{"family":"Lo","given":"Benjamin"},{"family":"Ueba","given":"Tetsuya"}],"issued":{"date-parts":[["2019",7,5]]},"citation-key":"fukudaImpactTemperatureDecline2019"}}],"schema":"https://github.com/citation-style-language/schema/raw/master/csl-citation.json"} </w:instrText>
      </w:r>
      <w:r w:rsidR="000A5673">
        <w:rPr>
          <w:rFonts w:ascii="Times New Roman" w:hAnsi="Times New Roman" w:cs="Times New Roman"/>
          <w:lang w:eastAsia="ja-JP"/>
        </w:rPr>
        <w:fldChar w:fldCharType="separate"/>
      </w:r>
      <w:r w:rsidR="000A5673" w:rsidRPr="000A5673">
        <w:rPr>
          <w:rFonts w:ascii="Times New Roman" w:hAnsi="Times New Roman" w:cs="Times New Roman"/>
          <w:szCs w:val="24"/>
          <w:vertAlign w:val="superscript"/>
          <w:lang w:val="en-GB"/>
        </w:rPr>
        <w:t>36</w:t>
      </w:r>
      <w:r w:rsidR="000A5673">
        <w:rPr>
          <w:rFonts w:ascii="Times New Roman" w:hAnsi="Times New Roman" w:cs="Times New Roman"/>
          <w:lang w:eastAsia="ja-JP"/>
        </w:rPr>
        <w:fldChar w:fldCharType="end"/>
      </w:r>
      <w:r w:rsidR="00D4301A" w:rsidRPr="00341ECB">
        <w:rPr>
          <w:rFonts w:ascii="Times New Roman" w:hAnsi="Times New Roman" w:cs="Times New Roman"/>
          <w:lang w:eastAsia="ja-JP"/>
        </w:rPr>
        <w:t xml:space="preserve"> For </w:t>
      </w:r>
      <w:r w:rsidR="00CD53CD">
        <w:rPr>
          <w:rFonts w:ascii="Times New Roman" w:hAnsi="Times New Roman" w:cs="Times New Roman"/>
          <w:lang w:eastAsia="ja-JP"/>
        </w:rPr>
        <w:t xml:space="preserve">the </w:t>
      </w:r>
      <w:r w:rsidR="00D4301A" w:rsidRPr="00341ECB">
        <w:rPr>
          <w:rFonts w:ascii="Times New Roman" w:hAnsi="Times New Roman" w:cs="Times New Roman"/>
          <w:lang w:eastAsia="ja-JP"/>
        </w:rPr>
        <w:t>AMI incidence</w:t>
      </w:r>
      <w:r w:rsidR="00F62FCF" w:rsidRPr="00341ECB">
        <w:rPr>
          <w:rFonts w:ascii="Times New Roman" w:hAnsi="Times New Roman" w:cs="Times New Roman"/>
          <w:lang w:eastAsia="ja-JP"/>
        </w:rPr>
        <w:t xml:space="preserve"> in Kumamoto </w:t>
      </w:r>
      <w:r w:rsidR="00CD53CD">
        <w:rPr>
          <w:rFonts w:ascii="Times New Roman" w:hAnsi="Times New Roman" w:cs="Times New Roman"/>
          <w:lang w:eastAsia="ja-JP"/>
        </w:rPr>
        <w:t>P</w:t>
      </w:r>
      <w:r w:rsidR="00F62FCF" w:rsidRPr="00341ECB">
        <w:rPr>
          <w:rFonts w:ascii="Times New Roman" w:hAnsi="Times New Roman" w:cs="Times New Roman"/>
          <w:lang w:eastAsia="ja-JP"/>
        </w:rPr>
        <w:t>refecture</w:t>
      </w:r>
      <w:r w:rsidR="00D4301A" w:rsidRPr="00341ECB">
        <w:rPr>
          <w:rFonts w:ascii="Times New Roman" w:hAnsi="Times New Roman" w:cs="Times New Roman"/>
          <w:lang w:eastAsia="ja-JP"/>
        </w:rPr>
        <w:t xml:space="preserve">, </w:t>
      </w:r>
      <w:r w:rsidR="00F62FCF" w:rsidRPr="00341ECB">
        <w:rPr>
          <w:rFonts w:ascii="Times New Roman" w:hAnsi="Times New Roman" w:cs="Times New Roman"/>
          <w:lang w:eastAsia="ja-JP"/>
        </w:rPr>
        <w:t xml:space="preserve">we used the Kumamoto Acute Coronary Events (KACE) </w:t>
      </w:r>
      <w:r w:rsidR="003B5857" w:rsidRPr="00341ECB">
        <w:rPr>
          <w:rFonts w:ascii="Times New Roman" w:hAnsi="Times New Roman" w:cs="Times New Roman"/>
          <w:lang w:eastAsia="ja-JP"/>
        </w:rPr>
        <w:t xml:space="preserve">registry </w:t>
      </w:r>
      <w:r w:rsidR="00F62FCF" w:rsidRPr="00341ECB">
        <w:rPr>
          <w:rFonts w:ascii="Times New Roman" w:hAnsi="Times New Roman" w:cs="Times New Roman"/>
          <w:lang w:eastAsia="ja-JP"/>
        </w:rPr>
        <w:t>study</w:t>
      </w:r>
      <w:r w:rsidR="001A687E" w:rsidRPr="00341ECB">
        <w:rPr>
          <w:rFonts w:ascii="Times New Roman" w:hAnsi="Times New Roman" w:cs="Times New Roman"/>
          <w:lang w:eastAsia="ja-JP"/>
        </w:rPr>
        <w:t xml:space="preserve">. </w:t>
      </w:r>
      <w:r w:rsidR="00CD53CD">
        <w:rPr>
          <w:rFonts w:ascii="Times New Roman" w:hAnsi="Times New Roman" w:cs="Times New Roman"/>
          <w:lang w:eastAsia="ja-JP"/>
        </w:rPr>
        <w:t xml:space="preserve">The </w:t>
      </w:r>
      <w:r w:rsidR="001A687E" w:rsidRPr="00341ECB">
        <w:rPr>
          <w:rFonts w:ascii="Times New Roman" w:hAnsi="Times New Roman" w:cs="Times New Roman"/>
          <w:lang w:eastAsia="ja-JP"/>
        </w:rPr>
        <w:t>KACE study</w:t>
      </w:r>
      <w:r w:rsidR="00F62FCF" w:rsidRPr="00341ECB">
        <w:rPr>
          <w:rFonts w:ascii="Times New Roman" w:hAnsi="Times New Roman" w:cs="Times New Roman"/>
          <w:lang w:eastAsia="ja-JP"/>
        </w:rPr>
        <w:t xml:space="preserve"> is a multicenter observational research project involving 21 institutions across Kumamoto Prefecture that are equipped to treat AMI patients and conduct coronary angiography and related interventions. </w:t>
      </w:r>
      <w:r w:rsidR="009E064F" w:rsidRPr="00341ECB">
        <w:rPr>
          <w:rFonts w:ascii="Times New Roman" w:hAnsi="Times New Roman" w:cs="Times New Roman"/>
          <w:lang w:eastAsia="ja-JP"/>
        </w:rPr>
        <w:t>Most</w:t>
      </w:r>
      <w:r w:rsidR="00F62FCF" w:rsidRPr="00341ECB">
        <w:rPr>
          <w:rFonts w:ascii="Times New Roman" w:hAnsi="Times New Roman" w:cs="Times New Roman"/>
          <w:lang w:eastAsia="ja-JP"/>
        </w:rPr>
        <w:t xml:space="preserve"> AMI cases in Kumamoto Prefecture are directed to these participating facilities.</w:t>
      </w:r>
      <w:r w:rsidR="000A5673">
        <w:rPr>
          <w:rFonts w:ascii="Times New Roman" w:hAnsi="Times New Roman" w:cs="Times New Roman"/>
          <w:lang w:eastAsia="ja-JP"/>
        </w:rPr>
        <w:fldChar w:fldCharType="begin"/>
      </w:r>
      <w:r w:rsidR="000A5673">
        <w:rPr>
          <w:rFonts w:ascii="Times New Roman" w:hAnsi="Times New Roman" w:cs="Times New Roman"/>
          <w:lang w:eastAsia="ja-JP"/>
        </w:rPr>
        <w:instrText xml:space="preserve"> ADDIN ZOTERO_ITEM CSL_CITATION {"citationID":"kRhBJEqi","properties":{"formattedCitation":"\\super 37\\nosupersub{}","plainCitation":"37","noteIndex":0},"citationItems":[{"id":19527,"uris":["http://zotero.org/users/1282898/items/2HSMDUKC"],"itemData":{"id":19527,"type":"article-journal","abstract":"STUDY OBJECTIVE: This study aimed to investigate whether the incidence of acute myocardial infarction (AMI) and subsequent outcomes over the three years after the Kumamoto earthquake differed from the underlying trend before the earthquake.\nDESIGN: Quasi-experimental design.\nSETTING: Twenty-one institutions participating from the Kumamoto Prefecture and capable of receiving AMI patients and performing coronary angiography and interventions.\nPARTICIPANTS: In total 6553 consecutive patients with AMI between 2013 and 2019 were included in this study.\nINTERVENTIONS: Interrupted time series analysis.\nMAIN OUTCOME MEASURES: AMI incidence and following cardiac events after the earthquake.\nRESULTS: The rate ratio (RR) for AMI incidence after the earthquake was 1.12 (95 % confidence interval [CI]: 1.00-1.25) with reference to that before the earthquake. AMI rates increased among people with diabetes mellitus (RR: 1.20, 95 % CI: 1.01-1.44), those with current smoking (RR: 1.27, 95 % CI: 1.03-1.56), and those with a body mass index &gt;25 kg/m2 (RR: 1.27, 95 % CI: 1.06-1.52). Increased number of AMI patients with onset-to-door time &gt;12 h (RR: 1.46, 95 % CI: 1.02-2.08), a high Killip class on hospital admission (RR: 1.37, 95 % CI: 1.13-1.67), and unperformed emergent coronary angiography (RR: 1.40, 95 % CI: 1.02-1.91) were frequently observed after the earthquake, which may affect following in-hospital cardiac events (RR: 1.49, 95 % CI: 1.03-2.15).\nCONCLUSIONS: The Kumamoto earthquake had an impact on the increase in the incidence of AMI and the following in-hospital cardiac outcomes. Emergency medical care should be ensured in such a way that high-risk patients are managed as usual, especially immediately after earthquake.","container-title":"American Heart Journal Plus: Cardiology Research and Practice","DOI":"10.1016/j.ahjo.2022.100246","ISSN":"2666-6022","journalAbbreviation":"Am. Heart J. Plus: Cardiol. Res. Pract.","language":"en","note":"PMID: 38510187\nPMCID: PMC10945977","page":"100246","source":"PubMed","title":"Three-year follow-up of the impact of kumamoto earthquake on acute myocardial infarctions: an interrupted time series analysis","title-short":"Three-year follow-up of the impact of kumamoto earthquake on acute myocardial infarctions","volume":"26","author":[{"family":"Kojima","given":"Sunao"},{"family":"Michikawa","given":"Takehiro"},{"family":"Tsujita","given":"Kenichi"}],"issued":{"date-parts":[["2023",2]]},"citation-key":"kojimaThreeyearFollowupImpact2023"}}],"schema":"https://github.com/citation-style-language/schema/raw/master/csl-citation.json"} </w:instrText>
      </w:r>
      <w:r w:rsidR="000A5673">
        <w:rPr>
          <w:rFonts w:ascii="Times New Roman" w:hAnsi="Times New Roman" w:cs="Times New Roman"/>
          <w:lang w:eastAsia="ja-JP"/>
        </w:rPr>
        <w:fldChar w:fldCharType="separate"/>
      </w:r>
      <w:r w:rsidR="000A5673" w:rsidRPr="000A5673">
        <w:rPr>
          <w:rFonts w:ascii="Times New Roman" w:hAnsi="Times New Roman" w:cs="Times New Roman"/>
          <w:szCs w:val="24"/>
          <w:vertAlign w:val="superscript"/>
          <w:lang w:val="en-GB"/>
        </w:rPr>
        <w:t>37</w:t>
      </w:r>
      <w:r w:rsidR="000A5673">
        <w:rPr>
          <w:rFonts w:ascii="Times New Roman" w:hAnsi="Times New Roman" w:cs="Times New Roman"/>
          <w:lang w:eastAsia="ja-JP"/>
        </w:rPr>
        <w:fldChar w:fldCharType="end"/>
      </w:r>
      <w:r w:rsidR="000200D1">
        <w:rPr>
          <w:rFonts w:ascii="Times New Roman" w:hAnsi="Times New Roman" w:cs="Times New Roman" w:hint="eastAsia"/>
          <w:lang w:eastAsia="ja-JP"/>
        </w:rPr>
        <w:t xml:space="preserve"> The KACE study registers AMI patients only, leading to much lower incidence rates across age groups compared to </w:t>
      </w:r>
      <w:r w:rsidR="00D646B3">
        <w:rPr>
          <w:rFonts w:ascii="Times New Roman" w:hAnsi="Times New Roman" w:cs="Times New Roman"/>
          <w:lang w:eastAsia="ja-JP"/>
        </w:rPr>
        <w:t xml:space="preserve">the </w:t>
      </w:r>
      <w:r w:rsidR="000200D1">
        <w:rPr>
          <w:rFonts w:ascii="Times New Roman" w:hAnsi="Times New Roman" w:cs="Times New Roman" w:hint="eastAsia"/>
          <w:lang w:eastAsia="ja-JP"/>
        </w:rPr>
        <w:t>CHD incidence rate in GBD.</w:t>
      </w:r>
      <w:r w:rsidR="00F35CD3" w:rsidRPr="006B2FBA">
        <w:rPr>
          <w:rFonts w:ascii="Times New Roman" w:hAnsi="Times New Roman" w:cs="Times New Roman"/>
          <w:strike/>
        </w:rPr>
        <w:br w:type="page"/>
      </w:r>
    </w:p>
    <w:p w14:paraId="7780052D" w14:textId="2E669E73" w:rsidR="00F35CD3" w:rsidRPr="006B2FBA" w:rsidRDefault="00F35CD3" w:rsidP="006B2FBA">
      <w:pPr>
        <w:pStyle w:val="ListParagraph"/>
        <w:numPr>
          <w:ilvl w:val="3"/>
          <w:numId w:val="16"/>
        </w:numPr>
        <w:spacing w:after="0" w:line="240" w:lineRule="auto"/>
        <w:jc w:val="left"/>
        <w:rPr>
          <w:rFonts w:ascii="Times New Roman" w:hAnsi="Times New Roman" w:cs="Times New Roman"/>
          <w:b/>
          <w:bCs/>
          <w:noProof/>
        </w:rPr>
      </w:pPr>
    </w:p>
    <w:p w14:paraId="3DB00131" w14:textId="27FE3E7C" w:rsidR="00F3384A" w:rsidRDefault="00F3384A">
      <w:pPr>
        <w:spacing w:after="0" w:line="240" w:lineRule="auto"/>
        <w:jc w:val="left"/>
        <w:rPr>
          <w:rFonts w:ascii="Times New Roman" w:hAnsi="Times New Roman" w:cs="Times New Roman"/>
          <w:noProof/>
          <w:lang w:eastAsia="ja-JP"/>
        </w:rPr>
      </w:pPr>
    </w:p>
    <w:p w14:paraId="0EB985E9" w14:textId="677FC99D" w:rsidR="00F3384A" w:rsidRDefault="00A07BA5">
      <w:pPr>
        <w:spacing w:after="0" w:line="240" w:lineRule="auto"/>
        <w:jc w:val="left"/>
        <w:rPr>
          <w:rFonts w:ascii="Times New Roman" w:hAnsi="Times New Roman" w:cs="Times New Roman"/>
          <w:noProof/>
        </w:rPr>
      </w:pPr>
      <w:r>
        <w:rPr>
          <w:rFonts w:ascii="Times New Roman" w:hAnsi="Times New Roman" w:cs="Times New Roman"/>
          <w:noProof/>
        </w:rPr>
        <w:drawing>
          <wp:inline distT="0" distB="0" distL="0" distR="0" wp14:anchorId="2C6676A9" wp14:editId="04C8121C">
            <wp:extent cx="6566170" cy="4924628"/>
            <wp:effectExtent l="0" t="0" r="0" b="3175"/>
            <wp:docPr id="1311572909"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72909" name="図 1311572909"/>
                    <pic:cNvPicPr/>
                  </pic:nvPicPr>
                  <pic:blipFill>
                    <a:blip r:embed="rId68"/>
                    <a:stretch>
                      <a:fillRect/>
                    </a:stretch>
                  </pic:blipFill>
                  <pic:spPr>
                    <a:xfrm>
                      <a:off x="0" y="0"/>
                      <a:ext cx="6578441" cy="4933831"/>
                    </a:xfrm>
                    <a:prstGeom prst="rect">
                      <a:avLst/>
                    </a:prstGeom>
                  </pic:spPr>
                </pic:pic>
              </a:graphicData>
            </a:graphic>
          </wp:inline>
        </w:drawing>
      </w:r>
    </w:p>
    <w:p w14:paraId="087A4095" w14:textId="217B24F6" w:rsidR="000B655A" w:rsidRDefault="000B655A">
      <w:pPr>
        <w:spacing w:after="0" w:line="240" w:lineRule="auto"/>
        <w:jc w:val="left"/>
        <w:rPr>
          <w:rFonts w:ascii="Times New Roman" w:hAnsi="Times New Roman" w:cs="Times New Roman"/>
        </w:rPr>
      </w:pPr>
    </w:p>
    <w:p w14:paraId="381A7C46" w14:textId="77777777" w:rsidR="00A07BA5" w:rsidRDefault="00A07BA5">
      <w:pPr>
        <w:spacing w:after="0" w:line="240" w:lineRule="auto"/>
        <w:jc w:val="left"/>
        <w:rPr>
          <w:rFonts w:ascii="Times New Roman" w:hAnsi="Times New Roman" w:cs="Times New Roman"/>
        </w:rPr>
      </w:pPr>
      <w:r>
        <w:rPr>
          <w:rFonts w:ascii="Times New Roman" w:hAnsi="Times New Roman" w:cs="Times New Roman"/>
        </w:rPr>
        <w:br w:type="page"/>
      </w:r>
    </w:p>
    <w:p w14:paraId="3BB10547" w14:textId="03D5B201" w:rsidR="00461718" w:rsidRDefault="000B655A" w:rsidP="00341ECB">
      <w:pPr>
        <w:rPr>
          <w:rFonts w:ascii="Times New Roman" w:hAnsi="Times New Roman" w:cs="Times New Roman"/>
        </w:rPr>
      </w:pPr>
      <w:r>
        <w:rPr>
          <w:rFonts w:ascii="Times New Roman" w:hAnsi="Times New Roman" w:cs="Times New Roman"/>
        </w:rPr>
        <w:lastRenderedPageBreak/>
        <w:t>(</w:t>
      </w:r>
      <w:r w:rsidR="00F35CD3">
        <w:rPr>
          <w:rFonts w:ascii="Times New Roman" w:hAnsi="Times New Roman" w:cs="Times New Roman"/>
        </w:rPr>
        <w:t>2</w:t>
      </w:r>
      <w:r>
        <w:rPr>
          <w:rFonts w:ascii="Times New Roman" w:hAnsi="Times New Roman" w:cs="Times New Roman"/>
        </w:rPr>
        <w:t>)</w:t>
      </w:r>
    </w:p>
    <w:p w14:paraId="26D8CFD4" w14:textId="7B50A9FE" w:rsidR="000B655A" w:rsidRPr="00341ECB" w:rsidRDefault="000B655A" w:rsidP="003901C5">
      <w:pPr>
        <w:rPr>
          <w:rFonts w:ascii="Times New Roman" w:hAnsi="Times New Roman" w:cs="Times New Roman"/>
          <w:lang w:eastAsia="ja-JP"/>
        </w:rPr>
      </w:pPr>
      <w:r>
        <w:rPr>
          <w:rFonts w:ascii="Times New Roman" w:hAnsi="Times New Roman" w:cs="Times New Roman"/>
          <w:noProof/>
        </w:rPr>
        <w:drawing>
          <wp:anchor distT="0" distB="0" distL="114300" distR="114300" simplePos="0" relativeHeight="251665436" behindDoc="0" locked="0" layoutInCell="1" allowOverlap="1" wp14:anchorId="2CF80D81" wp14:editId="08B456A6">
            <wp:simplePos x="0" y="0"/>
            <wp:positionH relativeFrom="column">
              <wp:posOffset>0</wp:posOffset>
            </wp:positionH>
            <wp:positionV relativeFrom="paragraph">
              <wp:posOffset>-359</wp:posOffset>
            </wp:positionV>
            <wp:extent cx="6479640" cy="4859730"/>
            <wp:effectExtent l="0" t="0" r="0" b="0"/>
            <wp:wrapTopAndBottom/>
            <wp:docPr id="406020661"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20661" name="図 406020661"/>
                    <pic:cNvPicPr/>
                  </pic:nvPicPr>
                  <pic:blipFill>
                    <a:blip r:embed="rId69"/>
                    <a:stretch>
                      <a:fillRect/>
                    </a:stretch>
                  </pic:blipFill>
                  <pic:spPr>
                    <a:xfrm>
                      <a:off x="0" y="0"/>
                      <a:ext cx="6479640" cy="4859730"/>
                    </a:xfrm>
                    <a:prstGeom prst="rect">
                      <a:avLst/>
                    </a:prstGeom>
                  </pic:spPr>
                </pic:pic>
              </a:graphicData>
            </a:graphic>
          </wp:anchor>
        </w:drawing>
      </w:r>
      <w:bookmarkEnd w:id="546"/>
      <w:r w:rsidR="00B83905" w:rsidRPr="003765CC">
        <w:rPr>
          <w:rFonts w:ascii="Times New Roman" w:hAnsi="Times New Roman" w:cs="Times New Roman" w:hint="eastAsia"/>
          <w:u w:val="single"/>
          <w:lang w:eastAsia="ja-JP"/>
        </w:rPr>
        <w:t xml:space="preserve">The local </w:t>
      </w:r>
      <w:r w:rsidR="00B83905" w:rsidRPr="003765CC">
        <w:rPr>
          <w:rFonts w:ascii="Times New Roman" w:hAnsi="Times New Roman" w:cs="Times New Roman"/>
          <w:u w:val="single"/>
          <w:lang w:eastAsia="ja-JP"/>
        </w:rPr>
        <w:t>registry</w:t>
      </w:r>
      <w:r w:rsidR="00B83905" w:rsidRPr="003765CC">
        <w:rPr>
          <w:rFonts w:ascii="Times New Roman" w:hAnsi="Times New Roman" w:cs="Times New Roman" w:hint="eastAsia"/>
          <w:u w:val="single"/>
          <w:lang w:eastAsia="ja-JP"/>
        </w:rPr>
        <w:t xml:space="preserve"> registered AMI patients only, leading to </w:t>
      </w:r>
      <w:r w:rsidR="006B2FBA" w:rsidRPr="003765CC">
        <w:rPr>
          <w:rFonts w:ascii="Times New Roman" w:hAnsi="Times New Roman" w:cs="Times New Roman"/>
          <w:u w:val="single"/>
          <w:lang w:eastAsia="ja-JP"/>
        </w:rPr>
        <w:t xml:space="preserve">a </w:t>
      </w:r>
      <w:r w:rsidR="00B83905" w:rsidRPr="003765CC">
        <w:rPr>
          <w:rFonts w:ascii="Times New Roman" w:hAnsi="Times New Roman" w:cs="Times New Roman" w:hint="eastAsia"/>
          <w:u w:val="single"/>
          <w:lang w:eastAsia="ja-JP"/>
        </w:rPr>
        <w:t xml:space="preserve">much lower incidence rate </w:t>
      </w:r>
      <w:r w:rsidR="006B2FBA" w:rsidRPr="003765CC">
        <w:rPr>
          <w:rFonts w:ascii="Times New Roman" w:hAnsi="Times New Roman" w:cs="Times New Roman"/>
          <w:u w:val="single"/>
          <w:lang w:eastAsia="ja-JP"/>
        </w:rPr>
        <w:t>than</w:t>
      </w:r>
      <w:r w:rsidR="00B83905" w:rsidRPr="003765CC">
        <w:rPr>
          <w:rFonts w:ascii="Times New Roman" w:hAnsi="Times New Roman" w:cs="Times New Roman" w:hint="eastAsia"/>
          <w:u w:val="single"/>
          <w:lang w:eastAsia="ja-JP"/>
        </w:rPr>
        <w:t xml:space="preserve"> </w:t>
      </w:r>
      <w:r w:rsidR="006B2FBA" w:rsidRPr="003765CC">
        <w:rPr>
          <w:rFonts w:ascii="Times New Roman" w:hAnsi="Times New Roman" w:cs="Times New Roman"/>
          <w:u w:val="single"/>
          <w:lang w:eastAsia="ja-JP"/>
        </w:rPr>
        <w:t xml:space="preserve">the </w:t>
      </w:r>
      <w:r w:rsidR="00B83905" w:rsidRPr="003765CC">
        <w:rPr>
          <w:rFonts w:ascii="Times New Roman" w:hAnsi="Times New Roman" w:cs="Times New Roman" w:hint="eastAsia"/>
          <w:u w:val="single"/>
          <w:lang w:eastAsia="ja-JP"/>
        </w:rPr>
        <w:t>CHD incidence rate in GBD</w:t>
      </w:r>
      <w:r w:rsidR="00B83905">
        <w:rPr>
          <w:rFonts w:ascii="Times New Roman" w:hAnsi="Times New Roman" w:cs="Times New Roman" w:hint="eastAsia"/>
          <w:lang w:eastAsia="ja-JP"/>
        </w:rPr>
        <w:t>.</w:t>
      </w:r>
    </w:p>
    <w:sectPr w:rsidR="000B655A" w:rsidRPr="00341ECB" w:rsidSect="00D15A23">
      <w:type w:val="continuous"/>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B53F52" w14:textId="77777777" w:rsidR="0092072F" w:rsidRPr="00341ECB" w:rsidRDefault="0092072F" w:rsidP="00B17C1B">
      <w:r w:rsidRPr="00341ECB">
        <w:separator/>
      </w:r>
    </w:p>
  </w:endnote>
  <w:endnote w:type="continuationSeparator" w:id="0">
    <w:p w14:paraId="5B0DC2E0" w14:textId="77777777" w:rsidR="0092072F" w:rsidRPr="00341ECB" w:rsidRDefault="0092072F" w:rsidP="00B17C1B">
      <w:r w:rsidRPr="00341ECB">
        <w:continuationSeparator/>
      </w:r>
    </w:p>
  </w:endnote>
  <w:endnote w:type="continuationNotice" w:id="1">
    <w:p w14:paraId="4442907D" w14:textId="77777777" w:rsidR="0092072F" w:rsidRPr="00341ECB" w:rsidRDefault="0092072F" w:rsidP="00B17C1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7EA5FC" w14:textId="4D355F43" w:rsidR="000577B8" w:rsidRPr="00341ECB" w:rsidRDefault="000577B8" w:rsidP="00B17C1B">
    <w:pPr>
      <w:pStyle w:val="Footer"/>
      <w:rPr>
        <w:rStyle w:val="PageNumber"/>
      </w:rPr>
    </w:pPr>
    <w:r w:rsidRPr="00341ECB">
      <w:rPr>
        <w:rStyle w:val="PageNumber"/>
      </w:rPr>
      <w:fldChar w:fldCharType="begin"/>
    </w:r>
    <w:r w:rsidRPr="00341ECB">
      <w:rPr>
        <w:rStyle w:val="PageNumber"/>
      </w:rPr>
      <w:instrText xml:space="preserve"> PAGE </w:instrText>
    </w:r>
    <w:r w:rsidRPr="00341ECB">
      <w:rPr>
        <w:rStyle w:val="PageNumber"/>
      </w:rPr>
      <w:fldChar w:fldCharType="separate"/>
    </w:r>
    <w:r w:rsidRPr="00341ECB">
      <w:rPr>
        <w:rStyle w:val="PageNumber"/>
      </w:rPr>
      <w:t>8</w:t>
    </w:r>
    <w:r w:rsidRPr="00341ECB">
      <w:rPr>
        <w:rStyle w:val="PageNumber"/>
      </w:rPr>
      <w:fldChar w:fldCharType="end"/>
    </w:r>
  </w:p>
  <w:p w14:paraId="0DE7D90E" w14:textId="77777777" w:rsidR="000577B8" w:rsidRPr="00341ECB" w:rsidRDefault="000577B8" w:rsidP="00B17C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3822602"/>
      <w:docPartObj>
        <w:docPartGallery w:val="Page Numbers (Bottom of Page)"/>
        <w:docPartUnique/>
      </w:docPartObj>
    </w:sdtPr>
    <w:sdtEndPr/>
    <w:sdtContent>
      <w:p w14:paraId="603D2864" w14:textId="30B8A520" w:rsidR="000577B8" w:rsidRPr="00341ECB" w:rsidRDefault="00520F5D">
        <w:pPr>
          <w:pStyle w:val="Footer"/>
        </w:pPr>
      </w:p>
    </w:sdtContent>
  </w:sdt>
  <w:p w14:paraId="6B0E186B" w14:textId="77777777" w:rsidR="000577B8" w:rsidRPr="00341ECB" w:rsidRDefault="000577B8" w:rsidP="00B17C1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8076791"/>
      <w:docPartObj>
        <w:docPartGallery w:val="Page Numbers (Bottom of Page)"/>
        <w:docPartUnique/>
      </w:docPartObj>
    </w:sdtPr>
    <w:sdtEndPr/>
    <w:sdtContent>
      <w:p w14:paraId="29DF544F" w14:textId="77777777" w:rsidR="000577B8" w:rsidRPr="00341ECB" w:rsidRDefault="000577B8">
        <w:pPr>
          <w:pStyle w:val="Footer"/>
        </w:pPr>
        <w:r w:rsidRPr="00341ECB">
          <w:fldChar w:fldCharType="begin"/>
        </w:r>
        <w:r w:rsidRPr="00341ECB">
          <w:instrText xml:space="preserve"> PAGE   \* MERGEFORMAT </w:instrText>
        </w:r>
        <w:r w:rsidRPr="00341ECB">
          <w:fldChar w:fldCharType="separate"/>
        </w:r>
        <w:r w:rsidRPr="00341ECB">
          <w:t>2</w:t>
        </w:r>
        <w:r w:rsidRPr="00341ECB">
          <w:fldChar w:fldCharType="end"/>
        </w:r>
      </w:p>
    </w:sdtContent>
  </w:sdt>
  <w:p w14:paraId="77B23177" w14:textId="77777777" w:rsidR="000577B8" w:rsidRPr="00341ECB" w:rsidRDefault="000577B8" w:rsidP="00B17C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445962" w14:textId="77777777" w:rsidR="0092072F" w:rsidRPr="00341ECB" w:rsidRDefault="0092072F" w:rsidP="00B17C1B">
      <w:r w:rsidRPr="00341ECB">
        <w:separator/>
      </w:r>
    </w:p>
  </w:footnote>
  <w:footnote w:type="continuationSeparator" w:id="0">
    <w:p w14:paraId="6CB67C81" w14:textId="77777777" w:rsidR="0092072F" w:rsidRPr="00341ECB" w:rsidRDefault="0092072F" w:rsidP="00B17C1B">
      <w:r w:rsidRPr="00341ECB">
        <w:continuationSeparator/>
      </w:r>
    </w:p>
  </w:footnote>
  <w:footnote w:type="continuationNotice" w:id="1">
    <w:p w14:paraId="58657BC5" w14:textId="77777777" w:rsidR="0092072F" w:rsidRPr="00341ECB" w:rsidRDefault="0092072F" w:rsidP="00B17C1B"/>
  </w:footnote>
  <w:footnote w:id="2">
    <w:p w14:paraId="090F1889" w14:textId="755FD617" w:rsidR="000577B8" w:rsidRDefault="000577B8">
      <w:pPr>
        <w:pStyle w:val="FootnoteText"/>
      </w:pPr>
      <w:r w:rsidRPr="00341ECB">
        <w:rPr>
          <w:rStyle w:val="FootnoteReference"/>
        </w:rPr>
        <w:footnoteRef/>
      </w:r>
      <w:r w:rsidRPr="00341ECB">
        <w:t xml:space="preserve"> An alternative approach would be to assume additive risks. Under this assumption and using the previous example, the RR of an obese smoker would be </w:t>
      </w:r>
      <m:oMath>
        <m:r>
          <w:rPr>
            <w:rFonts w:ascii="Cambria Math" w:hAnsi="Cambria Math"/>
          </w:rPr>
          <m:t>2+3-1=4</m:t>
        </m:r>
      </m:oMath>
      <w:r w:rsidRPr="00341ECB">
        <w:t>. This multiplicative risk assumption is commonly used for epidemiological modelling.</w:t>
      </w:r>
      <w:r w:rsidRPr="00341ECB">
        <w:fldChar w:fldCharType="begin"/>
      </w:r>
      <w:r w:rsidR="004548B2">
        <w:instrText xml:space="preserve"> ADDIN ZOTERO_ITEM CSL_CITATION {"citationID":"vKntOQwT","properties":{"formattedCitation":"\\super 24\\uc0\\u8211{}27\\nosupersub{}","plainCitation":"24–27","noteIndex":1},"citationItems":[{"id":267,"uris":["http://zotero.org/users/1282898/items/947U22QN"],"itemData":{"id":267,"type":"article-journal","abstract":"An editorial in this issue explains that the degree of biological interaction between risk factors is measured as the deviation from additivity by the corresponding disease rates and not for example as deviation from multiplicativity. It is the purpose of this article to describe how a logistic regression model, or a Cox regression model, can be defined in order to produce the output that is needed for assessment of biological interaction. We will also demonstrate how common software can be programmed to deliver this output. Finally, we show how this output can be used as input in an Excel sheet that is set up to calculate the measures of biological interaction to be used for the assessment.","container-title":"European Journal Of Epidemiology","DOI":"10.1007/s10654-005-7835-x","ISSN":"1573-7284","issue":"7","journalAbbreviation":"Eur. J. Epidemiol.","language":"en","license":"http://www.springer.com/tdm","page":"575-579","source":"Springer Link","title":"Calculating measures of biological interaction","volume":"20","author":[{"family":"Andersson","given":"Tomas"},{"family":"Alfredsson","given":"Lars"},{"family":"Källberg","given":"Henrik"},{"family":"Zdravkovic","given":"Slobodan"},{"family":"Ahlbom","given":"Anders"}],"issued":{"date-parts":[["2005",7,1]]},"citation-key":"anderssonCalculatingMeasuresBiological2005"}},{"id":268,"uris":["http://zotero.org/users/1282898/items/JMJHPRDM"],"itemData":{"id":268,"type":"article-journal","abstract":"All individuals are subject to multiple risk factors for mortality. In this paper, we consider the nature of interactions between certain major sociodemographic and behavioral risk factors associated with all-cause mortality in the United States. We develop the formal logic pertaining to two forms of interaction between risk factors, additive and multiplicative relations. We then consider the general circumstances in which additive or multiplicative relations might be expected. We argue that expectations about interactions among socio-demographic variables, and their relation to behavioral variables, have been stated in terms of additivity. However, the statistical models typically used to estimate the relation between risk factors and mortality assume that risk factors act multiplicatively., We examine empirically the nature of interactions among five major risk factors associated with all-cause mortality: smoking, obesity, race, sex, and educational attainment. Data were drawn from the cross-sectional NHANES III (1988–1994) and NHANES 1999–2010 surveys, linked to death records through December 31, 2011. Our analytic sample comprised 35,604 respondents and 5,369 deaths., We find that obesity is additive with each of the remaining four variables. We speculate that its additivity is a reflection of the fact that obese status is generally achieved later in life. For all pairings of socio-demographic variables, risks are multiplicative. For survival chances, it is much more dangerous to be poorly educated if you are black or if you are male. And it is much riskier to be a male if you are black. These traits, established at birth or during childhood, literally result in deadly combinations., We conclude that the identification of interactions among risk factors can cast valuable light on the nature of the process being studied. It also has public health implications by identifying especially vulnerable groups and by properly identifying the proportion of deaths attributable to a risk factor.","container-title":"Social science &amp; medicine (1982)","DOI":"10.1016/j.socscimed.2016.02.009","ISSN":"0277-9536","journalAbbreviation":"Soc. sci. med. (1982)","language":"en","note":"PMID: 26950393\nPMCID: PMC5599176","page":"93-99","source":"PubMed Central","title":"Are major behavioral and sociodemographic risk factors for mortality additive or multiplicative in their effects?","volume":"154","author":[{"family":"Mehta","given":"Neil"},{"family":"Preston","given":"Samuel"}],"issued":{"date-parts":[["2016",4]]},"citation-key":"mehtaAreMajorBehavioral2016"}},{"id":153,"uris":["http://zotero.org/users/1282898/items/BBTJNUB5"],"itemData":{"id":153,"type":"report","event-place":"Geneva","note":"Citation Key: ezzati_comparative_2004","publisher":"World Health Organisation","publisher-place":"Geneva","title":"Comparative quantification of health risks","URL":"https://www.who.int/publications/i/item/9241580313","collection-editor":[{"family":"Ezzati","given":"Majid"},{"family":"Lopez","given":"Alan D."},{"family":"Rodgers","given":"Anthony"},{"family":"Murray","given":"Christopher J.L."}],"accessed":{"date-parts":[["2014",1,30]]},"issued":{"date-parts":[["2004"]]},"citation-key":"ezzati_comparative_2004"}},{"id":512,"uris":["http://zotero.org/users/1282898/items/NN983WRF"],"itemData":{"id":512,"type":"article-journal","abstract":"&lt;h2&gt;Summary&lt;/h2&gt;&lt;h3&gt;Background&lt;/h3&gt;&lt;p&gt;Rigorous analysis of levels and trends in exposure to leading risk factors and quantification of their effect on human health are important to identify where public health is making progress and in which cases current efforts are inadequate. The Global Burden of Diseases, Injuries, and Risk Factors Study (GBD) 2019 provides a standardised and comprehensive assessment of the magnitude of risk factor exposure, relative risk, and attributable burden of disease.&lt;/p&gt;&lt;h3&gt;Methods&lt;/h3&gt;&lt;p&gt;GBD 2019 estimated attributable mortality, years of life lost (YLLs), years of life lived with disability (YLDs), and disability-adjusted life-years (DALYs) for 87 risk factors and combinations of risk factors, at the global level, regionally, and for 204 countries and territories. GBD uses a hierarchical list of risk factors so that specific risk factors (eg, sodium intake), and related aggregates (eg, diet quality), are both evaluated. This method has six analytical steps. (1) We included 560 risk–outcome pairs that met criteria for convincing or probable evidence on the basis of research studies. 12 risk–outcome pairs included in GBD 2017 no longer met inclusion criteria and 47 risk–outcome pairs for risks already included in GBD 2017 were added based on new evidence. (2) Relative risks were estimated as a function of exposure based on published systematic reviews, 81 systematic reviews done for GBD 2019, and meta-regression. (3) Levels of exposure in each age-sex-location-year included in the study were estimated based on all available data sources using spatiotemporal Gaussian process regression, DisMod-MR 2.1, a Bayesian meta-regression method, or alternative methods. (4) We determined, from published trials or cohort studies, the level of exposure associated with minimum risk, called the theoretical minimum risk exposure level. (5) Attributable deaths, YLLs, YLDs, and DALYs were computed by multiplying population attributable fractions (PAFs) by the relevant outcome quantity for each age-sex-location-year. (6) PAFs and attributable burden for combinations of risk factors were estimated taking into account mediation of different risk factors through other risk factors. Across all six analytical steps, 30 652 distinct data sources were used in the analysis. Uncertainty in each step of the analysis was propagated into the final estimates of attributable burden. Exposure levels for dichotomous, polytomous, and continuous risk factors were summarised with use of the summary exposure value to facilitate comparisons over time, across location, and across risks. Because the entire time series from 1990 to 2019 has been re-estimated with use of consistent data and methods, these results supersede previously published GBD estimates of attributable burden.&lt;/p&gt;&lt;h3&gt;Findings&lt;/h3&gt;&lt;p&gt;The largest declines in risk exposure from 2010 to 2019 were among a set of risks that are strongly linked to social and economic development, including household air pollution; unsafe water, sanitation, and handwashing; and child growth failure. Global declines also occurred for tobacco smoking and lead exposure. The largest increases in risk exposure were for ambient particulate matter pollution, drug use, high fasting plasma glucose, and high body-mass index. In 2019, the leading Level 2 risk factor globally for attributable deaths was high systolic blood pressure, which accounted for 10·8 million (95% uncertainty interval [UI] 9·51–12·1) deaths (19·2% [16·9–21·3] of all deaths in 2019), followed by tobacco (smoked, second-hand, and chewing), which accounted for 8·71 million (8·12–9·31) deaths (15·4% [14·6–16·2] of all deaths in 2019). The leading Level 2 risk factor for attributable DALYs globally in 2019 was child and maternal malnutrition, which largely affects health in the youngest age groups and accounted for 295 million (253–350) DALYs (11·6% [10·3–13·1] of all global DALYs that year). The risk factor burden varied considerably in 2019 between age groups and locations. Among children aged 0–9 years, the three leading detailed risk factors for attributable DALYs were all related to malnutrition. Iron deficiency was the leading risk factor for those aged 10–24 years, alcohol use for those aged 25–49 years, and high systolic blood pressure for those aged 50–74 years and 75 years and older.&lt;/p&gt;&lt;h3&gt;Interpretation&lt;/h3&gt;&lt;p&gt;Overall, the record for reducing exposure to harmful risks over the past three decades is poor. Success with reducing smoking and lead exposure through regulatory policy might point the way for a stronger role for public policy on other risks in addition to continued efforts to provide information on risk factor harm to the general public.&lt;/p&gt;&lt;h3&gt;Funding&lt;/h3&gt;&lt;p&gt;Bill &amp; Melinda Gates Foundation.&lt;/p&gt;","container-title":"Lancet","DOI":"10/ghfx5v","ISSN":"0140-6736, 1474-547X","issue":"10258","journalAbbreviation":"Lancet","language":"en","note":"publisher: Elsevier\nPMID: 33069327","page":"1223-1249","source":"www.thelancet.com","title":"Global burden of 87 risk factors in 204 countries and territories, 1990–2019: a systematic analysis for the global burden of disease study 2019","title-short":"Global burden of 87 risk factors in 204 countries and territories, 1990–2019","volume":"396","author":[{"family":"Murray","given":"Christopher J. L."},{"family":"Aravkin","given":"Aleksandr Y."},{"family":"Zheng","given":"Peng"},{"family":"Abbafati","given":"Cristiana"},{"family":"Abbas","given":"Kaja M."},{"family":"Abbasi-Kangevari","given":"Mohsen"},{"family":"Abd-Allah","given":"Foad"},{"family":"Abdelalim","given":"Ahmed"},{"family":"Abdollahi","given":"Mohammad"},{"family":"Abdollahpour","given":"Ibrahim"},{"family":"Abegaz","given":"Kedir Hussein"},{"family":"Abolhassani","given":"Hassan"},{"family":"Aboyans","given":"Victor"},{"family":"Abreu","given":"Lucas Guimarães"},{"family":"Abrigo","given":"Michael R. M."},{"family":"Abualhasan","given":"Ahmed"},{"family":"Abu-Raddad","given":"Laith Jamal"},{"family":"Abushouk","given":"Abdelrahman I."},{"family":"Adabi","given":"Maryam"},{"family":"Adekanmbi","given":"Victor"},{"family":"Adeoye","given":"Abiodun Moshood"},{"family":"Adetokunboh","given":"Olatunji O."},{"family":"Adham","given":"Davoud"},{"family":"Advani","given":"Shailesh M."},{"family":"Agarwal","given":"Gina"},{"family":"Aghamir","given":"Seyed Mohammad Kazem"},{"family":"Agrawal","given":"Anurag"},{"family":"Ahmad","given":"Tauseef"},{"family":"Ahmadi","given":"Keivan"},{"family":"Ahmadi","given":"Mehdi"},{"family":"Ahmadieh","given":"Hamid"},{"family":"Ahmed","given":"Muktar Beshir"},{"family":"Akalu","given":"Temesgen Yihunie"},{"family":"Akinyemi","given":"Rufus Olusola"},{"family":"Akinyemiju","given":"Tomi"},{"family":"Akombi","given":"Blessing"},{"family":"Akunna","given":"Chisom Joyqueenet"},{"family":"Alahdab","given":"Fares"},{"family":"Al-Aly","given":"Ziyad"},{"family":"Alam","given":"Khurshid"},{"family":"Alam","given":"Samiah"},{"family":"Alam","given":"Tahiya"},{"family":"Alanezi","given":"Fahad Mashhour"},{"family":"Alanzi","given":"Turki M."},{"family":"Alemu","given":"Biresaw","dropping-particle":"wassihun"},{"family":"Alhabib","given":"Khalid F."},{"family":"Ali","given":"Muhammad"},{"family":"Ali","given":"Saqib"},{"family":"Alicandro","given":"Gianfranco"},{"family":"Alinia","given":"Cyrus"},{"family":"Alipour","given":"Vahid"},{"family":"Alizade","given":"Hesam"},{"family":"Aljunid","given":"Syed Mohamed"},{"family":"Alla","given":"François"},{"family":"Allebeck","given":"Peter"},{"family":"Almasi-Hashiani","given":"Amir"},{"family":"Al-Mekhlafi","given":"Hesham M."},{"family":"Alonso","given":"Jordi"},{"family":"Altirkawi","given":"Khalid A."},{"family":"Amini-Rarani","given":"Mostafa"},{"family":"Amiri","given":"Fatemeh"},{"family":"Amugsi","given":"Dickson A."},{"family":"Ancuceanu","given":"Robert"},{"family":"Anderlini","given":"Deanna"},{"family":"Anderson","given":"Jason A."},{"family":"Andrei","given":"Catalina Liliana"},{"family":"Andrei","given":"Tudorel"},{"family":"Angus","given":"Colin"},{"family":"Anjomshoa","given":"Mina"},{"family":"Ansari","given":"Fereshteh"},{"family":"Ansari-Moghaddam","given":"Alireza"},{"family":"Antonazzo","given":"Ippazio Cosimo"},{"family":"Antonio","given":"Carl Abelardo T."},{"family":"Antony","given":"Catherine M."},{"family":"Antriyandarti","given":"Ernoiz"},{"family":"Anvari","given":"Davood"},{"family":"Anwer","given":"Razique"},{"family":"Appiah","given":"Seth Christopher Yaw"},{"family":"Arabloo","given":"Jalal"},{"family":"Arab-Zozani","given":"Morteza"},{"family":"Ariani","given":"Filippo"},{"family":"Armoon","given":"Bahram"},{"family":"Ärnlöv","given":"Johan"},{"family":"Arzani","given":"Afsaneh"},{"family":"Asadi-Aliabadi","given":"Mehran"},{"family":"Asadi-Pooya","given":"Ali A."},{"family":"Ashbaugh","given":"Charlie"},{"family":"Assmus","given":"Michael"},{"family":"Atafar","given":"Zahra"},{"family":"Atnafu","given":"Desta Debalkie"},{"family":"Atout","given":"Maha Moh'd Wahbi"},{"family":"Ausloos","given":"Floriane"},{"family":"Ausloos","given":"Marcel"},{"family":"Quintanilla","given":"Beatriz Paulina Ayala"},{"family":"Ayano","given":"Getinet"},{"family":"Ayanore","given":"Martin Amogre"},{"family":"Azari","given":"Samad"},{"family":"Azarian","given":"Ghasem"},{"family":"Azene","given":"Zelalem Nigussie"},{"family":"Badawi","given":"Alaa"},{"family":"Badiye","given":"Ashish D."},{"family":"Bahrami","given":"Mohammad Amin"},{"family":"Bakhshaei","given":"Mohammad Hossein"},{"family":"Bakhtiari","given":"Ahad"},{"family":"Bakkannavar","given":"Shankar M."},{"family":"Baldasseroni","given":"Alberto"},{"family":"Ball","given":"Kylie"},{"family":"Ballew","given":"Shoshana H."},{"family":"Balzi","given":"Daniela"},{"family":"Banach","given":"Maciej"},{"family":"Banerjee","given":"Srikanta K."},{"family":"Bante","given":"Agegnehu Bante"},{"family":"Baraki","given":"Adhanom Gebreegziabher"},{"family":"Barker-Collo","given":"Suzanne Lyn"},{"family":"Bärnighausen","given":"Till Winfried"},{"family":"Barrero","given":"Lope H."},{"family":"Barthelemy","given":"Celine M."},{"family":"Barua","given":"Lingkan"},{"family":"Basu","given":"Sanjay"},{"family":"Baune","given":"Bernhard T."},{"family":"Bayati","given":"Mohsen"},{"family":"Becker","given":"Jacob S."},{"family":"Bedi","given":"Neeraj"},{"family":"Beghi","given":"Ettore"},{"family":"Béjot","given":"Yannick"},{"family":"Bell","given":"Michellr L."},{"family":"Bennitt","given":"Fiona B."},{"family":"Bensenor","given":"Isabela M."},{"family":"Berhe","given":"Kidanemaryam"},{"family":"Berman","given":"Adam E."},{"family":"Bhagavathula","given":"Akshaya Srikanth"},{"family":"Bhageerathy","given":"Reshmi"},{"family":"Bhala","given":"Neeraj"},{"family":"Bhandari","given":"Dinesh"},{"family":"Bhattacharyya","given":"Krittika"},{"family":"Bhutta","given":"Zulfiqar A."},{"family":"Bijani","given":"Ali"},{"family":"Bikbov","given":"Boris"},{"family":"Sayeed","given":"Muhammad Shahdaat Bin"},{"family":"Biondi","given":"Antonio"},{"family":"Birihane","given":"Binyam Minuye"},{"family":"Bisignano","given":"Catherine"},{"family":"Biswas","given":"Raaj Kishore"},{"family":"Bitew","given":"Helen"},{"family":"Bohlouli","given":"Somayeh"},{"family":"Bohluli","given":"Mehdi"},{"family":"Boon-Dooley","given":"Alexandra S."},{"family":"Borges","given":"Guilherme"},{"family":"Borzì","given":"Antonio Maria"},{"family":"Borzouei","given":"Shiva"},{"family":"Bosetti","given":"Cristina"},{"family":"Boufous","given":"Soufiane"},{"family":"Braithwaite","given":"Dejana"},{"family":"Breitborde","given":"Nicholas J. K."},{"family":"Breitner","given":"Susanne"},{"family":"Brenner","given":"Hermann"},{"family":"Briant","given":"Paul Svitil"},{"family":"Briko","given":"Andrey Nikolaevich"},{"family":"Briko","given":"Nikolay Ivanovich"},{"family":"Britton","given":"Gabrielle B."},{"family":"Bryazka","given":"Dana"},{"family":"Bumgarner","given":"Blair R."},{"family":"Burkart","given":"Katrin"},{"family":"Burnett","given":"Richard Thomas"},{"family":"Nagaraja","given":"Sharath Burugina"},{"family":"Butt","given":"Zahid A."},{"family":"Santos","given":"Florentino Luciano Caetano","dropping-particle":"dos"},{"family":"Cahill","given":"Leah E."},{"family":"Cámera","given":"Luis LA Alberto"},{"family":"Campos-Nonato","given":"Ismael R."},{"family":"Cárdenas","given":"Rosario"},{"family":"Carreras","given":"Giulia"},{"family":"Carrero","given":"Juan J."},{"family":"Carvalho","given":"Felix"},{"family":"Castaldelli-Maia","given":"Joao Mauricio"},{"family":"Castañeda-Orjuela","given":"Carlos A."},{"family":"Castelpietra","given":"Giulio"},{"family":"Castro","given":"Franz"},{"family":"Causey","given":"Kate"},{"family":"Cederroth","given":"Christopher R."},{"family":"Cercy","given":"Kelly M."},{"family":"Cerin","given":"Ester"},{"family":"Chandan","given":"Joht Singh"},{"family":"Chang","given":"Kai-Lan"},{"family":"Charlson","given":"Fiona J."},{"family":"Chattu","given":"Vijay Kumar"},{"family":"Chaturvedi","given":"Sarika"},{"family":"Cherbuin","given":"Nicolas"},{"family":"Chimed-Ochir","given":"Odgerel"},{"family":"Cho","given":"Daniel Youngwhan"},{"family":"Choi","given":"Jee-Young Jasmine"},{"family":"Christensen","given":"Hanne"},{"family":"Chu","given":"Dinh-Toi"},{"family":"Chung","given":"Michael T."},{"family":"Chung","given":"Sheng-Chia"},{"family":"Cicuttini","given":"Flavia M."},{"family":"Ciobanu","given":"Liliana G."},{"family":"Cirillo","given":"Massimo"},{"family":"Classen","given":"Thomas Khaled Dwayne"},{"family":"Cohen","given":"Aaron J."},{"family":"Compton","given":"Kelly"},{"family":"Cooper","given":"Owen R."},{"family":"Costa","given":"Vera Marisa"},{"family":"Cousin","given":"Ewerton"},{"family":"Cowden","given":"Richard G."},{"family":"Cross","given":"Di H."},{"family":"Cruz","given":"Jessica A."},{"family":"Dahlawi","given":"Saad M. A."},{"family":"Damasceno","given":"Albertino Antonio Moura"},{"family":"Damiani","given":"Giovanni"},{"family":"Dandona","given":"Lalit"},{"family":"Dandona","given":"Rakhi"},{"family":"Dangel","given":"William James"},{"family":"Danielsson","given":"Anna-Karin"},{"family":"Dargan","given":"Paul I."},{"family":"Darwesh","given":"Aso Mohammad"},{"family":"Daryani","given":"Ahmad"},{"family":"Das","given":"Jai K."},{"family":"Gupta","given":"Rajat Das"},{"family":"Neves","given":"José","dropping-particle":"das"},{"family":"Dávila-Cervantes","given":"Claudio Alberto"},{"family":"Davitoiu","given":"Dragos Virgil"},{"family":"Leo","given":"Diego De"},{"family":"Degenhardt","given":"Louisa"},{"family":"DeLang","given":"Marissa"},{"family":"Dellavalle","given":"Robert Paul"},{"family":"Demeke","given":"Feleke Mekonnen"},{"family":"Demoz","given":"Gebre Teklemariam"},{"family":"Demsie","given":"Desalegn Getnet"},{"family":"Denova-Gutiérrez","given":"Edgar"},{"family":"Dervenis","given":"Nikolaos"},{"family":"Dhungana","given":"Govinda Prasad"},{"family":"Dianatinasab","given":"Mostafa"},{"family":"Silva","given":"Diana Dias","dropping-particle":"da"},{"family":"Diaz","given":"Daniel"},{"family":"Forooshani","given":"Zahra Sadat Dibaji"},{"family":"Djalalinia","given":"Shirin"},{"family":"Do","given":"Hoa Thi"},{"family":"Dokova","given":"Klara"},{"family":"Dorostkar","given":"Fariba"},{"family":"Doshmangir","given":"Leila"},{"family":"Driscoll","given":"Tim Robert"},{"family":"Duncan","given":"Bruce B."},{"family":"Duraes","given":"Andre Rodrigues"},{"family":"Eagan","given":"Arielle Wilder"},{"family":"Edvardsson","given":"David"},{"family":"Nahas","given":"Nevine El"},{"family":"Sayed","given":"Iman El"},{"family":"Tantawi","given":"Maha El"},{"family":"Elbarazi","given":"Iffat"},{"family":"Elgendy","given":"Islam Y."},{"family":"El-Jaafary","given":"Shaimaa I."},{"family":"Elyazar","given":"Iqbal RF"},{"family":"Emmons-Bell","given":"Sophia"},{"family":"Erskine","given":"Holly E."},{"family":"Eskandarieh","given":"Sharareh"},{"family":"Esmaeilnejad","given":"Saman"},{"family":"Esteghamati","given":"Alireza"},{"family":"Estep","given":"Kara"},{"family":"Etemadi","given":"Arash"},{"family":"Etisso","given":"Atkilt Esaiyas"},{"family":"Fanzo","given":"Jessica"},{"family":"Farahmand","given":"Mohammad"},{"family":"Fareed","given":"Mohammad"},{"family":"Faridnia","given":"Roghiyeh"},{"family":"Farioli","given":"Andrea"},{"family":"Faro","given":"Andre"},{"family":"Faruque","given":"Mithila"},{"family":"Farzadfar","given":"Farshad"},{"family":"Fattahi","given":"Nazir"},{"family":"Fazlzadeh","given":"Mehdi"},{"family":"Feigin","given":"Valery L."},{"family":"Feldman","given":"Rachel"},{"family":"Fereshtehnejad","given":"Seyed-Mohammad"},{"family":"Fernandes","given":"Eduarda"},{"family":"Ferrara","given":"Giannina"},{"family":"Ferrari","given":"Alize J."},{"family":"Ferreira","given":"Manuela L."},{"family":"Filip","given":"Irina"},{"family":"Fischer","given":"Florian"},{"family":"Fisher","given":"James L."},{"family":"Flor","given":"Luisa Sorio"},{"family":"Foigt","given":"Nataliya A."},{"family":"Folayan","given":"Morenike Oluwatoyin"},{"family":"Fomenkov","given":"Artem Alekseevich"},{"family":"Force","given":"Lisa M."},{"family":"Foroutan","given":"Masoud"},{"family":"Franklin","given":"Richard Charles"},{"family":"Freitas","given":"Marisa"},{"family":"Fu","given":"Weijia"},{"family":"Fukumoto","given":"Takeshi"},{"family":"Furtado","given":"João M."},{"family":"Gad","given":"Mohamed M."},{"family":"Gakidou","given":"Emmanuela"},{"family":"Gallus","given":"Silvano"},{"family":"Garcia-Basteiro","given":"Alberto L."},{"family":"Gardner","given":"William M."},{"family":"Geberemariyam","given":"Biniyam Sahiledengle"},{"family":"Gebreslassie","given":"Assefa Ayalew Ayalew Ayalew"},{"family":"Geremew","given":"Abraham"},{"family":"Hayoon","given":"Anna Gershberg"},{"family":"Gething","given":"Peter W."},{"family":"Ghadimi","given":"Maryam"},{"family":"Ghadiri","given":"Keyghobad"},{"family":"Ghaffarifar","given":"Fatemeh"},{"family":"Ghafourifard","given":"Mansour"},{"family":"Ghamari","given":"Farhad"},{"family":"Ghashghaee","given":"Ahmad"},{"family":"Ghiasvand","given":"Hesam"},{"family":"Ghith","given":"Nermin"},{"family":"Gholamian","given":"Asadollah"},{"family":"Ghosh","given":"Rakesh"},{"family":"Gill","given":"Paramjit Singh"},{"family":"Ginindza","given":"Themba G. G."},{"family":"Giussani","given":"Giorgia"},{"family":"Gnedovskaya","given":"Elena V."},{"family":"Goharinezhad","given":"Salime"},{"family":"Gopalani","given":"Sameer Vali"},{"family":"Gorini","given":"Giuseppe"},{"family":"Goudarzi","given":"Houman"},{"family":"Goulart","given":"Alessandra C."},{"family":"Greaves","given":"Felix"},{"family":"Grivna","given":"Michal"},{"family":"Grosso","given":"Giuseppe"},{"family":"Gubari","given":"Mohammed Ibrahim Mohialdeen"},{"family":"Gugnani","given":"Harish Chander"},{"family":"Guimarães","given":"Rafael Alves"},{"family":"Guled","given":"Rashid Abdi"},{"family":"Guo","given":"Gaorui"},{"family":"Guo","given":"Yuming"},{"family":"Gupta","given":"Rajeev"},{"family":"Gupta","given":"Tarun"},{"family":"Haddock","given":"Beatrix"},{"family":"Hafezi-Nejad","given":"Nima"},{"family":"Hafiz","given":"Abdul"},{"family":"Haj-Mirzaian","given":"Arvin"},{"family":"Haj-Mirzaian","given":"Arya"},{"family":"Hall","given":"Brian J."},{"family":"Halvaei","given":"Iman"},{"family":"Hamadeh","given":"Randah R."},{"family":"Hamidi","given":"Samer"},{"family":"Hammer","given":"Melanie S."},{"family":"Hankey","given":"Graeme J."},{"family":"Haririan","given":"Hamidreza"},{"family":"Haro","given":"Josep Maria"},{"family":"Hasaballah","given":"Ahmed I."},{"family":"Hasan","given":"Md Mehedi"},{"family":"Hasanpoor","given":"Edris"},{"family":"Hashi","given":"Abdiwahab"},{"family":"Hassanipour","given":"Soheil"},{"family":"Hassankhani","given":"Hadi"},{"family":"Havmoeller","given":"Rasmus J."},{"family":"Hay","given":"Simon I."},{"family":"Hayat","given":"Khezar"},{"family":"Heidari","given":"Golnaz"},{"family":"Heidari-Soureshjani","given":"Reza"},{"family":"Henrikson","given":"Hannah J."},{"family":"Herbert","given":"Molly E."},{"family":"Herteliu","given":"Claudiu"},{"family":"Heydarpour","given":"Fatemeh"},{"family":"Hird","given":"Thomas R."},{"family":"Hoek","given":"Hans W."},{"family":"Holla","given":"Ramesh"},{"family":"Hoogar","given":"Praveen"},{"family":"Hosgood","given":"H. Dean"},{"family":"Hossain","given":"Naznin"},{"family":"Hosseini","given":"Mostafa"},{"family":"Hosseinzadeh","given":"Mehdi"},{"family":"Hostiuc","given":"Mihaela"},{"family":"Hostiuc","given":"Sorin"},{"family":"Househ","given":"Mowafa"},{"family":"Hsairi","given":"Mohamed"},{"family":"Hsieh","given":"Vivian Chia-rong"},{"family":"Hu","given":"Guoqing"},{"family":"Hu","given":"Kejia"},{"family":"Huda","given":"Tanvir M."},{"family":"Humayun","given":"Ayesha"},{"family":"Huynh","given":"Chantal K."},{"family":"Hwang","given":"Bing-Fang"},{"family":"Iannucci","given":"Vincent C."},{"family":"Ibitoye","given":"Segun Emmanuel"},{"family":"Ikeda","given":"Nayu"},{"family":"Ikuta","given":"Kevin S."},{"family":"Ilesanmi","given":"Olayinka Stephen"},{"family":"Ilic","given":"Irena M."},{"family":"Ilic","given":"Milena D."},{"family":"Inbaraj","given":"Leeberk Raja"},{"family":"Ippolito","given":"Helen"},{"family":"Iqbal","given":"Usman"},{"family":"Irvani","given":"Seyed Sina Naghibi"},{"family":"Irvine","given":"Caleb Mackay Salpeter"},{"family":"Islam","given":"M. Mofizul"},{"family":"Islam","given":"Sheikh Mohammed Shariful"},{"family":"Iso","given":"Hiroyasu"},{"family":"Ivers","given":"Rebecca Q."},{"family":"Iwu","given":"Chidozie C. D."},{"family":"Iwu","given":"Chinwe Juliana"},{"family":"Iyamu","given":"Ihoghosa Osamuyi"},{"family":"Jaafari","given":"Jalil"},{"family":"Jacobsen","given":"Kathryn H."},{"family":"Jafari","given":"Hussain"},{"family":"Jafarinia","given":"Morteza"},{"family":"Jahani","given":"Mohammad Ali"},{"family":"Jakovljevic","given":"Mihajlo"},{"family":"Jalilian","given":"Farzad"},{"family":"James","given":"Spencer L."},{"family":"Janjani","given":"Hosna"},{"family":"Javaheri","given":"Tahereh"},{"family":"Javidnia","given":"Javad"},{"family":"Jeemon","given":"Panniyammakal"},{"family":"Jenabi","given":"Ensiyeh"},{"family":"Jha","given":"Ravi Prakash"},{"family":"Jha","given":"Vivekanand"},{"family":"Ji","given":"John S."},{"family":"Johansson","given":"Lars"},{"family":"John","given":"Oommen"},{"family":"John-Akinola","given":"Yetunde O."},{"family":"Johnson","given":"Catherine Owens"},{"family":"Jonas","given":"Jost B."},{"family":"Joukar","given":"Farahnaz"},{"family":"Jozwiak","given":"Jacek Jerzy"},{"family":"Jürisson","given":"Mikk"},{"family":"Kabir","given":"Ali"},{"family":"Kabir","given":"Zubair"},{"family":"Kalani","given":"Hamed"},{"family":"Kalani","given":"Rizwan"},{"family":"Kalankesh","given":"Leila R."},{"family":"Kalhor","given":"Rohollah"},{"family":"Kanchan","given":"Tanuj"},{"family":"Kapoor","given":"Neeti"},{"family":"Matin","given":"Behzad Karami"},{"family":"Karch","given":"André"},{"family":"Karim","given":"Mohd Anisul"},{"family":"Kassa","given":"Getachew Mullu"},{"family":"Katikireddi","given":"Srinivasa Vittal"},{"family":"Kayode","given":"Gbenga A."},{"family":"Karyani","given":"Ali Kazemi"},{"family":"Keiyoro","given":"Peter Njenga"},{"family":"Keller","given":"Cathleen"},{"family":"Kemmer","given":"Laura"},{"family":"Kendrick","given":"Parkes J."},{"family":"Khalid","given":"Nauman"},{"family":"Khammarnia","given":"Mohammad"},{"family":"Khan","given":"Ejaz Ahmad"},{"family":"Khan","given":"Maseer"},{"family":"Khatab","given":"Khaled"},{"family":"Khater","given":"Mona M."},{"family":"Khatib","given":"Mahalaqua Nazli"},{"family":"Khayamzadeh","given":"Maryam"},{"family":"Khazaei","given":"Salman"},{"family":"Kieling","given":"Christian"},{"family":"Kim","given":"Yun Jin"},{"family":"Kimokoti","given":"Ruth W."},{"family":"Kisa","given":"Adnan"},{"family":"Kisa","given":"Sezer"},{"family":"Kivimäki","given":"Mika"},{"family":"Knibbs","given":"Luke D."},{"family":"Knudsen","given":"Ann Kristin Skrindo"},{"family":"Kocarnik","given":"Jonathan M."},{"family":"Kochhar","given":"Sonali"},{"family":"Kopec","given":"Jacek A."},{"family":"Korshunov","given":"Vladimir Andreevich"},{"family":"Koul","given":"Parvaiz A."},{"family":"Koyanagi","given":"Ai"},{"family":"Kraemer","given":"Moritz U. G."},{"family":"Krishan","given":"Kewal"},{"family":"Krohn","given":"Kris J."},{"family":"Kromhout","given":"Hans"},{"family":"Defo","given":"Barthelemy Kuate"},{"family":"Kumar","given":"G. Anil"},{"family":"Kumar","given":"Vivek"},{"family":"Kurmi","given":"Om P."},{"family":"Kusuma","given":"Dian"},{"family":"Vecchia","given":"Carlo La"},{"family":"Lacey","given":"Ben"},{"family":"Lal","given":"Dharmesh Kumar"},{"family":"Lalloo","given":"Ratilal"},{"family":"Lallukka","given":"Tea"},{"family":"Lami","given":"Faris Hasan"},{"family":"Landires","given":"Iván"},{"family":"Lang","given":"Justin J."},{"family":"Langan","given":"Sinéad M."},{"family":"Larsson","given":"Anders O."},{"family":"Lasrado","given":"Savita"},{"family":"Lauriola","given":"Paolo"},{"family":"Lazarus","given":"Jeffrey V."},{"family":"Lee","given":"Paul H."},{"family":"Lee","given":"Shaun Wen Huey"},{"family":"LeGrand","given":"Kate E."},{"family":"Leigh","given":"James"},{"family":"Leonardi","given":"Matilde"},{"family":"Lescinsky","given":"Haley"},{"family":"Leung","given":"Janni"},{"family":"Levi","given":"Miriam"},{"family":"Li","given":"Shanshan"},{"family":"Lim","given":"Lee-Ling"},{"family":"Linn","given":"Shai"},{"family":"Liu","given":"Shiwei"},{"family":"Liu","given":"Simin"},{"family":"Liu","given":"Yang"},{"family":"Lo","given":"Justin"},{"family":"Lopez","given":"Alan D."},{"family":"Lopez","given":"Jaifred Christian F."},{"family":"Lopukhov","given":"Platon D."},{"family":"Lorkowski","given":"Stefan"},{"family":"Lotufo","given":"Paulo A."},{"family":"Lu","given":"Alton"},{"family":"Lugo","given":"Alessandra"},{"family":"Maddison","given":"Emilie R."},{"family":"Mahasha","given":"Phetole Walter"},{"family":"Mahdavi","given":"Mokhtar Mahdavi"},{"family":"Mahmoudi","given":"Morteza"},{"family":"Majeed","given":"Azeem"},{"family":"Maleki","given":"Afshin"},{"family":"Maleki","given":"Shokofeh"},{"family":"Malekzadeh","given":"Reza"},{"family":"Malta","given":"Deborah Carvalho"},{"family":"Mamun","given":"Abdullah A."},{"family":"Manda","given":"Ana Laura"},{"family":"Manguerra","given":"Helena"},{"family":"Mansour-Ghanaei","given":"Fariborz"},{"family":"Mansouri","given":"Borhan"},{"family":"Mansournia","given":"Mohammad Ali"},{"family":"Herrera","given":"Ana M. Mantilla"},{"family":"Maravilla","given":"Joemer C."},{"family":"Marks","given":"Ashley"},{"family":"Martin","given":"Randall V."},{"family":"Martini","given":"Santi"},{"family":"Martins-Melo","given":"Francisco Rogerlândio"},{"family":"Masaka","given":"Anthony"},{"family":"Masoumi","given":"Seyedeh Zahra"},{"family":"Mathur","given":"Manu Raj"},{"family":"Matsushita","given":"Kunihiro"},{"family":"Maulik","given":"Pallab K."},{"family":"McAlinden","given":"Colm"},{"family":"McGrath","given":"John J."},{"family":"McKee","given":"Martin"},{"family":"Mehndiratta","given":"Man Mohan"},{"family":"Mehri","given":"Fereshteh"},{"family":"Mehta","given":"Kala M."},{"family":"Memish","given":"Ziad A."},{"family":"Mendoza","given":"Walter"},{"family":"Menezes","given":"Ritesh G."},{"family":"Mengesha","given":"Endalkachew Worku"},{"family":"Mereke","given":"Alibek"},{"family":"Mereta","given":"Seid Tiku"},{"family":"Meretoja","given":"Atte"},{"family":"Meretoja","given":"Tuomo J."},{"family":"Mestrovic","given":"Tomislav"},{"family":"Miazgowski","given":"Bartosz"},{"family":"Miazgowski","given":"Tomasz"},{"family":"Michalek","given":"Irmina Maria"},{"family":"Miller","given":"Ted R."},{"family":"Mills","given":"Edward J."},{"family":"Mini","given":"G. K."},{"family":"Miri","given":"Mohammad"},{"family":"Mirica","given":"Andreea"},{"family":"Mirrakhimov","given":"Erkin M."},{"family":"Mirzaei","given":"Hamed"},{"family":"Mirzaei","given":"Maryam"},{"family":"Mirzaei","given":"Roya"},{"family":"Mirzaei-Alavijeh","given":"Mehdi"},{"family":"Misganaw","given":"Awoke Temesgen"},{"family":"Mithra","given":"Prasanna"},{"family":"Moazen","given":"Babak"},{"family":"Mohammad","given":"Dara K."},{"family":"Mohammad","given":"Yousef"},{"family":"Mezerji","given":"Naser Mohammad Gholi"},{"family":"Mohammadian-Hafshejani","given":"Abdollah"},{"family":"Mohammadifard","given":"Noushin"},{"family":"Mohammadpourhodki","given":"Reza"},{"family":"Mohammed","given":"Ammas Siraj"},{"family":"Mohammed","given":"Hussen"},{"family":"Mohammed","given":"Jemal Abdu"},{"family":"Mohammed","given":"Shafiu"},{"family":"Mokdad","given":"Ali H."},{"family":"Molokhia","given":"Mariam"},{"family":"Monasta","given":"Lorenzo"},{"family":"Mooney","given":"Meghan D."},{"family":"Moradi","given":"Ghobad"},{"family":"Moradi","given":"Masoud"},{"family":"Moradi-Lakeh","given":"Maziar"},{"family":"Moradzadeh","given":"Rahmatollah"},{"family":"Moraga","given":"Paula"},{"family":"Morawska","given":"Lidia"},{"family":"Morgado-da-Costa","given":"Joana"},{"family":"Morrison","given":"Shane Douglas"},{"family":"Mosapour","given":"Abbas"},{"family":"Mosser","given":"Jonathan F."},{"family":"Mouodi","given":"Simin"},{"family":"Mousavi","given":"Seyyed Meysam"},{"family":"Khaneghah","given":"Amin Mousavi"},{"family":"Mueller","given":"Ulrich Otto"},{"family":"Mukhopadhyay","given":"Satinath"},{"family":"Mullany","given":"Erin C."},{"family":"Musa","given":"Kamarul Imran"},{"family":"Muthupandian","given":"Saravanan"},{"family":"Nabhan","given":"Ashraf F."},{"family":"Naderi","given":"Mehdi"},{"family":"Nagarajan","given":"Ahamarshan Jayaraman"},{"family":"Nagel","given":"Gabriele"},{"family":"Naghavi","given":"Mohsen"},{"family":"Naghshtabrizi","given":"Behshad"},{"family":"Naimzada","given":"Mukhammad David"},{"family":"Najafi","given":"Farid"},{"family":"Nangia","given":"Vinay"},{"family":"Nansseu","given":"Jobert Richie"},{"family":"Naserbakht","given":"Morteza"},{"family":"Nayak","given":"Vinod C."},{"family":"Negoi","given":"Ionut"},{"family":"Ngunjiri","given":"Josephine W."},{"family":"Nguyen","given":"Cuong Tat"},{"family":"Nguyen","given":"Huong Lan Thi"},{"family":"Nguyen","given":"Minh"},{"family":"Nigatu","given":"Yeshambel T."},{"family":"Nikbakhsh","given":"Rajan"},{"family":"Nixon","given":"Molly R."},{"family":"Nnaji","given":"Chukwudi A."},{"family":"Nomura","given":"Shuhei"},{"family":"Norrving","given":"Bo"},{"family":"Noubiap","given":"Jean Jacques"},{"family":"Nowak","given":"Christoph"},{"family":"Nunez-Samudio","given":"Virginia"},{"family":"Oţoiu","given":"Adrian"},{"family":"Oancea","given":"Bogdan"},{"family":"Odell","given":"Christopher M."},{"family":"Ogbo","given":"Felix Akpojene"},{"family":"Oh","given":"In-Hwan"},{"family":"Okunga","given":"Emmanuel Wandera"},{"family":"Oladnabi","given":"Morteza"},{"family":"Olagunju","given":"Andrew T."},{"family":"Olusanya","given":"Bolajoko Olubukunola"},{"family":"Olusanya","given":"Jacob Olusegun"},{"family":"Omer","given":"Muktar Omer"},{"family":"Ong","given":"Kanyin L."},{"family":"Onwujekwe","given":"Obinna E."},{"family":"Orpana","given":"Heather M."},{"family":"Ortiz","given":"Alberto"},{"family":"Osarenotor","given":"Osayomwanbo"},{"family":"Osei","given":"Frank B."},{"family":"Ostroff","given":"Samuel M."},{"family":"Otstavnov","given":"Nikita"},{"family":"Otstavnov","given":"Stanislav S."},{"family":"Øverland","given":"Simon"},{"family":"Owolabi","given":"Mayowa O."},{"family":"A","given":"Mahesh P."},{"family":"Padubidri","given":"Jagadish Rao"},{"family":"Palladino","given":"Raffaele"},{"family":"Panda-Jonas","given":"Songhomitra"},{"family":"Pandey","given":"Anamika"},{"family":"Parry","given":"Charles D. H."},{"family":"Pasovic","given":"Maja"},{"family":"Pasupula","given":"Deepak Kumar"},{"family":"Patel","given":"Sangram Kishor"},{"family":"Pathak","given":"Mona"},{"family":"Patten","given":"Scott B."},{"family":"Patton","given":"George C."},{"family":"Toroudi","given":"Hamidreza Pazoki"},{"family":"Peden","given":"Amy E."},{"family":"Pennini","given":"Alyssa"},{"family":"Pepito","given":"Veincent Christian Filipino"},{"family":"Peprah","given":"Emmanuel K."},{"family":"Pereira","given":"David M."},{"family":"Pesudovs","given":"Konrad"},{"family":"Pham","given":"Hai Quang"},{"family":"Phillips","given":"Michael R."},{"family":"Piccinelli","given":"Cristiano"},{"family":"Pilz","given":"Tessa M."},{"family":"Piradov","given":"Michael A."},{"family":"Pirsaheb","given":"Meghdad"},{"family":"Plass","given":"Dietrich"},{"family":"Polinder","given":"Suzanne"},{"family":"Polkinghorne","given":"Kevan R."},{"family":"Pond","given":"Constance Dimity"},{"family":"Postma","given":"Maarten J."},{"family":"Pourjafar","given":"Hadi"},{"family":"Pourmalek","given":"Farshad"},{"family":"Poznańska","given":"Anna"},{"family":"Prada","given":"Sergio I."},{"family":"Prakash","given":"V."},{"family":"Pribadi","given":"Dimas Ria Angga"},{"family":"Pupillo","given":"Elisabetta"},{"family":"Syed","given":"Zahiruddin Quazi"},{"family":"Rabiee","given":"Mohammad"},{"family":"Rabiee","given":"Navid"},{"family":"Radfar","given":"Amir"},{"family":"Rafiee","given":"Ata"},{"family":"Raggi","given":"Alberto"},{"family":"Rahman","given":"Muhammad Aziz"},{"family":"Rajabpour-Sanati","given":"Ali"},{"family":"Rajati","given":"Fatemeh"},{"family":"Rakovac","given":"Ivo"},{"family":"Ram","given":"Pradhum"},{"family":"Ramezanzadeh","given":"Kiana"},{"family":"Ranabhat","given":"Chhabi Lal"},{"family":"Rao","given":"Puja C."},{"family":"Rao","given":"Sowmya J."},{"family":"Rashedi","given":"Vahid"},{"family":"Rathi","given":"Priya"},{"family":"Rawaf","given":"David Laith"},{"family":"Rawaf","given":"Salman"},{"family":"Rawal","given":"Lal"},{"family":"Rawassizadeh","given":"Reza"},{"family":"Rawat","given":"Ramu"},{"family":"Razo","given":"Christian"},{"family":"Redford","given":"Sofia Boston"},{"family":"Reiner","given":"Robert C."},{"family":"Reitsma","given":"Marissa Bettay"},{"family":"Remuzzi","given":"Giuseppe"},{"family":"Renjith","given":"Vishnu"},{"family":"Renzaho","given":"Andre M. N."},{"family":"Resnikoff","given":"Serge"},{"family":"Rezaei","given":"Negar"},{"family":"Rezaei","given":"Nima"},{"family":"Rezapour","given":"Aziz"},{"family":"Rhinehart","given":"Phoebe-Anne"},{"family":"Riahi","given":"Seyed Mohammad"},{"family":"Ribeiro","given":"Daniel Cury"},{"family":"Ribeiro","given":"Daniela"},{"family":"Rickard","given":"Jennifer"},{"family":"Rivera","given":"Juan A."},{"family":"Roberts","given":"Nicholas L. S."},{"family":"Rodríguez-Ramírez","given":"Sonia"},{"family":"Roever","given":"Leonardo"},{"family":"Ronfani","given":"Luca"},{"family":"Room","given":"Robin"},{"family":"Roshandel","given":"Gholamreza"},{"family":"Roth","given":"Gregory A."},{"family":"Rothenbacher","given":"Dietrich"},{"family":"Rubagotti","given":"Enrico"},{"family":"Rwegerera","given":"Godfrey M."},{"family":"Sabour","given":"Siamak"},{"family":"Sachdev","given":"Perminder S."},{"family":"Saddik","given":"Basema"},{"family":"Sadeghi","given":"Ehsan"},{"family":"Sadeghi","given":"Masoumeh"},{"family":"Saeedi","given":"Reza"},{"family":"Moghaddam","given":"Sahar Saeedi"},{"family":"Safari","given":"Yahya"},{"family":"Safi","given":"Sare"},{"family":"Safiri","given":"Saeid"},{"family":"Sagar","given":"Rajesh"},{"family":"Sahebkar","given":"Amirhossein"},{"family":"Sajadi","given":"S. Mohammad"},{"family":"Salam","given":"Nasir"},{"family":"Salamati","given":"Payman"},{"family":"Salem","given":"Hosni"},{"family":"Salem","given":"Marwa R. Rashad"},{"family":"Salimzadeh","given":"Hamideh"},{"family":"Salman","given":"Omar Mukhtar"},{"family":"Salomon","given":"Joshua A."},{"family":"Samad","given":"Zainab"},{"family":"Kafil","given":"Hossein Samadi"},{"family":"Sambala","given":"Evanson Zondani"},{"family":"Samy","given":"Abdallah M."},{"family":"Sanabria","given":"Juan"},{"family":"Sánchez-Pimienta","given":"Tania G."},{"family":"Santomauro","given":"Damian Francesco"},{"family":"Santos","given":"Itamar S."},{"family":"Santos","given":"João Vasco"},{"family":"Santric-Milicevic","given":"Milena M."},{"family":"Saraswathy","given":"Sivan Yegnanarayana Iyer"},{"family":"Sarmiento-Suárez","given":"Rodrigo"},{"family":"Sarrafzadegan","given":"Nizal"},{"family":"Sartorius","given":"Benn"},{"family":"Sarveazad","given":"Arash"},{"family":"Sathian","given":"Brijesh"},{"family":"Sathish","given":"Thirunavukkarasu"},{"family":"Sattin","given":"Davide"},{"family":"Saxena","given":"Sonia"},{"family":"Schaeffer","given":"Lauren E."},{"family":"Schiavolin","given":"Silvia"},{"family":"Schlaich","given":"Markus P."},{"family":"Schmidt","given":"Maria Inês"},{"family":"Schutte","given":"Aletta Elisabeth"},{"family":"Schwebel","given":"David C."},{"family":"Schwendicke","given":"Falk"},{"family":"Senbeta","given":"Anbissa Muleta"},{"family":"Senthilkumaran","given":"Subramanian"},{"family":"Sepanlou","given":"Sadaf G."},{"family":"Serdar","given":"Berrin"},{"family":"Serre","given":"Marc L."},{"family":"Shadid","given":"Jamileh"},{"family":"Shafaat","given":"Omid"},{"family":"Shahabi","given":"Saeed"},{"family":"Shaheen","given":"Amira A."},{"family":"Shaikh","given":"Masood Ali"},{"family":"Shalash","given":"Ali S."},{"family":"Shams-Beyranvand","given":"Mehran"},{"family":"Shamsizadeh","given":"Morteza"},{"family":"Sharafi","given":"Kiomars"},{"family":"Sheikh","given":"Aziz"},{"family":"Sheikhtaheri","given":"Abbas"},{"family":"Shibuya","given":"Kenji"},{"family":"Shield","given":"Kevin David"},{"family":"Shigematsu","given":"Mika"},{"family":"Shin","given":"Jae Il"},{"family":"Shin","given":"Min-Jeong"},{"family":"Shiri","given":"Rahman"},{"family":"Shirkoohi","given":"Reza"},{"family":"Shuval","given":"Kerem"},{"family":"Siabani","given":"Soraya"},{"family":"Sierpinski","given":"Radoslaw"},{"family":"Sigfusdottir","given":"Inga Dora"},{"family":"Sigurvinsdottir","given":"Rannveig"},{"family":"Silva","given":"João Pedro"},{"family":"Simpson","given":"Kyle E."},{"family":"Singh","given":"Jasvinder A."},{"family":"Singh","given":"Pushpendra"},{"family":"Skiadaresi","given":"Eirini"},{"family":"Skou","given":"Søren T. Skou"},{"family":"Skryabin","given":"Valentin Yurievich"},{"family":"Smith","given":"Emma U. R."},{"family":"Soheili","given":"Amin"},{"family":"Soltani","given":"Shahin"},{"family":"Soofi","given":"Moslem"},{"family":"Sorensen","given":"Reed J. D."},{"family":"Soriano","given":"Joan B."},{"family":"Sorrie","given":"Muluken Bekele"},{"family":"Soshnikov","given":"Sergey"},{"family":"Soyiri","given":"Ireneous N."},{"family":"Spencer","given":"Cory N."},{"family":"Spotin","given":"Adel"},{"family":"Sreeramareddy","given":"Chandrashekhar T."},{"family":"Srinivasan","given":"Vinay"},{"family":"Stanaway","given":"Jeffrey D."},{"family":"Stein","given":"Caroline"},{"family":"Stein","given":"Dan J."},{"family":"Steiner","given":"Caitlyn"},{"family":"Stockfelt","given":"Leo"},{"family":"Stokes","given":"Mark A."},{"family":"Straif","given":"Kurt"},{"family":"Stubbs","given":"Jacob L."},{"family":"Sufiyan","given":"Mu'awiyyah Babale"},{"family":"Suleria","given":"Hafiz Ansar Rasul"},{"family":"Abdulkader","given":"Rizwan Suliankatchi"},{"family":"Sulo","given":"Gerhard"},{"family":"Sultan","given":"Iyad"},{"family":"Szumowski","given":"Łukasz"},{"family":"Tabarés-Seisdedos","given":"Rafael"},{"family":"Tabb","given":"Karen M."},{"family":"Tabuchi","given":"Takahiro"},{"family":"Taherkhani","given":"Amir"},{"family":"Tajdini","given":"Masih"},{"family":"Takahashi","given":"Ken"},{"family":"Takala","given":"Jukka S."},{"family":"Tamiru","given":"Animut Tagele"},{"family":"Taveira","given":"Nuno"},{"family":"Tehrani-Banihashemi","given":"Arash"},{"family":"Temsah","given":"Mohamad-Hani"},{"family":"Tesema","given":"Getayeneh Antehunegn"},{"family":"Tessema","given":"Zemenu Tadesse"},{"family":"Thurston","given":"George D."},{"family":"Titova","given":"Mariya Vladimirovna"},{"family":"Tohidinik","given":"Hamid Reza"},{"family":"Tonelli","given":"Marcello"},{"family":"Topor-Madry","given":"Roman"},{"family":"Topouzis","given":"Fotis"},{"family":"Torre","given":"Anna E."},{"family":"Touvier","given":"Mathilde"},{"family":"Tovani-Palone","given":"Marcos Roberto Roberto"},{"family":"Tran","given":"Bach Xuan"},{"family":"Travillian","given":"Ravensara"},{"family":"Tsatsakis","given":"Aristidis"},{"family":"Car","given":"Lorainne Tudor"},{"family":"Tyrovolas","given":"Stefanos"},{"family":"Uddin","given":"Riaz"},{"family":"Umeokonkwo","given":"Chukwuma David"},{"family":"Unnikrishnan","given":"Bhaskaran"},{"family":"Upadhyay","given":"Era"},{"family":"Vacante","given":"Marco"},{"family":"Valdez","given":"Pascual R."},{"family":"Donkelaar","given":"Aaron","dropping-particle":"van"},{"family":"Vasankari","given":"Tommi Juhani"},{"family":"Vasseghian","given":"Yasser"},{"family":"Veisani","given":"Yousef"},{"family":"Venketasubramanian","given":"Narayanaswamy"},{"family":"Violante","given":"Francesco S."},{"family":"Vlassov","given":"Vasily"},{"family":"Vollset","given":"Stein Emil"},{"family":"Vos","given":"Theo"},{"family":"Vukovic","given":"Rade"},{"family":"Waheed","given":"Yasir"},{"family":"Wallin","given":"Mitchell Taylor"},{"family":"Wang","given":"Yafeng"},{"family":"Wang","given":"Yuan-Pang"},{"family":"Watson","given":"Alexandrea"},{"family":"Wei","given":"Jingkai"},{"family":"Wei","given":"Melissa Y. Wei"},{"family":"Weintraub","given":"Robert G."},{"family":"Weiss","given":"Jordan"},{"family":"Werdecker","given":"Andrea"},{"family":"West","given":"J. Jason"},{"family":"Westerman","given":"Ronny"},{"family":"Whisnant","given":"Joanna L."},{"family":"Whiteford","given":"Harvey A."},{"family":"Wiens","given":"Kirsten E."},{"family":"Wolfe","given":"Charles D. A."},{"family":"Wozniak","given":"Sarah S."},{"family":"Wu","given":"Ai-Min"},{"family":"Wu","given":"Junjie"},{"family":"Hanson","given":"Sarah Wulf"},{"family":"Xu","given":"Gelin"},{"family":"Xu","given":"Rixing"},{"family":"Yadgir","given":"Simon"},{"family":"Jabbari","given":"Seyed Hossein Yahyazadeh"},{"family":"Yamagishi","given":"Kazumasa"},{"family":"Yaminfirooz","given":"Mousa"},{"family":"Yano","given":"Yuichiro"},{"family":"Yaya","given":"Sanni"},{"family":"Yazdi-Feyzabadi","given":"Vahid"},{"family":"Yeheyis","given":"Tomas Y."},{"family":"Yilgwan","given":"Christopher Sabo"},{"family":"Yilma","given":"Mekdes Tigistu"},{"family":"Yip","given":"Paul"},{"family":"Yonemoto","given":"Naohiro"},{"family":"Younis","given":"Mustafa Z."},{"family":"Younker","given":"Theodore Patrick"},{"family":"Yousefi","given":"Bahman"},{"family":"Yousefi","given":"Zabihollah"},{"family":"Yousefinezhadi","given":"Taraneh"},{"family":"Yousuf","given":"Abdilahi Yousuf"},{"family":"Yu","given":"Chuanhua"},{"family":"Yusefzadeh","given":"Hasan"},{"family":"Moghadam","given":"Telma Zahirian"},{"family":"Zamani","given":"Mohammad"},{"family":"Zamanian","given":"Maryam"},{"family":"Zandian","given":"Hamed"},{"family":"Zastrozhin","given":"Mikhail Sergeevich"},{"family":"Zhang","given":"Yunquan"},{"family":"Zhang","given":"Zhi-Jiang"},{"family":"Zhao","given":"Jeff T."},{"family":"Zhao","given":"Xiu-Ju George"},{"family":"Zhao","given":"Yingxi"},{"family":"Zhou","given":"Maigeng"},{"family":"Ziapour","given":"Arash"},{"family":"Zimsen","given":"Stephanie R. M."},{"family":"Brauer","given":"Michael"},{"family":"Afshin","given":"Ashkan"},{"family":"Lim","given":"Stephen S."}],"issued":{"date-parts":[["2020",10,17]]},"citation-key":"murrayGlobalBurden872020"}}],"schema":"https://github.com/citation-style-language/schema/raw/master/csl-citation.json"} </w:instrText>
      </w:r>
      <w:r w:rsidRPr="00341ECB">
        <w:fldChar w:fldCharType="separate"/>
      </w:r>
      <w:r w:rsidR="004548B2" w:rsidRPr="004548B2">
        <w:rPr>
          <w:szCs w:val="24"/>
          <w:vertAlign w:val="superscript"/>
          <w:lang w:val="en-GB"/>
        </w:rPr>
        <w:t>24–27</w:t>
      </w:r>
      <w:r w:rsidRPr="00341ECB">
        <w:fldChar w:fldCharType="end"/>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F56AB"/>
    <w:multiLevelType w:val="multilevel"/>
    <w:tmpl w:val="934AF26C"/>
    <w:styleLink w:val="CurrentList1"/>
    <w:lvl w:ilvl="0">
      <w:start w:val="1"/>
      <w:numFmt w:val="upp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2540D50"/>
    <w:multiLevelType w:val="hybridMultilevel"/>
    <w:tmpl w:val="F3CEE46A"/>
    <w:lvl w:ilvl="0" w:tplc="75E2E22C">
      <w:start w:val="1"/>
      <w:numFmt w:val="decimal"/>
      <w:lvlText w:val="%1."/>
      <w:lvlJc w:val="left"/>
      <w:pPr>
        <w:tabs>
          <w:tab w:val="num" w:pos="720"/>
        </w:tabs>
        <w:ind w:left="720" w:hanging="360"/>
      </w:pPr>
    </w:lvl>
    <w:lvl w:ilvl="1" w:tplc="680AC8CE" w:tentative="1">
      <w:start w:val="1"/>
      <w:numFmt w:val="decimal"/>
      <w:lvlText w:val="%2."/>
      <w:lvlJc w:val="left"/>
      <w:pPr>
        <w:tabs>
          <w:tab w:val="num" w:pos="1440"/>
        </w:tabs>
        <w:ind w:left="1440" w:hanging="360"/>
      </w:pPr>
    </w:lvl>
    <w:lvl w:ilvl="2" w:tplc="05A60530" w:tentative="1">
      <w:start w:val="1"/>
      <w:numFmt w:val="decimal"/>
      <w:lvlText w:val="%3."/>
      <w:lvlJc w:val="left"/>
      <w:pPr>
        <w:tabs>
          <w:tab w:val="num" w:pos="2160"/>
        </w:tabs>
        <w:ind w:left="2160" w:hanging="360"/>
      </w:pPr>
    </w:lvl>
    <w:lvl w:ilvl="3" w:tplc="4A24C7CC" w:tentative="1">
      <w:start w:val="1"/>
      <w:numFmt w:val="decimal"/>
      <w:lvlText w:val="%4."/>
      <w:lvlJc w:val="left"/>
      <w:pPr>
        <w:tabs>
          <w:tab w:val="num" w:pos="2880"/>
        </w:tabs>
        <w:ind w:left="2880" w:hanging="360"/>
      </w:pPr>
    </w:lvl>
    <w:lvl w:ilvl="4" w:tplc="71B238C0" w:tentative="1">
      <w:start w:val="1"/>
      <w:numFmt w:val="decimal"/>
      <w:lvlText w:val="%5."/>
      <w:lvlJc w:val="left"/>
      <w:pPr>
        <w:tabs>
          <w:tab w:val="num" w:pos="3600"/>
        </w:tabs>
        <w:ind w:left="3600" w:hanging="360"/>
      </w:pPr>
    </w:lvl>
    <w:lvl w:ilvl="5" w:tplc="699C0880" w:tentative="1">
      <w:start w:val="1"/>
      <w:numFmt w:val="decimal"/>
      <w:lvlText w:val="%6."/>
      <w:lvlJc w:val="left"/>
      <w:pPr>
        <w:tabs>
          <w:tab w:val="num" w:pos="4320"/>
        </w:tabs>
        <w:ind w:left="4320" w:hanging="360"/>
      </w:pPr>
    </w:lvl>
    <w:lvl w:ilvl="6" w:tplc="5F000B7C" w:tentative="1">
      <w:start w:val="1"/>
      <w:numFmt w:val="decimal"/>
      <w:lvlText w:val="%7."/>
      <w:lvlJc w:val="left"/>
      <w:pPr>
        <w:tabs>
          <w:tab w:val="num" w:pos="5040"/>
        </w:tabs>
        <w:ind w:left="5040" w:hanging="360"/>
      </w:pPr>
    </w:lvl>
    <w:lvl w:ilvl="7" w:tplc="19FA00F0" w:tentative="1">
      <w:start w:val="1"/>
      <w:numFmt w:val="decimal"/>
      <w:lvlText w:val="%8."/>
      <w:lvlJc w:val="left"/>
      <w:pPr>
        <w:tabs>
          <w:tab w:val="num" w:pos="5760"/>
        </w:tabs>
        <w:ind w:left="5760" w:hanging="360"/>
      </w:pPr>
    </w:lvl>
    <w:lvl w:ilvl="8" w:tplc="64EADCF2" w:tentative="1">
      <w:start w:val="1"/>
      <w:numFmt w:val="decimal"/>
      <w:lvlText w:val="%9."/>
      <w:lvlJc w:val="left"/>
      <w:pPr>
        <w:tabs>
          <w:tab w:val="num" w:pos="6480"/>
        </w:tabs>
        <w:ind w:left="6480" w:hanging="360"/>
      </w:pPr>
    </w:lvl>
  </w:abstractNum>
  <w:abstractNum w:abstractNumId="2" w15:restartNumberingAfterBreak="0">
    <w:nsid w:val="04E15B3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C6535A8"/>
    <w:multiLevelType w:val="multilevel"/>
    <w:tmpl w:val="7C5C6FF6"/>
    <w:lvl w:ilvl="0">
      <w:start w:val="1"/>
      <w:numFmt w:val="upp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DF8162B"/>
    <w:multiLevelType w:val="multilevel"/>
    <w:tmpl w:val="2364153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0234D68"/>
    <w:multiLevelType w:val="hybridMultilevel"/>
    <w:tmpl w:val="7A4A0CD2"/>
    <w:lvl w:ilvl="0" w:tplc="38E4024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03D1C5C"/>
    <w:multiLevelType w:val="hybridMultilevel"/>
    <w:tmpl w:val="74DEE7C4"/>
    <w:lvl w:ilvl="0" w:tplc="2B26C81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6555E0F"/>
    <w:multiLevelType w:val="hybridMultilevel"/>
    <w:tmpl w:val="91120476"/>
    <w:lvl w:ilvl="0" w:tplc="2AD21A18">
      <w:start w:val="1"/>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6DB15A6"/>
    <w:multiLevelType w:val="hybridMultilevel"/>
    <w:tmpl w:val="87C06B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7731DB2"/>
    <w:multiLevelType w:val="multilevel"/>
    <w:tmpl w:val="CF2AF49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0" w15:restartNumberingAfterBreak="0">
    <w:nsid w:val="1BC45864"/>
    <w:multiLevelType w:val="hybridMultilevel"/>
    <w:tmpl w:val="84EA68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F6D4EE6"/>
    <w:multiLevelType w:val="multilevel"/>
    <w:tmpl w:val="7C5C6FF6"/>
    <w:lvl w:ilvl="0">
      <w:start w:val="1"/>
      <w:numFmt w:val="upp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0FE5C21"/>
    <w:multiLevelType w:val="multilevel"/>
    <w:tmpl w:val="2364153C"/>
    <w:styleLink w:val="CurrentList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62938B5"/>
    <w:multiLevelType w:val="multilevel"/>
    <w:tmpl w:val="5A58749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09504BF"/>
    <w:multiLevelType w:val="hybridMultilevel"/>
    <w:tmpl w:val="C34CCF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09A53A8"/>
    <w:multiLevelType w:val="multilevel"/>
    <w:tmpl w:val="3BB29D44"/>
    <w:styleLink w:val="CurrentList5"/>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39D4625"/>
    <w:multiLevelType w:val="hybridMultilevel"/>
    <w:tmpl w:val="9E940658"/>
    <w:lvl w:ilvl="0" w:tplc="C972D568">
      <w:start w:val="1"/>
      <w:numFmt w:val="bullet"/>
      <w:lvlText w:val="•"/>
      <w:lvlJc w:val="left"/>
      <w:pPr>
        <w:tabs>
          <w:tab w:val="num" w:pos="720"/>
        </w:tabs>
        <w:ind w:left="720" w:hanging="360"/>
      </w:pPr>
      <w:rPr>
        <w:rFonts w:ascii="Arial" w:hAnsi="Arial" w:hint="default"/>
      </w:rPr>
    </w:lvl>
    <w:lvl w:ilvl="1" w:tplc="9FD405F8" w:tentative="1">
      <w:start w:val="1"/>
      <w:numFmt w:val="bullet"/>
      <w:lvlText w:val="•"/>
      <w:lvlJc w:val="left"/>
      <w:pPr>
        <w:tabs>
          <w:tab w:val="num" w:pos="1440"/>
        </w:tabs>
        <w:ind w:left="1440" w:hanging="360"/>
      </w:pPr>
      <w:rPr>
        <w:rFonts w:ascii="Arial" w:hAnsi="Arial" w:hint="default"/>
      </w:rPr>
    </w:lvl>
    <w:lvl w:ilvl="2" w:tplc="65284C6E" w:tentative="1">
      <w:start w:val="1"/>
      <w:numFmt w:val="bullet"/>
      <w:lvlText w:val="•"/>
      <w:lvlJc w:val="left"/>
      <w:pPr>
        <w:tabs>
          <w:tab w:val="num" w:pos="2160"/>
        </w:tabs>
        <w:ind w:left="2160" w:hanging="360"/>
      </w:pPr>
      <w:rPr>
        <w:rFonts w:ascii="Arial" w:hAnsi="Arial" w:hint="default"/>
      </w:rPr>
    </w:lvl>
    <w:lvl w:ilvl="3" w:tplc="842E7F1C" w:tentative="1">
      <w:start w:val="1"/>
      <w:numFmt w:val="bullet"/>
      <w:lvlText w:val="•"/>
      <w:lvlJc w:val="left"/>
      <w:pPr>
        <w:tabs>
          <w:tab w:val="num" w:pos="2880"/>
        </w:tabs>
        <w:ind w:left="2880" w:hanging="360"/>
      </w:pPr>
      <w:rPr>
        <w:rFonts w:ascii="Arial" w:hAnsi="Arial" w:hint="default"/>
      </w:rPr>
    </w:lvl>
    <w:lvl w:ilvl="4" w:tplc="FDBC9E58" w:tentative="1">
      <w:start w:val="1"/>
      <w:numFmt w:val="bullet"/>
      <w:lvlText w:val="•"/>
      <w:lvlJc w:val="left"/>
      <w:pPr>
        <w:tabs>
          <w:tab w:val="num" w:pos="3600"/>
        </w:tabs>
        <w:ind w:left="3600" w:hanging="360"/>
      </w:pPr>
      <w:rPr>
        <w:rFonts w:ascii="Arial" w:hAnsi="Arial" w:hint="default"/>
      </w:rPr>
    </w:lvl>
    <w:lvl w:ilvl="5" w:tplc="30EAECFC" w:tentative="1">
      <w:start w:val="1"/>
      <w:numFmt w:val="bullet"/>
      <w:lvlText w:val="•"/>
      <w:lvlJc w:val="left"/>
      <w:pPr>
        <w:tabs>
          <w:tab w:val="num" w:pos="4320"/>
        </w:tabs>
        <w:ind w:left="4320" w:hanging="360"/>
      </w:pPr>
      <w:rPr>
        <w:rFonts w:ascii="Arial" w:hAnsi="Arial" w:hint="default"/>
      </w:rPr>
    </w:lvl>
    <w:lvl w:ilvl="6" w:tplc="029EDA4E" w:tentative="1">
      <w:start w:val="1"/>
      <w:numFmt w:val="bullet"/>
      <w:lvlText w:val="•"/>
      <w:lvlJc w:val="left"/>
      <w:pPr>
        <w:tabs>
          <w:tab w:val="num" w:pos="5040"/>
        </w:tabs>
        <w:ind w:left="5040" w:hanging="360"/>
      </w:pPr>
      <w:rPr>
        <w:rFonts w:ascii="Arial" w:hAnsi="Arial" w:hint="default"/>
      </w:rPr>
    </w:lvl>
    <w:lvl w:ilvl="7" w:tplc="778489CA" w:tentative="1">
      <w:start w:val="1"/>
      <w:numFmt w:val="bullet"/>
      <w:lvlText w:val="•"/>
      <w:lvlJc w:val="left"/>
      <w:pPr>
        <w:tabs>
          <w:tab w:val="num" w:pos="5760"/>
        </w:tabs>
        <w:ind w:left="5760" w:hanging="360"/>
      </w:pPr>
      <w:rPr>
        <w:rFonts w:ascii="Arial" w:hAnsi="Arial" w:hint="default"/>
      </w:rPr>
    </w:lvl>
    <w:lvl w:ilvl="8" w:tplc="952890E4"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5857F9C"/>
    <w:multiLevelType w:val="multilevel"/>
    <w:tmpl w:val="7C5C6FF6"/>
    <w:lvl w:ilvl="0">
      <w:start w:val="1"/>
      <w:numFmt w:val="upp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41AE73D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62778CA"/>
    <w:multiLevelType w:val="multilevel"/>
    <w:tmpl w:val="934AF26C"/>
    <w:numStyleLink w:val="CurrentList1"/>
  </w:abstractNum>
  <w:abstractNum w:abstractNumId="20" w15:restartNumberingAfterBreak="0">
    <w:nsid w:val="46D470F6"/>
    <w:multiLevelType w:val="hybridMultilevel"/>
    <w:tmpl w:val="BFB2B8C8"/>
    <w:lvl w:ilvl="0" w:tplc="6F9C52E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83C3CE3"/>
    <w:multiLevelType w:val="multilevel"/>
    <w:tmpl w:val="3292740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BA049B0"/>
    <w:multiLevelType w:val="hybridMultilevel"/>
    <w:tmpl w:val="02D4CB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2AB03D5"/>
    <w:multiLevelType w:val="multilevel"/>
    <w:tmpl w:val="8CE25278"/>
    <w:styleLink w:val="CurrentList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6D69119E"/>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E132752"/>
    <w:multiLevelType w:val="multilevel"/>
    <w:tmpl w:val="37C624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E2A7ED1"/>
    <w:multiLevelType w:val="hybridMultilevel"/>
    <w:tmpl w:val="335A8A4E"/>
    <w:lvl w:ilvl="0" w:tplc="768C36BC">
      <w:start w:val="1"/>
      <w:numFmt w:val="decimal"/>
      <w:lvlText w:val="%1."/>
      <w:lvlJc w:val="left"/>
      <w:pPr>
        <w:ind w:left="720" w:hanging="360"/>
      </w:pPr>
      <w:rPr>
        <w:rFonts w:ascii="Arial" w:eastAsia="Arial" w:hAnsi="Arial" w:cs="Aria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F9A420F"/>
    <w:multiLevelType w:val="hybridMultilevel"/>
    <w:tmpl w:val="8E468CCE"/>
    <w:lvl w:ilvl="0" w:tplc="DD00DDD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AF6148D"/>
    <w:multiLevelType w:val="multilevel"/>
    <w:tmpl w:val="2364153C"/>
    <w:styleLink w:val="CurrentList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159886631">
    <w:abstractNumId w:val="9"/>
  </w:num>
  <w:num w:numId="2" w16cid:durableId="811213363">
    <w:abstractNumId w:val="10"/>
  </w:num>
  <w:num w:numId="3" w16cid:durableId="515342032">
    <w:abstractNumId w:val="26"/>
  </w:num>
  <w:num w:numId="4" w16cid:durableId="797802034">
    <w:abstractNumId w:val="14"/>
  </w:num>
  <w:num w:numId="5" w16cid:durableId="2143382452">
    <w:abstractNumId w:val="22"/>
  </w:num>
  <w:num w:numId="6" w16cid:durableId="1445034253">
    <w:abstractNumId w:val="16"/>
  </w:num>
  <w:num w:numId="7" w16cid:durableId="359012024">
    <w:abstractNumId w:val="1"/>
  </w:num>
  <w:num w:numId="8" w16cid:durableId="686369610">
    <w:abstractNumId w:val="27"/>
  </w:num>
  <w:num w:numId="9" w16cid:durableId="355539585">
    <w:abstractNumId w:val="20"/>
  </w:num>
  <w:num w:numId="10" w16cid:durableId="1605729112">
    <w:abstractNumId w:val="7"/>
  </w:num>
  <w:num w:numId="11" w16cid:durableId="1618490046">
    <w:abstractNumId w:val="8"/>
  </w:num>
  <w:num w:numId="12" w16cid:durableId="2108112570">
    <w:abstractNumId w:val="6"/>
  </w:num>
  <w:num w:numId="13" w16cid:durableId="618683562">
    <w:abstractNumId w:val="24"/>
  </w:num>
  <w:num w:numId="14" w16cid:durableId="401175585">
    <w:abstractNumId w:val="13"/>
  </w:num>
  <w:num w:numId="15" w16cid:durableId="929391380">
    <w:abstractNumId w:val="5"/>
  </w:num>
  <w:num w:numId="16" w16cid:durableId="1975208533">
    <w:abstractNumId w:val="3"/>
  </w:num>
  <w:num w:numId="17" w16cid:durableId="1592540372">
    <w:abstractNumId w:val="21"/>
  </w:num>
  <w:num w:numId="18" w16cid:durableId="1493907996">
    <w:abstractNumId w:val="2"/>
  </w:num>
  <w:num w:numId="19" w16cid:durableId="697390290">
    <w:abstractNumId w:val="25"/>
  </w:num>
  <w:num w:numId="20" w16cid:durableId="127826028">
    <w:abstractNumId w:val="0"/>
  </w:num>
  <w:num w:numId="21" w16cid:durableId="1178806912">
    <w:abstractNumId w:val="19"/>
  </w:num>
  <w:num w:numId="22" w16cid:durableId="305428869">
    <w:abstractNumId w:val="18"/>
  </w:num>
  <w:num w:numId="23" w16cid:durableId="437409571">
    <w:abstractNumId w:val="4"/>
  </w:num>
  <w:num w:numId="24" w16cid:durableId="2143645885">
    <w:abstractNumId w:val="28"/>
  </w:num>
  <w:num w:numId="25" w16cid:durableId="991831639">
    <w:abstractNumId w:val="12"/>
  </w:num>
  <w:num w:numId="26" w16cid:durableId="458648436">
    <w:abstractNumId w:val="23"/>
  </w:num>
  <w:num w:numId="27" w16cid:durableId="128745439">
    <w:abstractNumId w:val="15"/>
  </w:num>
  <w:num w:numId="28" w16cid:durableId="116065157">
    <w:abstractNumId w:val="11"/>
  </w:num>
  <w:num w:numId="29" w16cid:durableId="1223519842">
    <w:abstractNumId w:val="17"/>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ypridemos, Christodoulos">
    <w15:presenceInfo w15:providerId="AD" w15:userId="S::ckyprid@liverpool.ac.uk::be6d45ce-5cfb-49b8-aa3b-1ba5c2e692a9"/>
  </w15:person>
  <w15:person w15:author="尾形　宗士郎">
    <w15:presenceInfo w15:providerId="AD" w15:userId="S::s_ogata@ncvc.go.jp::3abb203d-d531-4611-a43b-c6abd0f3d5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trackRevisions/>
  <w:defaultTabStop w:val="720"/>
  <w:defaultTableStyle w:val="ListTable2-Accent1"/>
  <w:characterSpacingControl w:val="doNotCompress"/>
  <w:hdrShapeDefaults>
    <o:shapedefaults v:ext="edit" spidmax="2050">
      <v:textbox inset="5.85pt,.7pt,5.85pt,.7pt"/>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LA0MrU0N7EwMDYxMjJX0lEKTi0uzszPAykwNK8FAJjZSOwtAAAA"/>
  </w:docVars>
  <w:rsids>
    <w:rsidRoot w:val="00C35D76"/>
    <w:rsid w:val="000009B6"/>
    <w:rsid w:val="00001058"/>
    <w:rsid w:val="000022BA"/>
    <w:rsid w:val="00002E41"/>
    <w:rsid w:val="000030C3"/>
    <w:rsid w:val="0000314D"/>
    <w:rsid w:val="00004411"/>
    <w:rsid w:val="000044E3"/>
    <w:rsid w:val="00007970"/>
    <w:rsid w:val="000102E4"/>
    <w:rsid w:val="000124F4"/>
    <w:rsid w:val="0001277B"/>
    <w:rsid w:val="0001329F"/>
    <w:rsid w:val="000132EB"/>
    <w:rsid w:val="0001388D"/>
    <w:rsid w:val="000140A1"/>
    <w:rsid w:val="0001435B"/>
    <w:rsid w:val="00014562"/>
    <w:rsid w:val="00014DF8"/>
    <w:rsid w:val="0001603C"/>
    <w:rsid w:val="000164D6"/>
    <w:rsid w:val="00016AE5"/>
    <w:rsid w:val="00016FA4"/>
    <w:rsid w:val="0001746F"/>
    <w:rsid w:val="000175BC"/>
    <w:rsid w:val="000200D1"/>
    <w:rsid w:val="000206EC"/>
    <w:rsid w:val="00021EF3"/>
    <w:rsid w:val="00021FA9"/>
    <w:rsid w:val="000227DF"/>
    <w:rsid w:val="000227FB"/>
    <w:rsid w:val="00022923"/>
    <w:rsid w:val="00023571"/>
    <w:rsid w:val="00023792"/>
    <w:rsid w:val="00026E45"/>
    <w:rsid w:val="000271DC"/>
    <w:rsid w:val="00027378"/>
    <w:rsid w:val="0003038C"/>
    <w:rsid w:val="00030914"/>
    <w:rsid w:val="0003113E"/>
    <w:rsid w:val="000311C8"/>
    <w:rsid w:val="00031655"/>
    <w:rsid w:val="00031842"/>
    <w:rsid w:val="00031C62"/>
    <w:rsid w:val="00032894"/>
    <w:rsid w:val="00033B73"/>
    <w:rsid w:val="00033CA9"/>
    <w:rsid w:val="000365FD"/>
    <w:rsid w:val="000366C4"/>
    <w:rsid w:val="00037F86"/>
    <w:rsid w:val="000405C9"/>
    <w:rsid w:val="00042266"/>
    <w:rsid w:val="0004270B"/>
    <w:rsid w:val="00042813"/>
    <w:rsid w:val="000452F9"/>
    <w:rsid w:val="00045F8F"/>
    <w:rsid w:val="0004667A"/>
    <w:rsid w:val="00046996"/>
    <w:rsid w:val="00046A7B"/>
    <w:rsid w:val="000472E2"/>
    <w:rsid w:val="0004734F"/>
    <w:rsid w:val="000476A2"/>
    <w:rsid w:val="00047989"/>
    <w:rsid w:val="00052330"/>
    <w:rsid w:val="0005333E"/>
    <w:rsid w:val="00053356"/>
    <w:rsid w:val="000543D4"/>
    <w:rsid w:val="000572F7"/>
    <w:rsid w:val="000577B8"/>
    <w:rsid w:val="00057CA3"/>
    <w:rsid w:val="000604C2"/>
    <w:rsid w:val="00060E10"/>
    <w:rsid w:val="00061765"/>
    <w:rsid w:val="00063167"/>
    <w:rsid w:val="00064A74"/>
    <w:rsid w:val="00065E62"/>
    <w:rsid w:val="00066BD9"/>
    <w:rsid w:val="000670CE"/>
    <w:rsid w:val="00067296"/>
    <w:rsid w:val="00067522"/>
    <w:rsid w:val="0006754C"/>
    <w:rsid w:val="000701EC"/>
    <w:rsid w:val="0007052D"/>
    <w:rsid w:val="00070848"/>
    <w:rsid w:val="000717BE"/>
    <w:rsid w:val="0007197F"/>
    <w:rsid w:val="00072DA5"/>
    <w:rsid w:val="000742F0"/>
    <w:rsid w:val="00074E84"/>
    <w:rsid w:val="00075AF6"/>
    <w:rsid w:val="0007646D"/>
    <w:rsid w:val="00080129"/>
    <w:rsid w:val="00080FA2"/>
    <w:rsid w:val="0008234E"/>
    <w:rsid w:val="00082C19"/>
    <w:rsid w:val="00084E8A"/>
    <w:rsid w:val="0008684C"/>
    <w:rsid w:val="00090D03"/>
    <w:rsid w:val="0009119C"/>
    <w:rsid w:val="00091456"/>
    <w:rsid w:val="00091A15"/>
    <w:rsid w:val="00091C8B"/>
    <w:rsid w:val="00091DE5"/>
    <w:rsid w:val="00091FA4"/>
    <w:rsid w:val="00092691"/>
    <w:rsid w:val="00093B9D"/>
    <w:rsid w:val="00093C8B"/>
    <w:rsid w:val="00095C50"/>
    <w:rsid w:val="00096050"/>
    <w:rsid w:val="000A035A"/>
    <w:rsid w:val="000A2440"/>
    <w:rsid w:val="000A2E51"/>
    <w:rsid w:val="000A35EE"/>
    <w:rsid w:val="000A4A22"/>
    <w:rsid w:val="000A4C45"/>
    <w:rsid w:val="000A4FCF"/>
    <w:rsid w:val="000A5673"/>
    <w:rsid w:val="000A5A42"/>
    <w:rsid w:val="000A5FA8"/>
    <w:rsid w:val="000A6507"/>
    <w:rsid w:val="000A6B5F"/>
    <w:rsid w:val="000A794B"/>
    <w:rsid w:val="000B0629"/>
    <w:rsid w:val="000B0647"/>
    <w:rsid w:val="000B0CC2"/>
    <w:rsid w:val="000B1A04"/>
    <w:rsid w:val="000B1FA3"/>
    <w:rsid w:val="000B20AF"/>
    <w:rsid w:val="000B2E53"/>
    <w:rsid w:val="000B2EE6"/>
    <w:rsid w:val="000B3E38"/>
    <w:rsid w:val="000B5F79"/>
    <w:rsid w:val="000B6400"/>
    <w:rsid w:val="000B655A"/>
    <w:rsid w:val="000B6F83"/>
    <w:rsid w:val="000B7C7D"/>
    <w:rsid w:val="000C08BD"/>
    <w:rsid w:val="000C0E4C"/>
    <w:rsid w:val="000C1DC4"/>
    <w:rsid w:val="000C2435"/>
    <w:rsid w:val="000C2F24"/>
    <w:rsid w:val="000C3BAB"/>
    <w:rsid w:val="000C5003"/>
    <w:rsid w:val="000C6749"/>
    <w:rsid w:val="000C6FDC"/>
    <w:rsid w:val="000C7630"/>
    <w:rsid w:val="000C7D3D"/>
    <w:rsid w:val="000D062C"/>
    <w:rsid w:val="000D1DCA"/>
    <w:rsid w:val="000D3A9F"/>
    <w:rsid w:val="000D3CC2"/>
    <w:rsid w:val="000D4098"/>
    <w:rsid w:val="000D42F0"/>
    <w:rsid w:val="000D4329"/>
    <w:rsid w:val="000D48BA"/>
    <w:rsid w:val="000D5C9B"/>
    <w:rsid w:val="000E006F"/>
    <w:rsid w:val="000E11AA"/>
    <w:rsid w:val="000E1808"/>
    <w:rsid w:val="000E1FD7"/>
    <w:rsid w:val="000E26DE"/>
    <w:rsid w:val="000E3A32"/>
    <w:rsid w:val="000E3ADA"/>
    <w:rsid w:val="000E580E"/>
    <w:rsid w:val="000E5DFA"/>
    <w:rsid w:val="000E65AB"/>
    <w:rsid w:val="000E711E"/>
    <w:rsid w:val="000F018B"/>
    <w:rsid w:val="000F03F9"/>
    <w:rsid w:val="000F0FBE"/>
    <w:rsid w:val="000F127A"/>
    <w:rsid w:val="000F1DB5"/>
    <w:rsid w:val="000F3916"/>
    <w:rsid w:val="000F424E"/>
    <w:rsid w:val="000F4455"/>
    <w:rsid w:val="000F45C7"/>
    <w:rsid w:val="000F4F7F"/>
    <w:rsid w:val="000F52B7"/>
    <w:rsid w:val="000F70B8"/>
    <w:rsid w:val="000F770F"/>
    <w:rsid w:val="000F7940"/>
    <w:rsid w:val="0010527B"/>
    <w:rsid w:val="00106362"/>
    <w:rsid w:val="00106480"/>
    <w:rsid w:val="00107270"/>
    <w:rsid w:val="00107AAC"/>
    <w:rsid w:val="00107FA6"/>
    <w:rsid w:val="00110067"/>
    <w:rsid w:val="00112EBF"/>
    <w:rsid w:val="00112FD7"/>
    <w:rsid w:val="001134A9"/>
    <w:rsid w:val="00116FD9"/>
    <w:rsid w:val="00117835"/>
    <w:rsid w:val="00117D4B"/>
    <w:rsid w:val="001203EB"/>
    <w:rsid w:val="001207AC"/>
    <w:rsid w:val="0012127D"/>
    <w:rsid w:val="001212D1"/>
    <w:rsid w:val="00121C61"/>
    <w:rsid w:val="00121E7E"/>
    <w:rsid w:val="001225DC"/>
    <w:rsid w:val="0012272B"/>
    <w:rsid w:val="0012347F"/>
    <w:rsid w:val="00123768"/>
    <w:rsid w:val="00123AFE"/>
    <w:rsid w:val="00125086"/>
    <w:rsid w:val="001262C1"/>
    <w:rsid w:val="00126407"/>
    <w:rsid w:val="0012769A"/>
    <w:rsid w:val="001276D9"/>
    <w:rsid w:val="001309D8"/>
    <w:rsid w:val="00130C40"/>
    <w:rsid w:val="00131765"/>
    <w:rsid w:val="00131837"/>
    <w:rsid w:val="0013363A"/>
    <w:rsid w:val="00133A70"/>
    <w:rsid w:val="00134942"/>
    <w:rsid w:val="00134F53"/>
    <w:rsid w:val="00135C38"/>
    <w:rsid w:val="00135EB5"/>
    <w:rsid w:val="00136450"/>
    <w:rsid w:val="00136BAA"/>
    <w:rsid w:val="00141124"/>
    <w:rsid w:val="0014225A"/>
    <w:rsid w:val="00142622"/>
    <w:rsid w:val="00142A3E"/>
    <w:rsid w:val="001447A4"/>
    <w:rsid w:val="00144B7B"/>
    <w:rsid w:val="00146191"/>
    <w:rsid w:val="00146715"/>
    <w:rsid w:val="001471C9"/>
    <w:rsid w:val="00147235"/>
    <w:rsid w:val="0015091E"/>
    <w:rsid w:val="0015240C"/>
    <w:rsid w:val="0015251B"/>
    <w:rsid w:val="00153089"/>
    <w:rsid w:val="00155575"/>
    <w:rsid w:val="00155BC0"/>
    <w:rsid w:val="00156719"/>
    <w:rsid w:val="0015675E"/>
    <w:rsid w:val="0016026E"/>
    <w:rsid w:val="001605A3"/>
    <w:rsid w:val="0016178F"/>
    <w:rsid w:val="00163C0E"/>
    <w:rsid w:val="00164FCA"/>
    <w:rsid w:val="0016593E"/>
    <w:rsid w:val="001665CE"/>
    <w:rsid w:val="00166788"/>
    <w:rsid w:val="0016684F"/>
    <w:rsid w:val="00166993"/>
    <w:rsid w:val="00166E34"/>
    <w:rsid w:val="0016752F"/>
    <w:rsid w:val="00167F28"/>
    <w:rsid w:val="00170492"/>
    <w:rsid w:val="00170853"/>
    <w:rsid w:val="001710AC"/>
    <w:rsid w:val="00171195"/>
    <w:rsid w:val="00171E7A"/>
    <w:rsid w:val="00174731"/>
    <w:rsid w:val="00177983"/>
    <w:rsid w:val="00180B51"/>
    <w:rsid w:val="001814D7"/>
    <w:rsid w:val="00181654"/>
    <w:rsid w:val="001817BC"/>
    <w:rsid w:val="00182032"/>
    <w:rsid w:val="0018266F"/>
    <w:rsid w:val="0018291A"/>
    <w:rsid w:val="001831D7"/>
    <w:rsid w:val="00183485"/>
    <w:rsid w:val="00183CBE"/>
    <w:rsid w:val="00183E25"/>
    <w:rsid w:val="00185FD2"/>
    <w:rsid w:val="001860B4"/>
    <w:rsid w:val="00187255"/>
    <w:rsid w:val="001872CF"/>
    <w:rsid w:val="00190084"/>
    <w:rsid w:val="00190A8D"/>
    <w:rsid w:val="001929FA"/>
    <w:rsid w:val="00194478"/>
    <w:rsid w:val="0019504B"/>
    <w:rsid w:val="001950E0"/>
    <w:rsid w:val="00195465"/>
    <w:rsid w:val="00195847"/>
    <w:rsid w:val="00196569"/>
    <w:rsid w:val="001969A2"/>
    <w:rsid w:val="00196A20"/>
    <w:rsid w:val="00197D0A"/>
    <w:rsid w:val="001A043B"/>
    <w:rsid w:val="001A055D"/>
    <w:rsid w:val="001A0789"/>
    <w:rsid w:val="001A0867"/>
    <w:rsid w:val="001A10D5"/>
    <w:rsid w:val="001A1C7D"/>
    <w:rsid w:val="001A293E"/>
    <w:rsid w:val="001A2DA8"/>
    <w:rsid w:val="001A313B"/>
    <w:rsid w:val="001A3908"/>
    <w:rsid w:val="001A3C3A"/>
    <w:rsid w:val="001A3FAF"/>
    <w:rsid w:val="001A4001"/>
    <w:rsid w:val="001A4147"/>
    <w:rsid w:val="001A4152"/>
    <w:rsid w:val="001A426E"/>
    <w:rsid w:val="001A4E14"/>
    <w:rsid w:val="001A687E"/>
    <w:rsid w:val="001A7134"/>
    <w:rsid w:val="001A7237"/>
    <w:rsid w:val="001A7498"/>
    <w:rsid w:val="001A7A46"/>
    <w:rsid w:val="001B000A"/>
    <w:rsid w:val="001B0DFC"/>
    <w:rsid w:val="001B13B8"/>
    <w:rsid w:val="001B17D4"/>
    <w:rsid w:val="001B20A0"/>
    <w:rsid w:val="001B3EA8"/>
    <w:rsid w:val="001B58A9"/>
    <w:rsid w:val="001B5F69"/>
    <w:rsid w:val="001B6FA6"/>
    <w:rsid w:val="001B755A"/>
    <w:rsid w:val="001B763E"/>
    <w:rsid w:val="001C06ED"/>
    <w:rsid w:val="001C2893"/>
    <w:rsid w:val="001C2F91"/>
    <w:rsid w:val="001C2FE3"/>
    <w:rsid w:val="001C347F"/>
    <w:rsid w:val="001C377F"/>
    <w:rsid w:val="001C49DD"/>
    <w:rsid w:val="001C5168"/>
    <w:rsid w:val="001C52AC"/>
    <w:rsid w:val="001C5397"/>
    <w:rsid w:val="001C6204"/>
    <w:rsid w:val="001C6707"/>
    <w:rsid w:val="001C6756"/>
    <w:rsid w:val="001C6C8A"/>
    <w:rsid w:val="001C6CF0"/>
    <w:rsid w:val="001C6ED3"/>
    <w:rsid w:val="001D0D7F"/>
    <w:rsid w:val="001D14ED"/>
    <w:rsid w:val="001D1986"/>
    <w:rsid w:val="001D2977"/>
    <w:rsid w:val="001D3AFC"/>
    <w:rsid w:val="001D5727"/>
    <w:rsid w:val="001D676E"/>
    <w:rsid w:val="001D6B55"/>
    <w:rsid w:val="001D6D11"/>
    <w:rsid w:val="001D7056"/>
    <w:rsid w:val="001D736A"/>
    <w:rsid w:val="001D74C6"/>
    <w:rsid w:val="001D7705"/>
    <w:rsid w:val="001D788A"/>
    <w:rsid w:val="001E0AB5"/>
    <w:rsid w:val="001E1BBC"/>
    <w:rsid w:val="001E252B"/>
    <w:rsid w:val="001E2F45"/>
    <w:rsid w:val="001E3068"/>
    <w:rsid w:val="001E384A"/>
    <w:rsid w:val="001E40D3"/>
    <w:rsid w:val="001E5CD3"/>
    <w:rsid w:val="001E6317"/>
    <w:rsid w:val="001E6440"/>
    <w:rsid w:val="001E6450"/>
    <w:rsid w:val="001E7096"/>
    <w:rsid w:val="001F04DD"/>
    <w:rsid w:val="001F0B60"/>
    <w:rsid w:val="001F144B"/>
    <w:rsid w:val="001F370C"/>
    <w:rsid w:val="001F4127"/>
    <w:rsid w:val="001F4A4B"/>
    <w:rsid w:val="001F4F3D"/>
    <w:rsid w:val="001F563F"/>
    <w:rsid w:val="001F564C"/>
    <w:rsid w:val="001F5B4D"/>
    <w:rsid w:val="001F6C3F"/>
    <w:rsid w:val="001F72A2"/>
    <w:rsid w:val="001F73DD"/>
    <w:rsid w:val="001F743C"/>
    <w:rsid w:val="002014D8"/>
    <w:rsid w:val="00201861"/>
    <w:rsid w:val="00202A2D"/>
    <w:rsid w:val="00202A85"/>
    <w:rsid w:val="00202E0B"/>
    <w:rsid w:val="00203377"/>
    <w:rsid w:val="00203655"/>
    <w:rsid w:val="002040B3"/>
    <w:rsid w:val="00204AF8"/>
    <w:rsid w:val="0020623D"/>
    <w:rsid w:val="002076E0"/>
    <w:rsid w:val="00210226"/>
    <w:rsid w:val="00210F87"/>
    <w:rsid w:val="002125A5"/>
    <w:rsid w:val="00212A98"/>
    <w:rsid w:val="002130AF"/>
    <w:rsid w:val="002158D5"/>
    <w:rsid w:val="00215AF5"/>
    <w:rsid w:val="00220159"/>
    <w:rsid w:val="00220685"/>
    <w:rsid w:val="00220908"/>
    <w:rsid w:val="0022153C"/>
    <w:rsid w:val="0022154A"/>
    <w:rsid w:val="00223209"/>
    <w:rsid w:val="0022340D"/>
    <w:rsid w:val="00225DF4"/>
    <w:rsid w:val="002268C3"/>
    <w:rsid w:val="00226CDF"/>
    <w:rsid w:val="0023015C"/>
    <w:rsid w:val="00230E26"/>
    <w:rsid w:val="002312EE"/>
    <w:rsid w:val="002315C4"/>
    <w:rsid w:val="00231CA0"/>
    <w:rsid w:val="00232C76"/>
    <w:rsid w:val="00232CE3"/>
    <w:rsid w:val="002332AB"/>
    <w:rsid w:val="00235AC7"/>
    <w:rsid w:val="00235C91"/>
    <w:rsid w:val="0023631B"/>
    <w:rsid w:val="002367B1"/>
    <w:rsid w:val="00236DE0"/>
    <w:rsid w:val="00237BAA"/>
    <w:rsid w:val="002408D6"/>
    <w:rsid w:val="00242ADD"/>
    <w:rsid w:val="00242D16"/>
    <w:rsid w:val="00243264"/>
    <w:rsid w:val="002440C0"/>
    <w:rsid w:val="002443F8"/>
    <w:rsid w:val="0024479F"/>
    <w:rsid w:val="00244B55"/>
    <w:rsid w:val="00244D99"/>
    <w:rsid w:val="00245EEF"/>
    <w:rsid w:val="00246276"/>
    <w:rsid w:val="002462FD"/>
    <w:rsid w:val="00246F50"/>
    <w:rsid w:val="00246FDC"/>
    <w:rsid w:val="00250762"/>
    <w:rsid w:val="00250D13"/>
    <w:rsid w:val="002512C3"/>
    <w:rsid w:val="00252497"/>
    <w:rsid w:val="0025253B"/>
    <w:rsid w:val="00253B92"/>
    <w:rsid w:val="00254912"/>
    <w:rsid w:val="00254EA1"/>
    <w:rsid w:val="0025511F"/>
    <w:rsid w:val="00255A80"/>
    <w:rsid w:val="002579F3"/>
    <w:rsid w:val="00257F4B"/>
    <w:rsid w:val="00260829"/>
    <w:rsid w:val="002610B2"/>
    <w:rsid w:val="00261315"/>
    <w:rsid w:val="002615CE"/>
    <w:rsid w:val="00262564"/>
    <w:rsid w:val="0026264C"/>
    <w:rsid w:val="002629B8"/>
    <w:rsid w:val="002643CF"/>
    <w:rsid w:val="002650F3"/>
    <w:rsid w:val="002671BE"/>
    <w:rsid w:val="002676C0"/>
    <w:rsid w:val="002703A4"/>
    <w:rsid w:val="00270C44"/>
    <w:rsid w:val="00271A51"/>
    <w:rsid w:val="00271B76"/>
    <w:rsid w:val="002726CA"/>
    <w:rsid w:val="0027299F"/>
    <w:rsid w:val="002739A6"/>
    <w:rsid w:val="00273D39"/>
    <w:rsid w:val="00275439"/>
    <w:rsid w:val="00277ADC"/>
    <w:rsid w:val="00277EA0"/>
    <w:rsid w:val="00280114"/>
    <w:rsid w:val="0028081D"/>
    <w:rsid w:val="0028141B"/>
    <w:rsid w:val="00281B24"/>
    <w:rsid w:val="002823C4"/>
    <w:rsid w:val="002828EF"/>
    <w:rsid w:val="002847DB"/>
    <w:rsid w:val="00285091"/>
    <w:rsid w:val="002850E2"/>
    <w:rsid w:val="00286554"/>
    <w:rsid w:val="002876A4"/>
    <w:rsid w:val="0029015C"/>
    <w:rsid w:val="00292C1E"/>
    <w:rsid w:val="00292C23"/>
    <w:rsid w:val="0029306A"/>
    <w:rsid w:val="0029311C"/>
    <w:rsid w:val="00293CD1"/>
    <w:rsid w:val="002940DC"/>
    <w:rsid w:val="0029431E"/>
    <w:rsid w:val="00294342"/>
    <w:rsid w:val="00294D12"/>
    <w:rsid w:val="00294F58"/>
    <w:rsid w:val="00296F04"/>
    <w:rsid w:val="00297B02"/>
    <w:rsid w:val="00297BAD"/>
    <w:rsid w:val="002A0BE2"/>
    <w:rsid w:val="002A2360"/>
    <w:rsid w:val="002A2790"/>
    <w:rsid w:val="002A2892"/>
    <w:rsid w:val="002A290A"/>
    <w:rsid w:val="002A433F"/>
    <w:rsid w:val="002A45AD"/>
    <w:rsid w:val="002A485D"/>
    <w:rsid w:val="002A61C9"/>
    <w:rsid w:val="002A6403"/>
    <w:rsid w:val="002A75DB"/>
    <w:rsid w:val="002B0260"/>
    <w:rsid w:val="002B09F0"/>
    <w:rsid w:val="002B0EDA"/>
    <w:rsid w:val="002B13B4"/>
    <w:rsid w:val="002B33B0"/>
    <w:rsid w:val="002B3815"/>
    <w:rsid w:val="002B3C5E"/>
    <w:rsid w:val="002B468C"/>
    <w:rsid w:val="002B5527"/>
    <w:rsid w:val="002B7919"/>
    <w:rsid w:val="002B7E65"/>
    <w:rsid w:val="002C00E9"/>
    <w:rsid w:val="002C0321"/>
    <w:rsid w:val="002C0431"/>
    <w:rsid w:val="002C069B"/>
    <w:rsid w:val="002C08D7"/>
    <w:rsid w:val="002C0CB9"/>
    <w:rsid w:val="002C0F8C"/>
    <w:rsid w:val="002C107F"/>
    <w:rsid w:val="002C1369"/>
    <w:rsid w:val="002C4FBD"/>
    <w:rsid w:val="002D02CD"/>
    <w:rsid w:val="002D159C"/>
    <w:rsid w:val="002D1E3F"/>
    <w:rsid w:val="002D2547"/>
    <w:rsid w:val="002D32C4"/>
    <w:rsid w:val="002D4583"/>
    <w:rsid w:val="002D4C34"/>
    <w:rsid w:val="002D50DB"/>
    <w:rsid w:val="002D5184"/>
    <w:rsid w:val="002D5483"/>
    <w:rsid w:val="002E0428"/>
    <w:rsid w:val="002E04B8"/>
    <w:rsid w:val="002E0E0D"/>
    <w:rsid w:val="002E0F29"/>
    <w:rsid w:val="002E1B2A"/>
    <w:rsid w:val="002E1C49"/>
    <w:rsid w:val="002E2033"/>
    <w:rsid w:val="002E317B"/>
    <w:rsid w:val="002E3639"/>
    <w:rsid w:val="002E4814"/>
    <w:rsid w:val="002E5299"/>
    <w:rsid w:val="002E5B05"/>
    <w:rsid w:val="002E7932"/>
    <w:rsid w:val="002E79E0"/>
    <w:rsid w:val="002E7A07"/>
    <w:rsid w:val="002F199C"/>
    <w:rsid w:val="002F34E7"/>
    <w:rsid w:val="002F40F7"/>
    <w:rsid w:val="002F484E"/>
    <w:rsid w:val="002F4942"/>
    <w:rsid w:val="002F5FE6"/>
    <w:rsid w:val="002F6726"/>
    <w:rsid w:val="002F6CC6"/>
    <w:rsid w:val="002F725C"/>
    <w:rsid w:val="002F74CB"/>
    <w:rsid w:val="002F77E4"/>
    <w:rsid w:val="002F7801"/>
    <w:rsid w:val="002F79EE"/>
    <w:rsid w:val="00300612"/>
    <w:rsid w:val="003038C3"/>
    <w:rsid w:val="003060B6"/>
    <w:rsid w:val="0031068C"/>
    <w:rsid w:val="00310E4E"/>
    <w:rsid w:val="00310EC0"/>
    <w:rsid w:val="00311135"/>
    <w:rsid w:val="0031144B"/>
    <w:rsid w:val="0031218A"/>
    <w:rsid w:val="003124C5"/>
    <w:rsid w:val="00313562"/>
    <w:rsid w:val="00314286"/>
    <w:rsid w:val="00314607"/>
    <w:rsid w:val="00314FC8"/>
    <w:rsid w:val="0031541E"/>
    <w:rsid w:val="00316360"/>
    <w:rsid w:val="00317285"/>
    <w:rsid w:val="00317545"/>
    <w:rsid w:val="00320BF3"/>
    <w:rsid w:val="00321AD8"/>
    <w:rsid w:val="00323E74"/>
    <w:rsid w:val="00323F90"/>
    <w:rsid w:val="0032578F"/>
    <w:rsid w:val="00325B62"/>
    <w:rsid w:val="00325E2E"/>
    <w:rsid w:val="00325F26"/>
    <w:rsid w:val="00326FC3"/>
    <w:rsid w:val="00331B0C"/>
    <w:rsid w:val="00331FC4"/>
    <w:rsid w:val="003322BA"/>
    <w:rsid w:val="0033242E"/>
    <w:rsid w:val="003333D0"/>
    <w:rsid w:val="00333DCE"/>
    <w:rsid w:val="00335195"/>
    <w:rsid w:val="003351E6"/>
    <w:rsid w:val="00335583"/>
    <w:rsid w:val="00336360"/>
    <w:rsid w:val="00340319"/>
    <w:rsid w:val="00340E85"/>
    <w:rsid w:val="0034177F"/>
    <w:rsid w:val="00341ECB"/>
    <w:rsid w:val="003420FB"/>
    <w:rsid w:val="00342565"/>
    <w:rsid w:val="0034293C"/>
    <w:rsid w:val="00343560"/>
    <w:rsid w:val="0034367A"/>
    <w:rsid w:val="00344F40"/>
    <w:rsid w:val="003468D8"/>
    <w:rsid w:val="00350B69"/>
    <w:rsid w:val="003513E7"/>
    <w:rsid w:val="003521FB"/>
    <w:rsid w:val="00352701"/>
    <w:rsid w:val="003530DD"/>
    <w:rsid w:val="003531D3"/>
    <w:rsid w:val="003538A5"/>
    <w:rsid w:val="00353AE5"/>
    <w:rsid w:val="00353F51"/>
    <w:rsid w:val="003543F0"/>
    <w:rsid w:val="00355F09"/>
    <w:rsid w:val="003616F4"/>
    <w:rsid w:val="003618F2"/>
    <w:rsid w:val="003627DF"/>
    <w:rsid w:val="00362D2B"/>
    <w:rsid w:val="003636CA"/>
    <w:rsid w:val="00363790"/>
    <w:rsid w:val="0036428C"/>
    <w:rsid w:val="00364A83"/>
    <w:rsid w:val="00364B73"/>
    <w:rsid w:val="003656C6"/>
    <w:rsid w:val="00365B8F"/>
    <w:rsid w:val="003667AC"/>
    <w:rsid w:val="003707DE"/>
    <w:rsid w:val="00370D82"/>
    <w:rsid w:val="00370F13"/>
    <w:rsid w:val="00370FBE"/>
    <w:rsid w:val="003722EE"/>
    <w:rsid w:val="00373CDC"/>
    <w:rsid w:val="00375118"/>
    <w:rsid w:val="0037562A"/>
    <w:rsid w:val="00375C89"/>
    <w:rsid w:val="003765CC"/>
    <w:rsid w:val="0037663D"/>
    <w:rsid w:val="003773FE"/>
    <w:rsid w:val="003778C6"/>
    <w:rsid w:val="00377E8A"/>
    <w:rsid w:val="00381EF7"/>
    <w:rsid w:val="00382068"/>
    <w:rsid w:val="0038214E"/>
    <w:rsid w:val="00382B5C"/>
    <w:rsid w:val="00383ABD"/>
    <w:rsid w:val="00383DB4"/>
    <w:rsid w:val="00383E93"/>
    <w:rsid w:val="0038439A"/>
    <w:rsid w:val="003845FB"/>
    <w:rsid w:val="00385AAB"/>
    <w:rsid w:val="00385F25"/>
    <w:rsid w:val="00386A4E"/>
    <w:rsid w:val="003901C5"/>
    <w:rsid w:val="003904D3"/>
    <w:rsid w:val="0039116E"/>
    <w:rsid w:val="003911BC"/>
    <w:rsid w:val="0039254F"/>
    <w:rsid w:val="00392C1D"/>
    <w:rsid w:val="003944F4"/>
    <w:rsid w:val="00394A0C"/>
    <w:rsid w:val="00394E7B"/>
    <w:rsid w:val="00394F0F"/>
    <w:rsid w:val="003951C5"/>
    <w:rsid w:val="0039621A"/>
    <w:rsid w:val="00396FE6"/>
    <w:rsid w:val="00397653"/>
    <w:rsid w:val="003A0159"/>
    <w:rsid w:val="003A1789"/>
    <w:rsid w:val="003A2A0F"/>
    <w:rsid w:val="003A2CCC"/>
    <w:rsid w:val="003A4399"/>
    <w:rsid w:val="003A5748"/>
    <w:rsid w:val="003A5D91"/>
    <w:rsid w:val="003A6272"/>
    <w:rsid w:val="003A6DC2"/>
    <w:rsid w:val="003A7371"/>
    <w:rsid w:val="003A7CE0"/>
    <w:rsid w:val="003B0A31"/>
    <w:rsid w:val="003B0D27"/>
    <w:rsid w:val="003B2ABE"/>
    <w:rsid w:val="003B33BC"/>
    <w:rsid w:val="003B3577"/>
    <w:rsid w:val="003B36BD"/>
    <w:rsid w:val="003B3DE8"/>
    <w:rsid w:val="003B3FC4"/>
    <w:rsid w:val="003B430F"/>
    <w:rsid w:val="003B47D7"/>
    <w:rsid w:val="003B47DA"/>
    <w:rsid w:val="003B4A84"/>
    <w:rsid w:val="003B539E"/>
    <w:rsid w:val="003B5857"/>
    <w:rsid w:val="003B58E8"/>
    <w:rsid w:val="003B5DD3"/>
    <w:rsid w:val="003B64E2"/>
    <w:rsid w:val="003B6B3B"/>
    <w:rsid w:val="003C0A08"/>
    <w:rsid w:val="003C0B5F"/>
    <w:rsid w:val="003C2217"/>
    <w:rsid w:val="003C2EB6"/>
    <w:rsid w:val="003C3728"/>
    <w:rsid w:val="003C53A1"/>
    <w:rsid w:val="003C71F7"/>
    <w:rsid w:val="003C776C"/>
    <w:rsid w:val="003C7ABB"/>
    <w:rsid w:val="003D1493"/>
    <w:rsid w:val="003D268C"/>
    <w:rsid w:val="003D3059"/>
    <w:rsid w:val="003D3D22"/>
    <w:rsid w:val="003D4817"/>
    <w:rsid w:val="003D5505"/>
    <w:rsid w:val="003D697B"/>
    <w:rsid w:val="003D6CD3"/>
    <w:rsid w:val="003E1DC7"/>
    <w:rsid w:val="003E2302"/>
    <w:rsid w:val="003E2A2D"/>
    <w:rsid w:val="003E512E"/>
    <w:rsid w:val="003E7D07"/>
    <w:rsid w:val="003F0A3F"/>
    <w:rsid w:val="003F0D46"/>
    <w:rsid w:val="003F1D9D"/>
    <w:rsid w:val="003F1DF6"/>
    <w:rsid w:val="003F3F40"/>
    <w:rsid w:val="003F4350"/>
    <w:rsid w:val="003F4BD1"/>
    <w:rsid w:val="003F60AF"/>
    <w:rsid w:val="003F6A94"/>
    <w:rsid w:val="003F75B8"/>
    <w:rsid w:val="003F7CA5"/>
    <w:rsid w:val="003F7CEA"/>
    <w:rsid w:val="0040097E"/>
    <w:rsid w:val="00401572"/>
    <w:rsid w:val="004028AF"/>
    <w:rsid w:val="00403E58"/>
    <w:rsid w:val="00404184"/>
    <w:rsid w:val="00406528"/>
    <w:rsid w:val="00406FE2"/>
    <w:rsid w:val="004073D6"/>
    <w:rsid w:val="00407AC1"/>
    <w:rsid w:val="00411747"/>
    <w:rsid w:val="00411C41"/>
    <w:rsid w:val="00411C50"/>
    <w:rsid w:val="00413C1C"/>
    <w:rsid w:val="00413C24"/>
    <w:rsid w:val="00414A61"/>
    <w:rsid w:val="00414EE4"/>
    <w:rsid w:val="00414F2F"/>
    <w:rsid w:val="00415CDD"/>
    <w:rsid w:val="00415E09"/>
    <w:rsid w:val="00416859"/>
    <w:rsid w:val="00420067"/>
    <w:rsid w:val="004204DE"/>
    <w:rsid w:val="004207CA"/>
    <w:rsid w:val="0042091C"/>
    <w:rsid w:val="00421A25"/>
    <w:rsid w:val="00424551"/>
    <w:rsid w:val="00424EB1"/>
    <w:rsid w:val="00425F37"/>
    <w:rsid w:val="0042640D"/>
    <w:rsid w:val="004266F4"/>
    <w:rsid w:val="00427835"/>
    <w:rsid w:val="00427C99"/>
    <w:rsid w:val="00427DBB"/>
    <w:rsid w:val="00431799"/>
    <w:rsid w:val="0043199C"/>
    <w:rsid w:val="00431FEA"/>
    <w:rsid w:val="004323DE"/>
    <w:rsid w:val="00432F7D"/>
    <w:rsid w:val="00433A76"/>
    <w:rsid w:val="00434208"/>
    <w:rsid w:val="0043477E"/>
    <w:rsid w:val="00434A7B"/>
    <w:rsid w:val="00434D68"/>
    <w:rsid w:val="00434DAA"/>
    <w:rsid w:val="00434E76"/>
    <w:rsid w:val="004353E1"/>
    <w:rsid w:val="0043553F"/>
    <w:rsid w:val="00436E9C"/>
    <w:rsid w:val="00440283"/>
    <w:rsid w:val="0044195F"/>
    <w:rsid w:val="00441B56"/>
    <w:rsid w:val="00442157"/>
    <w:rsid w:val="004438F6"/>
    <w:rsid w:val="00444427"/>
    <w:rsid w:val="004448DB"/>
    <w:rsid w:val="00445023"/>
    <w:rsid w:val="004454B3"/>
    <w:rsid w:val="00445818"/>
    <w:rsid w:val="00445FD0"/>
    <w:rsid w:val="00446422"/>
    <w:rsid w:val="00446659"/>
    <w:rsid w:val="00446A4F"/>
    <w:rsid w:val="00447436"/>
    <w:rsid w:val="0045094E"/>
    <w:rsid w:val="00450F78"/>
    <w:rsid w:val="00450F7A"/>
    <w:rsid w:val="00451B6C"/>
    <w:rsid w:val="00453786"/>
    <w:rsid w:val="0045484E"/>
    <w:rsid w:val="004548B2"/>
    <w:rsid w:val="0045623D"/>
    <w:rsid w:val="00457DDE"/>
    <w:rsid w:val="00457F6B"/>
    <w:rsid w:val="00461365"/>
    <w:rsid w:val="00461718"/>
    <w:rsid w:val="00461B00"/>
    <w:rsid w:val="0046374C"/>
    <w:rsid w:val="004642AD"/>
    <w:rsid w:val="00464E1E"/>
    <w:rsid w:val="00465B9C"/>
    <w:rsid w:val="00466E21"/>
    <w:rsid w:val="00466EDA"/>
    <w:rsid w:val="004706F9"/>
    <w:rsid w:val="004709C0"/>
    <w:rsid w:val="004715DA"/>
    <w:rsid w:val="00471734"/>
    <w:rsid w:val="00472A50"/>
    <w:rsid w:val="00473ACE"/>
    <w:rsid w:val="0047714F"/>
    <w:rsid w:val="004771C4"/>
    <w:rsid w:val="00477A68"/>
    <w:rsid w:val="00477B42"/>
    <w:rsid w:val="00480490"/>
    <w:rsid w:val="00480A36"/>
    <w:rsid w:val="00480AD5"/>
    <w:rsid w:val="00480E27"/>
    <w:rsid w:val="00480F12"/>
    <w:rsid w:val="00481A66"/>
    <w:rsid w:val="00482452"/>
    <w:rsid w:val="004824D0"/>
    <w:rsid w:val="00484225"/>
    <w:rsid w:val="00486E71"/>
    <w:rsid w:val="00487255"/>
    <w:rsid w:val="004872A2"/>
    <w:rsid w:val="00487A6B"/>
    <w:rsid w:val="00490E55"/>
    <w:rsid w:val="004915E9"/>
    <w:rsid w:val="0049171C"/>
    <w:rsid w:val="00492B6E"/>
    <w:rsid w:val="004936F9"/>
    <w:rsid w:val="004951AE"/>
    <w:rsid w:val="0049570C"/>
    <w:rsid w:val="00495ECC"/>
    <w:rsid w:val="00496983"/>
    <w:rsid w:val="004973AC"/>
    <w:rsid w:val="00497840"/>
    <w:rsid w:val="00497F8D"/>
    <w:rsid w:val="004A031D"/>
    <w:rsid w:val="004A039B"/>
    <w:rsid w:val="004A22A7"/>
    <w:rsid w:val="004A2B2B"/>
    <w:rsid w:val="004A2ED2"/>
    <w:rsid w:val="004A34B4"/>
    <w:rsid w:val="004A410A"/>
    <w:rsid w:val="004A43B8"/>
    <w:rsid w:val="004A4801"/>
    <w:rsid w:val="004A48F1"/>
    <w:rsid w:val="004A523F"/>
    <w:rsid w:val="004A52FA"/>
    <w:rsid w:val="004A6BAC"/>
    <w:rsid w:val="004A7309"/>
    <w:rsid w:val="004A7671"/>
    <w:rsid w:val="004A77B8"/>
    <w:rsid w:val="004A78B8"/>
    <w:rsid w:val="004B0FC0"/>
    <w:rsid w:val="004B25E1"/>
    <w:rsid w:val="004B26DC"/>
    <w:rsid w:val="004B49E4"/>
    <w:rsid w:val="004B645A"/>
    <w:rsid w:val="004C047F"/>
    <w:rsid w:val="004C0E45"/>
    <w:rsid w:val="004C14D5"/>
    <w:rsid w:val="004C18BF"/>
    <w:rsid w:val="004C1CE1"/>
    <w:rsid w:val="004C20D6"/>
    <w:rsid w:val="004C2A0F"/>
    <w:rsid w:val="004C2D1F"/>
    <w:rsid w:val="004C2D6F"/>
    <w:rsid w:val="004C300F"/>
    <w:rsid w:val="004C4676"/>
    <w:rsid w:val="004C48B3"/>
    <w:rsid w:val="004C4DAD"/>
    <w:rsid w:val="004C629F"/>
    <w:rsid w:val="004C7CED"/>
    <w:rsid w:val="004C7DB4"/>
    <w:rsid w:val="004D08E2"/>
    <w:rsid w:val="004D0BD1"/>
    <w:rsid w:val="004D1D55"/>
    <w:rsid w:val="004D2F91"/>
    <w:rsid w:val="004D2FFF"/>
    <w:rsid w:val="004D32F1"/>
    <w:rsid w:val="004D35E1"/>
    <w:rsid w:val="004D3AF0"/>
    <w:rsid w:val="004D40FB"/>
    <w:rsid w:val="004D434A"/>
    <w:rsid w:val="004D4D60"/>
    <w:rsid w:val="004D52CB"/>
    <w:rsid w:val="004D568B"/>
    <w:rsid w:val="004D60E0"/>
    <w:rsid w:val="004D6608"/>
    <w:rsid w:val="004D66FF"/>
    <w:rsid w:val="004D702B"/>
    <w:rsid w:val="004D745D"/>
    <w:rsid w:val="004E3C37"/>
    <w:rsid w:val="004E4908"/>
    <w:rsid w:val="004E530E"/>
    <w:rsid w:val="004E6034"/>
    <w:rsid w:val="004E6135"/>
    <w:rsid w:val="004E6637"/>
    <w:rsid w:val="004E663B"/>
    <w:rsid w:val="004E6CCE"/>
    <w:rsid w:val="004E6E01"/>
    <w:rsid w:val="004F0510"/>
    <w:rsid w:val="004F0E30"/>
    <w:rsid w:val="004F20C9"/>
    <w:rsid w:val="004F2541"/>
    <w:rsid w:val="004F273E"/>
    <w:rsid w:val="004F4779"/>
    <w:rsid w:val="004F4A44"/>
    <w:rsid w:val="004F4AB9"/>
    <w:rsid w:val="004F4C59"/>
    <w:rsid w:val="004F58E0"/>
    <w:rsid w:val="004F5EF8"/>
    <w:rsid w:val="004F6BF5"/>
    <w:rsid w:val="0050156E"/>
    <w:rsid w:val="005036E9"/>
    <w:rsid w:val="005057CB"/>
    <w:rsid w:val="0050604E"/>
    <w:rsid w:val="00506D7A"/>
    <w:rsid w:val="00506FB5"/>
    <w:rsid w:val="005071E3"/>
    <w:rsid w:val="005072DC"/>
    <w:rsid w:val="00511560"/>
    <w:rsid w:val="00511907"/>
    <w:rsid w:val="0051190C"/>
    <w:rsid w:val="0051209A"/>
    <w:rsid w:val="00512308"/>
    <w:rsid w:val="0051510D"/>
    <w:rsid w:val="00515458"/>
    <w:rsid w:val="00515F8A"/>
    <w:rsid w:val="005207F8"/>
    <w:rsid w:val="00520F5D"/>
    <w:rsid w:val="00521657"/>
    <w:rsid w:val="00522785"/>
    <w:rsid w:val="00522B03"/>
    <w:rsid w:val="00523444"/>
    <w:rsid w:val="005236E6"/>
    <w:rsid w:val="0052371A"/>
    <w:rsid w:val="005240A9"/>
    <w:rsid w:val="005270AD"/>
    <w:rsid w:val="005277A2"/>
    <w:rsid w:val="00531934"/>
    <w:rsid w:val="00531B7A"/>
    <w:rsid w:val="00532092"/>
    <w:rsid w:val="005333A5"/>
    <w:rsid w:val="00533E95"/>
    <w:rsid w:val="0053486A"/>
    <w:rsid w:val="005348E2"/>
    <w:rsid w:val="005349D7"/>
    <w:rsid w:val="00535952"/>
    <w:rsid w:val="0053683C"/>
    <w:rsid w:val="00536879"/>
    <w:rsid w:val="00536DFB"/>
    <w:rsid w:val="00537909"/>
    <w:rsid w:val="00537B3C"/>
    <w:rsid w:val="00540E30"/>
    <w:rsid w:val="0054155E"/>
    <w:rsid w:val="00541EA0"/>
    <w:rsid w:val="00542582"/>
    <w:rsid w:val="005443A9"/>
    <w:rsid w:val="00544710"/>
    <w:rsid w:val="00545F9C"/>
    <w:rsid w:val="00546ED0"/>
    <w:rsid w:val="005479DC"/>
    <w:rsid w:val="00547A2E"/>
    <w:rsid w:val="00547D48"/>
    <w:rsid w:val="00551EB9"/>
    <w:rsid w:val="00551FE3"/>
    <w:rsid w:val="0055222C"/>
    <w:rsid w:val="00552230"/>
    <w:rsid w:val="005536A0"/>
    <w:rsid w:val="005536C0"/>
    <w:rsid w:val="00553D4A"/>
    <w:rsid w:val="00555037"/>
    <w:rsid w:val="0055533F"/>
    <w:rsid w:val="0055629E"/>
    <w:rsid w:val="005566E4"/>
    <w:rsid w:val="005573AA"/>
    <w:rsid w:val="00557A41"/>
    <w:rsid w:val="00560130"/>
    <w:rsid w:val="005609EA"/>
    <w:rsid w:val="00560C03"/>
    <w:rsid w:val="00561CDE"/>
    <w:rsid w:val="00561F81"/>
    <w:rsid w:val="00562626"/>
    <w:rsid w:val="00563AE4"/>
    <w:rsid w:val="00564859"/>
    <w:rsid w:val="00564D80"/>
    <w:rsid w:val="005650CF"/>
    <w:rsid w:val="00565139"/>
    <w:rsid w:val="005655CF"/>
    <w:rsid w:val="00566532"/>
    <w:rsid w:val="0056658C"/>
    <w:rsid w:val="00566E53"/>
    <w:rsid w:val="00566F84"/>
    <w:rsid w:val="0056735D"/>
    <w:rsid w:val="005675B1"/>
    <w:rsid w:val="00567A6C"/>
    <w:rsid w:val="00571173"/>
    <w:rsid w:val="00571D6D"/>
    <w:rsid w:val="00572192"/>
    <w:rsid w:val="00572B3B"/>
    <w:rsid w:val="00573291"/>
    <w:rsid w:val="00574402"/>
    <w:rsid w:val="00574625"/>
    <w:rsid w:val="00574719"/>
    <w:rsid w:val="00576226"/>
    <w:rsid w:val="00576FB5"/>
    <w:rsid w:val="00580312"/>
    <w:rsid w:val="005813AD"/>
    <w:rsid w:val="00582764"/>
    <w:rsid w:val="00583294"/>
    <w:rsid w:val="00584091"/>
    <w:rsid w:val="005857F4"/>
    <w:rsid w:val="00586352"/>
    <w:rsid w:val="00586B20"/>
    <w:rsid w:val="00586DE5"/>
    <w:rsid w:val="00586FE8"/>
    <w:rsid w:val="00587383"/>
    <w:rsid w:val="0059007C"/>
    <w:rsid w:val="00591594"/>
    <w:rsid w:val="0059263A"/>
    <w:rsid w:val="00592BD5"/>
    <w:rsid w:val="00593B0B"/>
    <w:rsid w:val="005944E9"/>
    <w:rsid w:val="00594B7B"/>
    <w:rsid w:val="005951CD"/>
    <w:rsid w:val="0059590D"/>
    <w:rsid w:val="005960C8"/>
    <w:rsid w:val="00596591"/>
    <w:rsid w:val="005A0D71"/>
    <w:rsid w:val="005A1A1B"/>
    <w:rsid w:val="005A1B2C"/>
    <w:rsid w:val="005A2502"/>
    <w:rsid w:val="005A32B8"/>
    <w:rsid w:val="005A5032"/>
    <w:rsid w:val="005A78A1"/>
    <w:rsid w:val="005B0349"/>
    <w:rsid w:val="005B0CDC"/>
    <w:rsid w:val="005B1B05"/>
    <w:rsid w:val="005B1C9C"/>
    <w:rsid w:val="005B3944"/>
    <w:rsid w:val="005B3A63"/>
    <w:rsid w:val="005B3DB9"/>
    <w:rsid w:val="005B49BA"/>
    <w:rsid w:val="005B7050"/>
    <w:rsid w:val="005B7566"/>
    <w:rsid w:val="005B7B89"/>
    <w:rsid w:val="005C07E8"/>
    <w:rsid w:val="005C0E60"/>
    <w:rsid w:val="005C1253"/>
    <w:rsid w:val="005C1AA8"/>
    <w:rsid w:val="005C29E4"/>
    <w:rsid w:val="005C3049"/>
    <w:rsid w:val="005C414E"/>
    <w:rsid w:val="005C66FD"/>
    <w:rsid w:val="005C755D"/>
    <w:rsid w:val="005D0039"/>
    <w:rsid w:val="005D02AE"/>
    <w:rsid w:val="005D07AD"/>
    <w:rsid w:val="005D1C21"/>
    <w:rsid w:val="005D2135"/>
    <w:rsid w:val="005D2202"/>
    <w:rsid w:val="005D2768"/>
    <w:rsid w:val="005D3C4E"/>
    <w:rsid w:val="005D3F29"/>
    <w:rsid w:val="005D4639"/>
    <w:rsid w:val="005D47D4"/>
    <w:rsid w:val="005D564F"/>
    <w:rsid w:val="005D66E6"/>
    <w:rsid w:val="005D7474"/>
    <w:rsid w:val="005E00F6"/>
    <w:rsid w:val="005E050A"/>
    <w:rsid w:val="005E05A8"/>
    <w:rsid w:val="005E074D"/>
    <w:rsid w:val="005E1854"/>
    <w:rsid w:val="005E1906"/>
    <w:rsid w:val="005E2230"/>
    <w:rsid w:val="005E2C4A"/>
    <w:rsid w:val="005E40B2"/>
    <w:rsid w:val="005E49AC"/>
    <w:rsid w:val="005E5A31"/>
    <w:rsid w:val="005E63B1"/>
    <w:rsid w:val="005E6456"/>
    <w:rsid w:val="005E6DD0"/>
    <w:rsid w:val="005E7522"/>
    <w:rsid w:val="005E7F44"/>
    <w:rsid w:val="005F007C"/>
    <w:rsid w:val="005F04EA"/>
    <w:rsid w:val="005F0E3E"/>
    <w:rsid w:val="005F0E6F"/>
    <w:rsid w:val="005F10E1"/>
    <w:rsid w:val="005F2675"/>
    <w:rsid w:val="005F2B20"/>
    <w:rsid w:val="005F3171"/>
    <w:rsid w:val="005F376C"/>
    <w:rsid w:val="005F3C59"/>
    <w:rsid w:val="005F47B3"/>
    <w:rsid w:val="005F4B58"/>
    <w:rsid w:val="005F522A"/>
    <w:rsid w:val="005F536C"/>
    <w:rsid w:val="005F6196"/>
    <w:rsid w:val="005F6851"/>
    <w:rsid w:val="005F71CE"/>
    <w:rsid w:val="005F7914"/>
    <w:rsid w:val="005F7AD0"/>
    <w:rsid w:val="005F7D9C"/>
    <w:rsid w:val="006003C3"/>
    <w:rsid w:val="0060088F"/>
    <w:rsid w:val="00601421"/>
    <w:rsid w:val="0060305E"/>
    <w:rsid w:val="00604148"/>
    <w:rsid w:val="006041C9"/>
    <w:rsid w:val="006057A8"/>
    <w:rsid w:val="00607763"/>
    <w:rsid w:val="0060782D"/>
    <w:rsid w:val="006078E2"/>
    <w:rsid w:val="006101DF"/>
    <w:rsid w:val="00610814"/>
    <w:rsid w:val="00610BF0"/>
    <w:rsid w:val="00611A53"/>
    <w:rsid w:val="00611BF2"/>
    <w:rsid w:val="00611C46"/>
    <w:rsid w:val="00611CF2"/>
    <w:rsid w:val="00611F12"/>
    <w:rsid w:val="00612A7E"/>
    <w:rsid w:val="0061569E"/>
    <w:rsid w:val="0061689F"/>
    <w:rsid w:val="0061793F"/>
    <w:rsid w:val="00617C72"/>
    <w:rsid w:val="0062102F"/>
    <w:rsid w:val="006210DC"/>
    <w:rsid w:val="00621374"/>
    <w:rsid w:val="006213FC"/>
    <w:rsid w:val="006218C3"/>
    <w:rsid w:val="00621D92"/>
    <w:rsid w:val="00621EBA"/>
    <w:rsid w:val="00622A64"/>
    <w:rsid w:val="00622CC7"/>
    <w:rsid w:val="00622CF2"/>
    <w:rsid w:val="00624FEE"/>
    <w:rsid w:val="00627578"/>
    <w:rsid w:val="00627832"/>
    <w:rsid w:val="00631600"/>
    <w:rsid w:val="006323C7"/>
    <w:rsid w:val="00632971"/>
    <w:rsid w:val="00634738"/>
    <w:rsid w:val="006348EB"/>
    <w:rsid w:val="0063496A"/>
    <w:rsid w:val="00635075"/>
    <w:rsid w:val="006353D7"/>
    <w:rsid w:val="00635719"/>
    <w:rsid w:val="00636949"/>
    <w:rsid w:val="00636B87"/>
    <w:rsid w:val="00636E91"/>
    <w:rsid w:val="0063728A"/>
    <w:rsid w:val="00637A64"/>
    <w:rsid w:val="00637C4E"/>
    <w:rsid w:val="00637D74"/>
    <w:rsid w:val="006405A9"/>
    <w:rsid w:val="00641BDA"/>
    <w:rsid w:val="00641E28"/>
    <w:rsid w:val="00642830"/>
    <w:rsid w:val="00643BC2"/>
    <w:rsid w:val="00646C60"/>
    <w:rsid w:val="00647222"/>
    <w:rsid w:val="0064753A"/>
    <w:rsid w:val="00650E28"/>
    <w:rsid w:val="00652985"/>
    <w:rsid w:val="00655624"/>
    <w:rsid w:val="00655696"/>
    <w:rsid w:val="006571B9"/>
    <w:rsid w:val="0065749D"/>
    <w:rsid w:val="00657F2C"/>
    <w:rsid w:val="006604BB"/>
    <w:rsid w:val="00660C71"/>
    <w:rsid w:val="00661AE7"/>
    <w:rsid w:val="006620B4"/>
    <w:rsid w:val="00662426"/>
    <w:rsid w:val="006639E0"/>
    <w:rsid w:val="00663A00"/>
    <w:rsid w:val="00664440"/>
    <w:rsid w:val="006645A0"/>
    <w:rsid w:val="00665ED2"/>
    <w:rsid w:val="00666446"/>
    <w:rsid w:val="0066747C"/>
    <w:rsid w:val="006675B2"/>
    <w:rsid w:val="00667ADE"/>
    <w:rsid w:val="00671444"/>
    <w:rsid w:val="00671E52"/>
    <w:rsid w:val="00674372"/>
    <w:rsid w:val="00674BA9"/>
    <w:rsid w:val="006763C4"/>
    <w:rsid w:val="006763CF"/>
    <w:rsid w:val="00677592"/>
    <w:rsid w:val="00677D2B"/>
    <w:rsid w:val="00677FD4"/>
    <w:rsid w:val="0068000F"/>
    <w:rsid w:val="0068039B"/>
    <w:rsid w:val="00680A66"/>
    <w:rsid w:val="00681727"/>
    <w:rsid w:val="006820CE"/>
    <w:rsid w:val="006824A4"/>
    <w:rsid w:val="006827B8"/>
    <w:rsid w:val="006827F4"/>
    <w:rsid w:val="00682953"/>
    <w:rsid w:val="00682E2D"/>
    <w:rsid w:val="00684089"/>
    <w:rsid w:val="00684497"/>
    <w:rsid w:val="00684B05"/>
    <w:rsid w:val="00684F09"/>
    <w:rsid w:val="00684FA5"/>
    <w:rsid w:val="00685E09"/>
    <w:rsid w:val="00686611"/>
    <w:rsid w:val="00686FAB"/>
    <w:rsid w:val="0068706E"/>
    <w:rsid w:val="006909F8"/>
    <w:rsid w:val="00693B1C"/>
    <w:rsid w:val="00694198"/>
    <w:rsid w:val="00695872"/>
    <w:rsid w:val="00695A2F"/>
    <w:rsid w:val="006961ED"/>
    <w:rsid w:val="00696C26"/>
    <w:rsid w:val="00696F04"/>
    <w:rsid w:val="00697547"/>
    <w:rsid w:val="00697D9B"/>
    <w:rsid w:val="00697E29"/>
    <w:rsid w:val="006A0931"/>
    <w:rsid w:val="006A155F"/>
    <w:rsid w:val="006A1938"/>
    <w:rsid w:val="006A1B9A"/>
    <w:rsid w:val="006A2210"/>
    <w:rsid w:val="006A2C7B"/>
    <w:rsid w:val="006A47D0"/>
    <w:rsid w:val="006A4B74"/>
    <w:rsid w:val="006A54AB"/>
    <w:rsid w:val="006A5658"/>
    <w:rsid w:val="006A5AD5"/>
    <w:rsid w:val="006A5C0D"/>
    <w:rsid w:val="006A5CB3"/>
    <w:rsid w:val="006A7AF9"/>
    <w:rsid w:val="006B0106"/>
    <w:rsid w:val="006B04F7"/>
    <w:rsid w:val="006B0A47"/>
    <w:rsid w:val="006B10B4"/>
    <w:rsid w:val="006B21ED"/>
    <w:rsid w:val="006B222E"/>
    <w:rsid w:val="006B2FBA"/>
    <w:rsid w:val="006B4995"/>
    <w:rsid w:val="006B4EDE"/>
    <w:rsid w:val="006B61D6"/>
    <w:rsid w:val="006C00D3"/>
    <w:rsid w:val="006C03D9"/>
    <w:rsid w:val="006C0EA0"/>
    <w:rsid w:val="006C10FD"/>
    <w:rsid w:val="006C1504"/>
    <w:rsid w:val="006C480C"/>
    <w:rsid w:val="006C4F0C"/>
    <w:rsid w:val="006C5267"/>
    <w:rsid w:val="006C5518"/>
    <w:rsid w:val="006C56FA"/>
    <w:rsid w:val="006C615E"/>
    <w:rsid w:val="006C7024"/>
    <w:rsid w:val="006C7BF0"/>
    <w:rsid w:val="006D04DC"/>
    <w:rsid w:val="006D0625"/>
    <w:rsid w:val="006D07D5"/>
    <w:rsid w:val="006D11A1"/>
    <w:rsid w:val="006D382C"/>
    <w:rsid w:val="006D3AA2"/>
    <w:rsid w:val="006D5A37"/>
    <w:rsid w:val="006E0839"/>
    <w:rsid w:val="006E1879"/>
    <w:rsid w:val="006E1E6E"/>
    <w:rsid w:val="006E470A"/>
    <w:rsid w:val="006E5511"/>
    <w:rsid w:val="006E55B6"/>
    <w:rsid w:val="006E5FA2"/>
    <w:rsid w:val="006E6B57"/>
    <w:rsid w:val="006E6FF4"/>
    <w:rsid w:val="006F05CA"/>
    <w:rsid w:val="006F1027"/>
    <w:rsid w:val="006F1108"/>
    <w:rsid w:val="006F13E6"/>
    <w:rsid w:val="006F1A81"/>
    <w:rsid w:val="006F2088"/>
    <w:rsid w:val="006F303E"/>
    <w:rsid w:val="006F31AE"/>
    <w:rsid w:val="006F482A"/>
    <w:rsid w:val="006F53CF"/>
    <w:rsid w:val="006F556E"/>
    <w:rsid w:val="006F6147"/>
    <w:rsid w:val="006F72C2"/>
    <w:rsid w:val="00700549"/>
    <w:rsid w:val="007009B4"/>
    <w:rsid w:val="00701A6E"/>
    <w:rsid w:val="00701A73"/>
    <w:rsid w:val="00702E6A"/>
    <w:rsid w:val="00703467"/>
    <w:rsid w:val="0070362E"/>
    <w:rsid w:val="007048C6"/>
    <w:rsid w:val="00707567"/>
    <w:rsid w:val="00710A26"/>
    <w:rsid w:val="007113AF"/>
    <w:rsid w:val="00711E35"/>
    <w:rsid w:val="00711FAE"/>
    <w:rsid w:val="00712897"/>
    <w:rsid w:val="00712A5F"/>
    <w:rsid w:val="00712BE4"/>
    <w:rsid w:val="007139A5"/>
    <w:rsid w:val="00714307"/>
    <w:rsid w:val="007148A5"/>
    <w:rsid w:val="00714F23"/>
    <w:rsid w:val="0071570E"/>
    <w:rsid w:val="00715DF6"/>
    <w:rsid w:val="00715EC5"/>
    <w:rsid w:val="007165FC"/>
    <w:rsid w:val="00716E19"/>
    <w:rsid w:val="00716ED4"/>
    <w:rsid w:val="00717FA9"/>
    <w:rsid w:val="0072054E"/>
    <w:rsid w:val="0072119A"/>
    <w:rsid w:val="007217EF"/>
    <w:rsid w:val="007219C3"/>
    <w:rsid w:val="00721B39"/>
    <w:rsid w:val="00722DA5"/>
    <w:rsid w:val="00722DBE"/>
    <w:rsid w:val="00723DB0"/>
    <w:rsid w:val="007241CA"/>
    <w:rsid w:val="007243D3"/>
    <w:rsid w:val="00724F47"/>
    <w:rsid w:val="007255ED"/>
    <w:rsid w:val="00725A94"/>
    <w:rsid w:val="00725FEB"/>
    <w:rsid w:val="0072700B"/>
    <w:rsid w:val="007302D5"/>
    <w:rsid w:val="00731115"/>
    <w:rsid w:val="007312CC"/>
    <w:rsid w:val="00731709"/>
    <w:rsid w:val="00731AD5"/>
    <w:rsid w:val="00732A54"/>
    <w:rsid w:val="00733233"/>
    <w:rsid w:val="00733D24"/>
    <w:rsid w:val="00734250"/>
    <w:rsid w:val="00734734"/>
    <w:rsid w:val="00735A7F"/>
    <w:rsid w:val="00736087"/>
    <w:rsid w:val="00736091"/>
    <w:rsid w:val="00736C95"/>
    <w:rsid w:val="00737610"/>
    <w:rsid w:val="00737895"/>
    <w:rsid w:val="00737BAA"/>
    <w:rsid w:val="00740762"/>
    <w:rsid w:val="00740D58"/>
    <w:rsid w:val="007410D7"/>
    <w:rsid w:val="007416E2"/>
    <w:rsid w:val="00741EBF"/>
    <w:rsid w:val="007425E9"/>
    <w:rsid w:val="007443CD"/>
    <w:rsid w:val="00745596"/>
    <w:rsid w:val="00747C7A"/>
    <w:rsid w:val="007503F2"/>
    <w:rsid w:val="00750755"/>
    <w:rsid w:val="00751810"/>
    <w:rsid w:val="00751A72"/>
    <w:rsid w:val="00751DC4"/>
    <w:rsid w:val="007526CC"/>
    <w:rsid w:val="00753E98"/>
    <w:rsid w:val="007557C0"/>
    <w:rsid w:val="00755C44"/>
    <w:rsid w:val="0075779D"/>
    <w:rsid w:val="007600DE"/>
    <w:rsid w:val="007604D8"/>
    <w:rsid w:val="00760C4C"/>
    <w:rsid w:val="00760C56"/>
    <w:rsid w:val="00762446"/>
    <w:rsid w:val="00762CB8"/>
    <w:rsid w:val="00762D6C"/>
    <w:rsid w:val="00763A80"/>
    <w:rsid w:val="0076441D"/>
    <w:rsid w:val="007659CA"/>
    <w:rsid w:val="007659E7"/>
    <w:rsid w:val="007662BE"/>
    <w:rsid w:val="00767AAD"/>
    <w:rsid w:val="00767C3E"/>
    <w:rsid w:val="00770518"/>
    <w:rsid w:val="00770E65"/>
    <w:rsid w:val="00771076"/>
    <w:rsid w:val="007721D3"/>
    <w:rsid w:val="00772BFF"/>
    <w:rsid w:val="0077454B"/>
    <w:rsid w:val="007746D6"/>
    <w:rsid w:val="00777C7D"/>
    <w:rsid w:val="007803F3"/>
    <w:rsid w:val="007807AC"/>
    <w:rsid w:val="00781932"/>
    <w:rsid w:val="00782130"/>
    <w:rsid w:val="007826A4"/>
    <w:rsid w:val="00782BBE"/>
    <w:rsid w:val="00782F7C"/>
    <w:rsid w:val="00783002"/>
    <w:rsid w:val="00783611"/>
    <w:rsid w:val="0078472C"/>
    <w:rsid w:val="007854EE"/>
    <w:rsid w:val="00785BE1"/>
    <w:rsid w:val="0078680C"/>
    <w:rsid w:val="00787276"/>
    <w:rsid w:val="00787688"/>
    <w:rsid w:val="00792312"/>
    <w:rsid w:val="007923C0"/>
    <w:rsid w:val="00792777"/>
    <w:rsid w:val="007928A0"/>
    <w:rsid w:val="00792927"/>
    <w:rsid w:val="0079424E"/>
    <w:rsid w:val="00794307"/>
    <w:rsid w:val="0079455B"/>
    <w:rsid w:val="00794837"/>
    <w:rsid w:val="0079589D"/>
    <w:rsid w:val="0079621C"/>
    <w:rsid w:val="00797EBE"/>
    <w:rsid w:val="007A093C"/>
    <w:rsid w:val="007A0B91"/>
    <w:rsid w:val="007A1897"/>
    <w:rsid w:val="007A25A6"/>
    <w:rsid w:val="007A2EE7"/>
    <w:rsid w:val="007A3496"/>
    <w:rsid w:val="007A3EE8"/>
    <w:rsid w:val="007A40EB"/>
    <w:rsid w:val="007A4490"/>
    <w:rsid w:val="007A48E2"/>
    <w:rsid w:val="007A50AC"/>
    <w:rsid w:val="007A53CF"/>
    <w:rsid w:val="007A550E"/>
    <w:rsid w:val="007A5E23"/>
    <w:rsid w:val="007A71C0"/>
    <w:rsid w:val="007A7D5F"/>
    <w:rsid w:val="007B04F1"/>
    <w:rsid w:val="007B0B1D"/>
    <w:rsid w:val="007B10A2"/>
    <w:rsid w:val="007B1348"/>
    <w:rsid w:val="007B15A7"/>
    <w:rsid w:val="007B15BD"/>
    <w:rsid w:val="007B187C"/>
    <w:rsid w:val="007B2035"/>
    <w:rsid w:val="007B32F5"/>
    <w:rsid w:val="007B38A1"/>
    <w:rsid w:val="007B39D5"/>
    <w:rsid w:val="007B7108"/>
    <w:rsid w:val="007C0A39"/>
    <w:rsid w:val="007C114D"/>
    <w:rsid w:val="007C1481"/>
    <w:rsid w:val="007C1D80"/>
    <w:rsid w:val="007C2EB1"/>
    <w:rsid w:val="007C2F1C"/>
    <w:rsid w:val="007C2FFE"/>
    <w:rsid w:val="007C3A08"/>
    <w:rsid w:val="007C3FAB"/>
    <w:rsid w:val="007C48F8"/>
    <w:rsid w:val="007C5440"/>
    <w:rsid w:val="007C553E"/>
    <w:rsid w:val="007C5E67"/>
    <w:rsid w:val="007D07A6"/>
    <w:rsid w:val="007D0B92"/>
    <w:rsid w:val="007D1172"/>
    <w:rsid w:val="007D2075"/>
    <w:rsid w:val="007D2FA2"/>
    <w:rsid w:val="007D301E"/>
    <w:rsid w:val="007D50F6"/>
    <w:rsid w:val="007D7308"/>
    <w:rsid w:val="007D7790"/>
    <w:rsid w:val="007E0B37"/>
    <w:rsid w:val="007E15AA"/>
    <w:rsid w:val="007E17B7"/>
    <w:rsid w:val="007E2030"/>
    <w:rsid w:val="007E2242"/>
    <w:rsid w:val="007E2A42"/>
    <w:rsid w:val="007E4029"/>
    <w:rsid w:val="007E48E2"/>
    <w:rsid w:val="007E5552"/>
    <w:rsid w:val="007E56F0"/>
    <w:rsid w:val="007E5A37"/>
    <w:rsid w:val="007E6488"/>
    <w:rsid w:val="007E6E2A"/>
    <w:rsid w:val="007E6E82"/>
    <w:rsid w:val="007E6FF4"/>
    <w:rsid w:val="007F0EFA"/>
    <w:rsid w:val="007F1DEB"/>
    <w:rsid w:val="007F1FB9"/>
    <w:rsid w:val="007F24DE"/>
    <w:rsid w:val="007F2F22"/>
    <w:rsid w:val="007F4E9B"/>
    <w:rsid w:val="007F4F30"/>
    <w:rsid w:val="007F563C"/>
    <w:rsid w:val="007F6176"/>
    <w:rsid w:val="007F631D"/>
    <w:rsid w:val="007F70D7"/>
    <w:rsid w:val="007F7A2E"/>
    <w:rsid w:val="007F7AE7"/>
    <w:rsid w:val="008001A9"/>
    <w:rsid w:val="008012DD"/>
    <w:rsid w:val="0080289D"/>
    <w:rsid w:val="00803684"/>
    <w:rsid w:val="008039FA"/>
    <w:rsid w:val="00803E51"/>
    <w:rsid w:val="008045DD"/>
    <w:rsid w:val="00804DC7"/>
    <w:rsid w:val="00804EDE"/>
    <w:rsid w:val="00805592"/>
    <w:rsid w:val="00806A63"/>
    <w:rsid w:val="008079F6"/>
    <w:rsid w:val="00807E77"/>
    <w:rsid w:val="00810556"/>
    <w:rsid w:val="0081169A"/>
    <w:rsid w:val="00811EA1"/>
    <w:rsid w:val="00811F59"/>
    <w:rsid w:val="008123A4"/>
    <w:rsid w:val="008128EB"/>
    <w:rsid w:val="00813AA6"/>
    <w:rsid w:val="00813E57"/>
    <w:rsid w:val="0081402E"/>
    <w:rsid w:val="008147E7"/>
    <w:rsid w:val="008155E1"/>
    <w:rsid w:val="00815E8B"/>
    <w:rsid w:val="00815F73"/>
    <w:rsid w:val="008162E4"/>
    <w:rsid w:val="0081666D"/>
    <w:rsid w:val="008206A3"/>
    <w:rsid w:val="00820743"/>
    <w:rsid w:val="008218EE"/>
    <w:rsid w:val="00821F88"/>
    <w:rsid w:val="008224A9"/>
    <w:rsid w:val="008229BA"/>
    <w:rsid w:val="0082308E"/>
    <w:rsid w:val="00823D37"/>
    <w:rsid w:val="008245D5"/>
    <w:rsid w:val="00825475"/>
    <w:rsid w:val="00825B9D"/>
    <w:rsid w:val="00826E59"/>
    <w:rsid w:val="00827BA9"/>
    <w:rsid w:val="00827C99"/>
    <w:rsid w:val="00831A46"/>
    <w:rsid w:val="008339D7"/>
    <w:rsid w:val="00833D51"/>
    <w:rsid w:val="00834DB5"/>
    <w:rsid w:val="0083622A"/>
    <w:rsid w:val="00840165"/>
    <w:rsid w:val="0084019C"/>
    <w:rsid w:val="0084032B"/>
    <w:rsid w:val="008419C8"/>
    <w:rsid w:val="00841DAC"/>
    <w:rsid w:val="008424DB"/>
    <w:rsid w:val="00843348"/>
    <w:rsid w:val="00843738"/>
    <w:rsid w:val="008440F2"/>
    <w:rsid w:val="00844449"/>
    <w:rsid w:val="00845257"/>
    <w:rsid w:val="0084563F"/>
    <w:rsid w:val="00845F64"/>
    <w:rsid w:val="00846045"/>
    <w:rsid w:val="008461D3"/>
    <w:rsid w:val="008464CD"/>
    <w:rsid w:val="00847564"/>
    <w:rsid w:val="008475B8"/>
    <w:rsid w:val="008477C6"/>
    <w:rsid w:val="0084799D"/>
    <w:rsid w:val="00847E96"/>
    <w:rsid w:val="00850264"/>
    <w:rsid w:val="00850BF6"/>
    <w:rsid w:val="00851419"/>
    <w:rsid w:val="00851C5D"/>
    <w:rsid w:val="00852DFF"/>
    <w:rsid w:val="00852EBB"/>
    <w:rsid w:val="0085304E"/>
    <w:rsid w:val="008530EB"/>
    <w:rsid w:val="00853FB4"/>
    <w:rsid w:val="0085481F"/>
    <w:rsid w:val="00855508"/>
    <w:rsid w:val="00855617"/>
    <w:rsid w:val="00855CE6"/>
    <w:rsid w:val="00855E09"/>
    <w:rsid w:val="00855E24"/>
    <w:rsid w:val="008567E7"/>
    <w:rsid w:val="00857F1C"/>
    <w:rsid w:val="008603D0"/>
    <w:rsid w:val="00860909"/>
    <w:rsid w:val="00860D52"/>
    <w:rsid w:val="00862DA4"/>
    <w:rsid w:val="0086329C"/>
    <w:rsid w:val="00863374"/>
    <w:rsid w:val="00863E9E"/>
    <w:rsid w:val="008643D7"/>
    <w:rsid w:val="0086448B"/>
    <w:rsid w:val="00864DD5"/>
    <w:rsid w:val="00865EC7"/>
    <w:rsid w:val="00870393"/>
    <w:rsid w:val="00870BF5"/>
    <w:rsid w:val="00870F89"/>
    <w:rsid w:val="0087139C"/>
    <w:rsid w:val="00872CA7"/>
    <w:rsid w:val="00872CC9"/>
    <w:rsid w:val="00873CBF"/>
    <w:rsid w:val="00874509"/>
    <w:rsid w:val="00876460"/>
    <w:rsid w:val="00876589"/>
    <w:rsid w:val="00876B64"/>
    <w:rsid w:val="0087717F"/>
    <w:rsid w:val="008776DA"/>
    <w:rsid w:val="00880C9D"/>
    <w:rsid w:val="0088176D"/>
    <w:rsid w:val="00882674"/>
    <w:rsid w:val="00882DD4"/>
    <w:rsid w:val="0088450B"/>
    <w:rsid w:val="0088484E"/>
    <w:rsid w:val="00884D40"/>
    <w:rsid w:val="008853C8"/>
    <w:rsid w:val="00886325"/>
    <w:rsid w:val="00886563"/>
    <w:rsid w:val="008912B2"/>
    <w:rsid w:val="008915EB"/>
    <w:rsid w:val="008925F0"/>
    <w:rsid w:val="008934AA"/>
    <w:rsid w:val="008940FC"/>
    <w:rsid w:val="00895F3A"/>
    <w:rsid w:val="00896986"/>
    <w:rsid w:val="00896AE5"/>
    <w:rsid w:val="00896C1C"/>
    <w:rsid w:val="00897A12"/>
    <w:rsid w:val="00897A96"/>
    <w:rsid w:val="008A160B"/>
    <w:rsid w:val="008A1AC3"/>
    <w:rsid w:val="008A1F64"/>
    <w:rsid w:val="008A20E8"/>
    <w:rsid w:val="008A3114"/>
    <w:rsid w:val="008A3133"/>
    <w:rsid w:val="008A4116"/>
    <w:rsid w:val="008A4734"/>
    <w:rsid w:val="008A4AC3"/>
    <w:rsid w:val="008A556F"/>
    <w:rsid w:val="008A5A60"/>
    <w:rsid w:val="008A5CA4"/>
    <w:rsid w:val="008A6E32"/>
    <w:rsid w:val="008A7068"/>
    <w:rsid w:val="008A7A85"/>
    <w:rsid w:val="008A7B1A"/>
    <w:rsid w:val="008B0689"/>
    <w:rsid w:val="008B172E"/>
    <w:rsid w:val="008B1E86"/>
    <w:rsid w:val="008B4C9F"/>
    <w:rsid w:val="008B5146"/>
    <w:rsid w:val="008B56BB"/>
    <w:rsid w:val="008B5D4A"/>
    <w:rsid w:val="008B61F7"/>
    <w:rsid w:val="008B64FA"/>
    <w:rsid w:val="008B6A58"/>
    <w:rsid w:val="008B7207"/>
    <w:rsid w:val="008B7799"/>
    <w:rsid w:val="008B78D1"/>
    <w:rsid w:val="008B7C80"/>
    <w:rsid w:val="008C0F38"/>
    <w:rsid w:val="008C0F52"/>
    <w:rsid w:val="008C13EC"/>
    <w:rsid w:val="008C1F2B"/>
    <w:rsid w:val="008C2279"/>
    <w:rsid w:val="008C2BF5"/>
    <w:rsid w:val="008C2FE2"/>
    <w:rsid w:val="008C31A9"/>
    <w:rsid w:val="008C4130"/>
    <w:rsid w:val="008C42E1"/>
    <w:rsid w:val="008C53A8"/>
    <w:rsid w:val="008C5C03"/>
    <w:rsid w:val="008C5E49"/>
    <w:rsid w:val="008C605F"/>
    <w:rsid w:val="008C631A"/>
    <w:rsid w:val="008C680F"/>
    <w:rsid w:val="008C68DA"/>
    <w:rsid w:val="008C69E8"/>
    <w:rsid w:val="008C69F9"/>
    <w:rsid w:val="008C6D96"/>
    <w:rsid w:val="008C6FD5"/>
    <w:rsid w:val="008D01D9"/>
    <w:rsid w:val="008D1372"/>
    <w:rsid w:val="008D1B75"/>
    <w:rsid w:val="008D306A"/>
    <w:rsid w:val="008D5D4C"/>
    <w:rsid w:val="008D703A"/>
    <w:rsid w:val="008D752B"/>
    <w:rsid w:val="008D7CD0"/>
    <w:rsid w:val="008E0082"/>
    <w:rsid w:val="008E1B04"/>
    <w:rsid w:val="008E1D27"/>
    <w:rsid w:val="008E2575"/>
    <w:rsid w:val="008E2F00"/>
    <w:rsid w:val="008E2FA8"/>
    <w:rsid w:val="008E3D31"/>
    <w:rsid w:val="008E485D"/>
    <w:rsid w:val="008E4A5F"/>
    <w:rsid w:val="008E4D2A"/>
    <w:rsid w:val="008E5989"/>
    <w:rsid w:val="008E6DA0"/>
    <w:rsid w:val="008E7E6C"/>
    <w:rsid w:val="008F1E62"/>
    <w:rsid w:val="008F2E2D"/>
    <w:rsid w:val="008F3300"/>
    <w:rsid w:val="008F3703"/>
    <w:rsid w:val="008F3F54"/>
    <w:rsid w:val="008F5AA6"/>
    <w:rsid w:val="008F5B6D"/>
    <w:rsid w:val="008F68DF"/>
    <w:rsid w:val="008F7006"/>
    <w:rsid w:val="008F7C8B"/>
    <w:rsid w:val="00900380"/>
    <w:rsid w:val="009019BF"/>
    <w:rsid w:val="00901A32"/>
    <w:rsid w:val="00901E80"/>
    <w:rsid w:val="00901F97"/>
    <w:rsid w:val="00902A44"/>
    <w:rsid w:val="00902BCA"/>
    <w:rsid w:val="009030D3"/>
    <w:rsid w:val="00903887"/>
    <w:rsid w:val="00903F9B"/>
    <w:rsid w:val="00903FEE"/>
    <w:rsid w:val="00905063"/>
    <w:rsid w:val="00905263"/>
    <w:rsid w:val="0090607A"/>
    <w:rsid w:val="009070D9"/>
    <w:rsid w:val="00907324"/>
    <w:rsid w:val="009079FB"/>
    <w:rsid w:val="0091230E"/>
    <w:rsid w:val="009123DD"/>
    <w:rsid w:val="00912DFF"/>
    <w:rsid w:val="009131A1"/>
    <w:rsid w:val="00913219"/>
    <w:rsid w:val="009137FF"/>
    <w:rsid w:val="00914D1D"/>
    <w:rsid w:val="00914FC1"/>
    <w:rsid w:val="00916046"/>
    <w:rsid w:val="009167B3"/>
    <w:rsid w:val="009167B8"/>
    <w:rsid w:val="00917875"/>
    <w:rsid w:val="0092072F"/>
    <w:rsid w:val="00921736"/>
    <w:rsid w:val="00921FC1"/>
    <w:rsid w:val="00922461"/>
    <w:rsid w:val="00922A6B"/>
    <w:rsid w:val="00922B0F"/>
    <w:rsid w:val="00924292"/>
    <w:rsid w:val="009249F1"/>
    <w:rsid w:val="00925165"/>
    <w:rsid w:val="00925191"/>
    <w:rsid w:val="009260CB"/>
    <w:rsid w:val="00926D18"/>
    <w:rsid w:val="00926E7E"/>
    <w:rsid w:val="00926FD4"/>
    <w:rsid w:val="00927C3E"/>
    <w:rsid w:val="00930D2D"/>
    <w:rsid w:val="00931520"/>
    <w:rsid w:val="00933AC4"/>
    <w:rsid w:val="00933F1F"/>
    <w:rsid w:val="00934D3E"/>
    <w:rsid w:val="0093770C"/>
    <w:rsid w:val="009379F0"/>
    <w:rsid w:val="00941A59"/>
    <w:rsid w:val="00942512"/>
    <w:rsid w:val="00942A3D"/>
    <w:rsid w:val="00943074"/>
    <w:rsid w:val="00943161"/>
    <w:rsid w:val="009440F6"/>
    <w:rsid w:val="00944E83"/>
    <w:rsid w:val="009469D1"/>
    <w:rsid w:val="00946E41"/>
    <w:rsid w:val="00947D53"/>
    <w:rsid w:val="00947E36"/>
    <w:rsid w:val="00954990"/>
    <w:rsid w:val="00955EE0"/>
    <w:rsid w:val="009573CC"/>
    <w:rsid w:val="009574A6"/>
    <w:rsid w:val="0095753A"/>
    <w:rsid w:val="00960E51"/>
    <w:rsid w:val="00960FD5"/>
    <w:rsid w:val="00961886"/>
    <w:rsid w:val="009629DC"/>
    <w:rsid w:val="009629E1"/>
    <w:rsid w:val="00963964"/>
    <w:rsid w:val="00963CD4"/>
    <w:rsid w:val="009649A0"/>
    <w:rsid w:val="00965074"/>
    <w:rsid w:val="0096569B"/>
    <w:rsid w:val="00966CB6"/>
    <w:rsid w:val="00966DCE"/>
    <w:rsid w:val="00966ECF"/>
    <w:rsid w:val="00970699"/>
    <w:rsid w:val="009725A6"/>
    <w:rsid w:val="0097275E"/>
    <w:rsid w:val="00973D3F"/>
    <w:rsid w:val="00974380"/>
    <w:rsid w:val="00974499"/>
    <w:rsid w:val="00975089"/>
    <w:rsid w:val="00975C9F"/>
    <w:rsid w:val="00976207"/>
    <w:rsid w:val="009779E1"/>
    <w:rsid w:val="0098061B"/>
    <w:rsid w:val="00982E5D"/>
    <w:rsid w:val="0098374D"/>
    <w:rsid w:val="009839A7"/>
    <w:rsid w:val="00984968"/>
    <w:rsid w:val="00984F92"/>
    <w:rsid w:val="00985A3A"/>
    <w:rsid w:val="00986B17"/>
    <w:rsid w:val="00986EA7"/>
    <w:rsid w:val="0098706D"/>
    <w:rsid w:val="00987A7B"/>
    <w:rsid w:val="009909D6"/>
    <w:rsid w:val="009909DF"/>
    <w:rsid w:val="009911D4"/>
    <w:rsid w:val="00991F5B"/>
    <w:rsid w:val="00992AFE"/>
    <w:rsid w:val="00992BD4"/>
    <w:rsid w:val="009930A2"/>
    <w:rsid w:val="009931C9"/>
    <w:rsid w:val="00993ED3"/>
    <w:rsid w:val="009944D9"/>
    <w:rsid w:val="0099474B"/>
    <w:rsid w:val="00995B9D"/>
    <w:rsid w:val="00995EE4"/>
    <w:rsid w:val="009A00A2"/>
    <w:rsid w:val="009A0555"/>
    <w:rsid w:val="009A05D8"/>
    <w:rsid w:val="009A25A4"/>
    <w:rsid w:val="009A4721"/>
    <w:rsid w:val="009A4EB5"/>
    <w:rsid w:val="009A5A17"/>
    <w:rsid w:val="009A5CFA"/>
    <w:rsid w:val="009A66F6"/>
    <w:rsid w:val="009A673A"/>
    <w:rsid w:val="009B04AE"/>
    <w:rsid w:val="009B0B8E"/>
    <w:rsid w:val="009B1847"/>
    <w:rsid w:val="009B2393"/>
    <w:rsid w:val="009B3D8B"/>
    <w:rsid w:val="009B43E9"/>
    <w:rsid w:val="009B580D"/>
    <w:rsid w:val="009B5B42"/>
    <w:rsid w:val="009B61ED"/>
    <w:rsid w:val="009B79DA"/>
    <w:rsid w:val="009C123E"/>
    <w:rsid w:val="009C1798"/>
    <w:rsid w:val="009C2010"/>
    <w:rsid w:val="009C2693"/>
    <w:rsid w:val="009C41AA"/>
    <w:rsid w:val="009C498D"/>
    <w:rsid w:val="009C6B2E"/>
    <w:rsid w:val="009C73E4"/>
    <w:rsid w:val="009C7B35"/>
    <w:rsid w:val="009D030B"/>
    <w:rsid w:val="009D12C0"/>
    <w:rsid w:val="009D141B"/>
    <w:rsid w:val="009D153C"/>
    <w:rsid w:val="009D2AD0"/>
    <w:rsid w:val="009D2D2D"/>
    <w:rsid w:val="009D301F"/>
    <w:rsid w:val="009D4F66"/>
    <w:rsid w:val="009D4F88"/>
    <w:rsid w:val="009D530B"/>
    <w:rsid w:val="009D56E5"/>
    <w:rsid w:val="009D7EF5"/>
    <w:rsid w:val="009E064F"/>
    <w:rsid w:val="009E24AA"/>
    <w:rsid w:val="009E26E7"/>
    <w:rsid w:val="009E2DAD"/>
    <w:rsid w:val="009E3A07"/>
    <w:rsid w:val="009E3B80"/>
    <w:rsid w:val="009E55E8"/>
    <w:rsid w:val="009E5D6C"/>
    <w:rsid w:val="009E6AF3"/>
    <w:rsid w:val="009F0FFD"/>
    <w:rsid w:val="009F1066"/>
    <w:rsid w:val="009F12AA"/>
    <w:rsid w:val="009F1BD0"/>
    <w:rsid w:val="009F2C47"/>
    <w:rsid w:val="009F3294"/>
    <w:rsid w:val="009F3955"/>
    <w:rsid w:val="009F3E16"/>
    <w:rsid w:val="009F445E"/>
    <w:rsid w:val="009F4AD7"/>
    <w:rsid w:val="009F4BF9"/>
    <w:rsid w:val="009F541C"/>
    <w:rsid w:val="009F56B4"/>
    <w:rsid w:val="009F5A2C"/>
    <w:rsid w:val="009F5B9B"/>
    <w:rsid w:val="009F6468"/>
    <w:rsid w:val="009F7178"/>
    <w:rsid w:val="009F77A6"/>
    <w:rsid w:val="009F7A97"/>
    <w:rsid w:val="00A02754"/>
    <w:rsid w:val="00A027C7"/>
    <w:rsid w:val="00A041E0"/>
    <w:rsid w:val="00A04255"/>
    <w:rsid w:val="00A04B12"/>
    <w:rsid w:val="00A04E4B"/>
    <w:rsid w:val="00A061BE"/>
    <w:rsid w:val="00A0663D"/>
    <w:rsid w:val="00A06B5E"/>
    <w:rsid w:val="00A06EC6"/>
    <w:rsid w:val="00A078D1"/>
    <w:rsid w:val="00A07BA5"/>
    <w:rsid w:val="00A07DBD"/>
    <w:rsid w:val="00A07E2D"/>
    <w:rsid w:val="00A10CB1"/>
    <w:rsid w:val="00A1344D"/>
    <w:rsid w:val="00A140F6"/>
    <w:rsid w:val="00A14745"/>
    <w:rsid w:val="00A14CDA"/>
    <w:rsid w:val="00A15927"/>
    <w:rsid w:val="00A16156"/>
    <w:rsid w:val="00A1675E"/>
    <w:rsid w:val="00A16ADC"/>
    <w:rsid w:val="00A16AED"/>
    <w:rsid w:val="00A17648"/>
    <w:rsid w:val="00A2109B"/>
    <w:rsid w:val="00A21416"/>
    <w:rsid w:val="00A215E9"/>
    <w:rsid w:val="00A21D26"/>
    <w:rsid w:val="00A22D36"/>
    <w:rsid w:val="00A232E0"/>
    <w:rsid w:val="00A23554"/>
    <w:rsid w:val="00A23E01"/>
    <w:rsid w:val="00A2473D"/>
    <w:rsid w:val="00A24E83"/>
    <w:rsid w:val="00A263FC"/>
    <w:rsid w:val="00A2720D"/>
    <w:rsid w:val="00A275AB"/>
    <w:rsid w:val="00A27DAD"/>
    <w:rsid w:val="00A27EF8"/>
    <w:rsid w:val="00A31007"/>
    <w:rsid w:val="00A31871"/>
    <w:rsid w:val="00A31F6F"/>
    <w:rsid w:val="00A3225A"/>
    <w:rsid w:val="00A33012"/>
    <w:rsid w:val="00A34AB0"/>
    <w:rsid w:val="00A355FB"/>
    <w:rsid w:val="00A3740F"/>
    <w:rsid w:val="00A3749E"/>
    <w:rsid w:val="00A37D6D"/>
    <w:rsid w:val="00A40D54"/>
    <w:rsid w:val="00A42322"/>
    <w:rsid w:val="00A42F6C"/>
    <w:rsid w:val="00A4323F"/>
    <w:rsid w:val="00A43D34"/>
    <w:rsid w:val="00A44025"/>
    <w:rsid w:val="00A44416"/>
    <w:rsid w:val="00A44604"/>
    <w:rsid w:val="00A44815"/>
    <w:rsid w:val="00A44C8D"/>
    <w:rsid w:val="00A454A5"/>
    <w:rsid w:val="00A46409"/>
    <w:rsid w:val="00A46807"/>
    <w:rsid w:val="00A47F37"/>
    <w:rsid w:val="00A50DEF"/>
    <w:rsid w:val="00A52039"/>
    <w:rsid w:val="00A52B65"/>
    <w:rsid w:val="00A52DCC"/>
    <w:rsid w:val="00A53151"/>
    <w:rsid w:val="00A5424E"/>
    <w:rsid w:val="00A554FF"/>
    <w:rsid w:val="00A55623"/>
    <w:rsid w:val="00A55F7D"/>
    <w:rsid w:val="00A56207"/>
    <w:rsid w:val="00A5623E"/>
    <w:rsid w:val="00A5726A"/>
    <w:rsid w:val="00A6000C"/>
    <w:rsid w:val="00A60271"/>
    <w:rsid w:val="00A6069C"/>
    <w:rsid w:val="00A60895"/>
    <w:rsid w:val="00A6262A"/>
    <w:rsid w:val="00A64FC8"/>
    <w:rsid w:val="00A651F5"/>
    <w:rsid w:val="00A66156"/>
    <w:rsid w:val="00A66BAA"/>
    <w:rsid w:val="00A672D0"/>
    <w:rsid w:val="00A6777A"/>
    <w:rsid w:val="00A67B36"/>
    <w:rsid w:val="00A705F3"/>
    <w:rsid w:val="00A71042"/>
    <w:rsid w:val="00A71A5B"/>
    <w:rsid w:val="00A722F2"/>
    <w:rsid w:val="00A723DB"/>
    <w:rsid w:val="00A73144"/>
    <w:rsid w:val="00A73D63"/>
    <w:rsid w:val="00A74630"/>
    <w:rsid w:val="00A755D8"/>
    <w:rsid w:val="00A7720B"/>
    <w:rsid w:val="00A80FEE"/>
    <w:rsid w:val="00A81771"/>
    <w:rsid w:val="00A823E2"/>
    <w:rsid w:val="00A83496"/>
    <w:rsid w:val="00A8405C"/>
    <w:rsid w:val="00A8499E"/>
    <w:rsid w:val="00A84D3C"/>
    <w:rsid w:val="00A85678"/>
    <w:rsid w:val="00A86462"/>
    <w:rsid w:val="00A87A55"/>
    <w:rsid w:val="00A87C90"/>
    <w:rsid w:val="00A901A0"/>
    <w:rsid w:val="00A90264"/>
    <w:rsid w:val="00A91CEE"/>
    <w:rsid w:val="00A94252"/>
    <w:rsid w:val="00A94F3E"/>
    <w:rsid w:val="00A96017"/>
    <w:rsid w:val="00A962D8"/>
    <w:rsid w:val="00A9724F"/>
    <w:rsid w:val="00A97FA0"/>
    <w:rsid w:val="00AA02B5"/>
    <w:rsid w:val="00AA0306"/>
    <w:rsid w:val="00AA0CF4"/>
    <w:rsid w:val="00AA1E6C"/>
    <w:rsid w:val="00AA20C8"/>
    <w:rsid w:val="00AA2692"/>
    <w:rsid w:val="00AA2C3A"/>
    <w:rsid w:val="00AA3216"/>
    <w:rsid w:val="00AA32F2"/>
    <w:rsid w:val="00AA3FC0"/>
    <w:rsid w:val="00AA41F2"/>
    <w:rsid w:val="00AA631A"/>
    <w:rsid w:val="00AB0529"/>
    <w:rsid w:val="00AB0616"/>
    <w:rsid w:val="00AB236B"/>
    <w:rsid w:val="00AB2901"/>
    <w:rsid w:val="00AB2B50"/>
    <w:rsid w:val="00AB2C84"/>
    <w:rsid w:val="00AB2FD6"/>
    <w:rsid w:val="00AB356C"/>
    <w:rsid w:val="00AB37F0"/>
    <w:rsid w:val="00AB5673"/>
    <w:rsid w:val="00AB5845"/>
    <w:rsid w:val="00AB6192"/>
    <w:rsid w:val="00AB61CC"/>
    <w:rsid w:val="00AB6618"/>
    <w:rsid w:val="00AB781D"/>
    <w:rsid w:val="00AB78E5"/>
    <w:rsid w:val="00AC0CC4"/>
    <w:rsid w:val="00AC26B3"/>
    <w:rsid w:val="00AC3691"/>
    <w:rsid w:val="00AC3A27"/>
    <w:rsid w:val="00AC3BA7"/>
    <w:rsid w:val="00AC4086"/>
    <w:rsid w:val="00AC420A"/>
    <w:rsid w:val="00AC4864"/>
    <w:rsid w:val="00AC5714"/>
    <w:rsid w:val="00AC57FC"/>
    <w:rsid w:val="00AC5D70"/>
    <w:rsid w:val="00AC6672"/>
    <w:rsid w:val="00AC7587"/>
    <w:rsid w:val="00AC759C"/>
    <w:rsid w:val="00AC7B31"/>
    <w:rsid w:val="00AD0102"/>
    <w:rsid w:val="00AD0541"/>
    <w:rsid w:val="00AD0B17"/>
    <w:rsid w:val="00AD2005"/>
    <w:rsid w:val="00AD2347"/>
    <w:rsid w:val="00AD2381"/>
    <w:rsid w:val="00AD2BDB"/>
    <w:rsid w:val="00AD2E45"/>
    <w:rsid w:val="00AD3021"/>
    <w:rsid w:val="00AD3026"/>
    <w:rsid w:val="00AD3980"/>
    <w:rsid w:val="00AD4158"/>
    <w:rsid w:val="00AD4414"/>
    <w:rsid w:val="00AD50C7"/>
    <w:rsid w:val="00AD5132"/>
    <w:rsid w:val="00AD5D1D"/>
    <w:rsid w:val="00AD7B0C"/>
    <w:rsid w:val="00AE01E1"/>
    <w:rsid w:val="00AE0A5F"/>
    <w:rsid w:val="00AE119C"/>
    <w:rsid w:val="00AE16E3"/>
    <w:rsid w:val="00AE2B07"/>
    <w:rsid w:val="00AE31FC"/>
    <w:rsid w:val="00AE3D38"/>
    <w:rsid w:val="00AE4842"/>
    <w:rsid w:val="00AE5226"/>
    <w:rsid w:val="00AE561D"/>
    <w:rsid w:val="00AE57B5"/>
    <w:rsid w:val="00AE58BB"/>
    <w:rsid w:val="00AE72E3"/>
    <w:rsid w:val="00AE74E0"/>
    <w:rsid w:val="00AF0A4E"/>
    <w:rsid w:val="00AF1312"/>
    <w:rsid w:val="00AF19F1"/>
    <w:rsid w:val="00AF1F18"/>
    <w:rsid w:val="00AF2BEC"/>
    <w:rsid w:val="00AF399C"/>
    <w:rsid w:val="00AF4247"/>
    <w:rsid w:val="00AF4863"/>
    <w:rsid w:val="00AF504A"/>
    <w:rsid w:val="00AF529A"/>
    <w:rsid w:val="00AF5611"/>
    <w:rsid w:val="00AF5892"/>
    <w:rsid w:val="00AF5AA1"/>
    <w:rsid w:val="00AF6CB5"/>
    <w:rsid w:val="00B00843"/>
    <w:rsid w:val="00B00FEB"/>
    <w:rsid w:val="00B01893"/>
    <w:rsid w:val="00B03086"/>
    <w:rsid w:val="00B03A59"/>
    <w:rsid w:val="00B0486B"/>
    <w:rsid w:val="00B04A4D"/>
    <w:rsid w:val="00B065DC"/>
    <w:rsid w:val="00B067FB"/>
    <w:rsid w:val="00B0715D"/>
    <w:rsid w:val="00B10B7E"/>
    <w:rsid w:val="00B10D13"/>
    <w:rsid w:val="00B120F8"/>
    <w:rsid w:val="00B150D3"/>
    <w:rsid w:val="00B157AC"/>
    <w:rsid w:val="00B159EF"/>
    <w:rsid w:val="00B15BCE"/>
    <w:rsid w:val="00B1667E"/>
    <w:rsid w:val="00B16866"/>
    <w:rsid w:val="00B16E36"/>
    <w:rsid w:val="00B17127"/>
    <w:rsid w:val="00B17B1A"/>
    <w:rsid w:val="00B17C1B"/>
    <w:rsid w:val="00B17E9D"/>
    <w:rsid w:val="00B215E7"/>
    <w:rsid w:val="00B2235C"/>
    <w:rsid w:val="00B2272A"/>
    <w:rsid w:val="00B23521"/>
    <w:rsid w:val="00B248C8"/>
    <w:rsid w:val="00B25FDA"/>
    <w:rsid w:val="00B26809"/>
    <w:rsid w:val="00B27608"/>
    <w:rsid w:val="00B27B13"/>
    <w:rsid w:val="00B27E6D"/>
    <w:rsid w:val="00B306F9"/>
    <w:rsid w:val="00B31D7D"/>
    <w:rsid w:val="00B323BB"/>
    <w:rsid w:val="00B32ADA"/>
    <w:rsid w:val="00B32E62"/>
    <w:rsid w:val="00B33789"/>
    <w:rsid w:val="00B34CCD"/>
    <w:rsid w:val="00B35B8E"/>
    <w:rsid w:val="00B35FB9"/>
    <w:rsid w:val="00B4016B"/>
    <w:rsid w:val="00B406FC"/>
    <w:rsid w:val="00B40E6F"/>
    <w:rsid w:val="00B41445"/>
    <w:rsid w:val="00B419CE"/>
    <w:rsid w:val="00B41E4F"/>
    <w:rsid w:val="00B420B8"/>
    <w:rsid w:val="00B428A6"/>
    <w:rsid w:val="00B42B5B"/>
    <w:rsid w:val="00B42F69"/>
    <w:rsid w:val="00B43105"/>
    <w:rsid w:val="00B43142"/>
    <w:rsid w:val="00B44439"/>
    <w:rsid w:val="00B445BA"/>
    <w:rsid w:val="00B445C2"/>
    <w:rsid w:val="00B44BFB"/>
    <w:rsid w:val="00B44E6D"/>
    <w:rsid w:val="00B44F37"/>
    <w:rsid w:val="00B453A4"/>
    <w:rsid w:val="00B46324"/>
    <w:rsid w:val="00B46869"/>
    <w:rsid w:val="00B475E6"/>
    <w:rsid w:val="00B47DA9"/>
    <w:rsid w:val="00B50009"/>
    <w:rsid w:val="00B5001B"/>
    <w:rsid w:val="00B5037C"/>
    <w:rsid w:val="00B50A37"/>
    <w:rsid w:val="00B50B72"/>
    <w:rsid w:val="00B514CB"/>
    <w:rsid w:val="00B517FD"/>
    <w:rsid w:val="00B5360C"/>
    <w:rsid w:val="00B53EFC"/>
    <w:rsid w:val="00B53F70"/>
    <w:rsid w:val="00B53F88"/>
    <w:rsid w:val="00B5461C"/>
    <w:rsid w:val="00B5484E"/>
    <w:rsid w:val="00B54B1C"/>
    <w:rsid w:val="00B54FBB"/>
    <w:rsid w:val="00B5708E"/>
    <w:rsid w:val="00B57B35"/>
    <w:rsid w:val="00B60053"/>
    <w:rsid w:val="00B603AA"/>
    <w:rsid w:val="00B60BA9"/>
    <w:rsid w:val="00B61CE8"/>
    <w:rsid w:val="00B62090"/>
    <w:rsid w:val="00B6244D"/>
    <w:rsid w:val="00B630E3"/>
    <w:rsid w:val="00B634CF"/>
    <w:rsid w:val="00B63744"/>
    <w:rsid w:val="00B637F6"/>
    <w:rsid w:val="00B6380D"/>
    <w:rsid w:val="00B66D1E"/>
    <w:rsid w:val="00B67E83"/>
    <w:rsid w:val="00B712EE"/>
    <w:rsid w:val="00B718BC"/>
    <w:rsid w:val="00B730ED"/>
    <w:rsid w:val="00B745C0"/>
    <w:rsid w:val="00B74707"/>
    <w:rsid w:val="00B74836"/>
    <w:rsid w:val="00B75456"/>
    <w:rsid w:val="00B75C38"/>
    <w:rsid w:val="00B75C55"/>
    <w:rsid w:val="00B819D0"/>
    <w:rsid w:val="00B821B7"/>
    <w:rsid w:val="00B82BAB"/>
    <w:rsid w:val="00B836D4"/>
    <w:rsid w:val="00B837A8"/>
    <w:rsid w:val="00B83905"/>
    <w:rsid w:val="00B83C62"/>
    <w:rsid w:val="00B84BE4"/>
    <w:rsid w:val="00B84F6E"/>
    <w:rsid w:val="00B855F6"/>
    <w:rsid w:val="00B85FC7"/>
    <w:rsid w:val="00B868F6"/>
    <w:rsid w:val="00B86919"/>
    <w:rsid w:val="00B86A8F"/>
    <w:rsid w:val="00B915B9"/>
    <w:rsid w:val="00B93043"/>
    <w:rsid w:val="00B9313A"/>
    <w:rsid w:val="00B93804"/>
    <w:rsid w:val="00B93DEC"/>
    <w:rsid w:val="00B93F76"/>
    <w:rsid w:val="00B949A1"/>
    <w:rsid w:val="00B95170"/>
    <w:rsid w:val="00B953F4"/>
    <w:rsid w:val="00B96863"/>
    <w:rsid w:val="00B97A4F"/>
    <w:rsid w:val="00BA0A0F"/>
    <w:rsid w:val="00BA206B"/>
    <w:rsid w:val="00BA2C62"/>
    <w:rsid w:val="00BA399E"/>
    <w:rsid w:val="00BA3B2C"/>
    <w:rsid w:val="00BA512D"/>
    <w:rsid w:val="00BA55B2"/>
    <w:rsid w:val="00BA6201"/>
    <w:rsid w:val="00BA7ED5"/>
    <w:rsid w:val="00BB0420"/>
    <w:rsid w:val="00BB073D"/>
    <w:rsid w:val="00BB0773"/>
    <w:rsid w:val="00BB094B"/>
    <w:rsid w:val="00BB0AB0"/>
    <w:rsid w:val="00BB0FC0"/>
    <w:rsid w:val="00BB1670"/>
    <w:rsid w:val="00BB1AF3"/>
    <w:rsid w:val="00BB2055"/>
    <w:rsid w:val="00BB257E"/>
    <w:rsid w:val="00BB2947"/>
    <w:rsid w:val="00BB2A54"/>
    <w:rsid w:val="00BB2DB7"/>
    <w:rsid w:val="00BB34BE"/>
    <w:rsid w:val="00BB3A87"/>
    <w:rsid w:val="00BB5B47"/>
    <w:rsid w:val="00BB5F1B"/>
    <w:rsid w:val="00BB6595"/>
    <w:rsid w:val="00BB74E7"/>
    <w:rsid w:val="00BC0471"/>
    <w:rsid w:val="00BC1C51"/>
    <w:rsid w:val="00BC1D15"/>
    <w:rsid w:val="00BC2891"/>
    <w:rsid w:val="00BC3419"/>
    <w:rsid w:val="00BC47D4"/>
    <w:rsid w:val="00BC4F10"/>
    <w:rsid w:val="00BC56E7"/>
    <w:rsid w:val="00BC6F55"/>
    <w:rsid w:val="00BC7279"/>
    <w:rsid w:val="00BD0042"/>
    <w:rsid w:val="00BD0C0E"/>
    <w:rsid w:val="00BD2791"/>
    <w:rsid w:val="00BD41AC"/>
    <w:rsid w:val="00BD64F9"/>
    <w:rsid w:val="00BD6B76"/>
    <w:rsid w:val="00BE158C"/>
    <w:rsid w:val="00BE2349"/>
    <w:rsid w:val="00BE247D"/>
    <w:rsid w:val="00BE2537"/>
    <w:rsid w:val="00BE27FE"/>
    <w:rsid w:val="00BE3CE5"/>
    <w:rsid w:val="00BE3DE1"/>
    <w:rsid w:val="00BE6C86"/>
    <w:rsid w:val="00BE7113"/>
    <w:rsid w:val="00BF03DD"/>
    <w:rsid w:val="00BF1F5D"/>
    <w:rsid w:val="00BF24A9"/>
    <w:rsid w:val="00BF26BA"/>
    <w:rsid w:val="00BF2DC2"/>
    <w:rsid w:val="00BF3826"/>
    <w:rsid w:val="00BF3D1A"/>
    <w:rsid w:val="00BF3E6B"/>
    <w:rsid w:val="00BF5492"/>
    <w:rsid w:val="00BF5600"/>
    <w:rsid w:val="00BF74A8"/>
    <w:rsid w:val="00BF7C37"/>
    <w:rsid w:val="00C00B6B"/>
    <w:rsid w:val="00C00D6E"/>
    <w:rsid w:val="00C00DA0"/>
    <w:rsid w:val="00C0118E"/>
    <w:rsid w:val="00C01C79"/>
    <w:rsid w:val="00C02CBD"/>
    <w:rsid w:val="00C037BC"/>
    <w:rsid w:val="00C04B63"/>
    <w:rsid w:val="00C04CBE"/>
    <w:rsid w:val="00C06893"/>
    <w:rsid w:val="00C06963"/>
    <w:rsid w:val="00C06A5C"/>
    <w:rsid w:val="00C071A2"/>
    <w:rsid w:val="00C071B4"/>
    <w:rsid w:val="00C10ABE"/>
    <w:rsid w:val="00C1152A"/>
    <w:rsid w:val="00C127C5"/>
    <w:rsid w:val="00C1371B"/>
    <w:rsid w:val="00C13828"/>
    <w:rsid w:val="00C14059"/>
    <w:rsid w:val="00C142DB"/>
    <w:rsid w:val="00C14503"/>
    <w:rsid w:val="00C14A98"/>
    <w:rsid w:val="00C14E16"/>
    <w:rsid w:val="00C15422"/>
    <w:rsid w:val="00C15C59"/>
    <w:rsid w:val="00C16C83"/>
    <w:rsid w:val="00C172D6"/>
    <w:rsid w:val="00C17578"/>
    <w:rsid w:val="00C17748"/>
    <w:rsid w:val="00C202C2"/>
    <w:rsid w:val="00C20A35"/>
    <w:rsid w:val="00C21244"/>
    <w:rsid w:val="00C2130B"/>
    <w:rsid w:val="00C233F4"/>
    <w:rsid w:val="00C23884"/>
    <w:rsid w:val="00C23FD8"/>
    <w:rsid w:val="00C27585"/>
    <w:rsid w:val="00C27857"/>
    <w:rsid w:val="00C30121"/>
    <w:rsid w:val="00C30216"/>
    <w:rsid w:val="00C33203"/>
    <w:rsid w:val="00C33C98"/>
    <w:rsid w:val="00C33FDD"/>
    <w:rsid w:val="00C35707"/>
    <w:rsid w:val="00C35787"/>
    <w:rsid w:val="00C35D76"/>
    <w:rsid w:val="00C405AF"/>
    <w:rsid w:val="00C40ADC"/>
    <w:rsid w:val="00C41078"/>
    <w:rsid w:val="00C41798"/>
    <w:rsid w:val="00C42292"/>
    <w:rsid w:val="00C445F0"/>
    <w:rsid w:val="00C449C4"/>
    <w:rsid w:val="00C45615"/>
    <w:rsid w:val="00C459A0"/>
    <w:rsid w:val="00C460F6"/>
    <w:rsid w:val="00C471AB"/>
    <w:rsid w:val="00C47C96"/>
    <w:rsid w:val="00C51F3C"/>
    <w:rsid w:val="00C52269"/>
    <w:rsid w:val="00C522C0"/>
    <w:rsid w:val="00C5498A"/>
    <w:rsid w:val="00C54D1A"/>
    <w:rsid w:val="00C554D3"/>
    <w:rsid w:val="00C560AA"/>
    <w:rsid w:val="00C5614F"/>
    <w:rsid w:val="00C570A4"/>
    <w:rsid w:val="00C571FD"/>
    <w:rsid w:val="00C60494"/>
    <w:rsid w:val="00C608B9"/>
    <w:rsid w:val="00C60F75"/>
    <w:rsid w:val="00C61ADF"/>
    <w:rsid w:val="00C61BCA"/>
    <w:rsid w:val="00C62545"/>
    <w:rsid w:val="00C6473D"/>
    <w:rsid w:val="00C64876"/>
    <w:rsid w:val="00C64F64"/>
    <w:rsid w:val="00C67229"/>
    <w:rsid w:val="00C6778C"/>
    <w:rsid w:val="00C67E66"/>
    <w:rsid w:val="00C711A6"/>
    <w:rsid w:val="00C716F8"/>
    <w:rsid w:val="00C721D4"/>
    <w:rsid w:val="00C72CA8"/>
    <w:rsid w:val="00C72DD6"/>
    <w:rsid w:val="00C749FD"/>
    <w:rsid w:val="00C74B51"/>
    <w:rsid w:val="00C74C1F"/>
    <w:rsid w:val="00C75178"/>
    <w:rsid w:val="00C76AD9"/>
    <w:rsid w:val="00C76D59"/>
    <w:rsid w:val="00C80330"/>
    <w:rsid w:val="00C80AF2"/>
    <w:rsid w:val="00C8121A"/>
    <w:rsid w:val="00C8172E"/>
    <w:rsid w:val="00C81F9C"/>
    <w:rsid w:val="00C826BB"/>
    <w:rsid w:val="00C82D9B"/>
    <w:rsid w:val="00C830A7"/>
    <w:rsid w:val="00C83442"/>
    <w:rsid w:val="00C83B06"/>
    <w:rsid w:val="00C84250"/>
    <w:rsid w:val="00C85330"/>
    <w:rsid w:val="00C85378"/>
    <w:rsid w:val="00C85945"/>
    <w:rsid w:val="00C85C2C"/>
    <w:rsid w:val="00C86C85"/>
    <w:rsid w:val="00C87399"/>
    <w:rsid w:val="00C9159B"/>
    <w:rsid w:val="00C91D5E"/>
    <w:rsid w:val="00C927EC"/>
    <w:rsid w:val="00C92A66"/>
    <w:rsid w:val="00C944AD"/>
    <w:rsid w:val="00C94F68"/>
    <w:rsid w:val="00C94FD7"/>
    <w:rsid w:val="00C95F88"/>
    <w:rsid w:val="00C968A8"/>
    <w:rsid w:val="00C96AEC"/>
    <w:rsid w:val="00CA04A7"/>
    <w:rsid w:val="00CA0D7F"/>
    <w:rsid w:val="00CA170F"/>
    <w:rsid w:val="00CA1AF4"/>
    <w:rsid w:val="00CA29E4"/>
    <w:rsid w:val="00CA4C82"/>
    <w:rsid w:val="00CA4E40"/>
    <w:rsid w:val="00CA5ADE"/>
    <w:rsid w:val="00CA64AD"/>
    <w:rsid w:val="00CA728B"/>
    <w:rsid w:val="00CA7C37"/>
    <w:rsid w:val="00CB091B"/>
    <w:rsid w:val="00CB1048"/>
    <w:rsid w:val="00CB14F3"/>
    <w:rsid w:val="00CB2E58"/>
    <w:rsid w:val="00CB40C5"/>
    <w:rsid w:val="00CB439B"/>
    <w:rsid w:val="00CB4562"/>
    <w:rsid w:val="00CB4E02"/>
    <w:rsid w:val="00CB541B"/>
    <w:rsid w:val="00CB5795"/>
    <w:rsid w:val="00CB5A99"/>
    <w:rsid w:val="00CB6F01"/>
    <w:rsid w:val="00CB6F63"/>
    <w:rsid w:val="00CB7C19"/>
    <w:rsid w:val="00CB7C35"/>
    <w:rsid w:val="00CC0185"/>
    <w:rsid w:val="00CC1BC5"/>
    <w:rsid w:val="00CC1D7E"/>
    <w:rsid w:val="00CC1E75"/>
    <w:rsid w:val="00CC2685"/>
    <w:rsid w:val="00CC2987"/>
    <w:rsid w:val="00CC35CB"/>
    <w:rsid w:val="00CC374C"/>
    <w:rsid w:val="00CC4EEF"/>
    <w:rsid w:val="00CC526A"/>
    <w:rsid w:val="00CD089B"/>
    <w:rsid w:val="00CD0DD1"/>
    <w:rsid w:val="00CD103C"/>
    <w:rsid w:val="00CD3978"/>
    <w:rsid w:val="00CD4F03"/>
    <w:rsid w:val="00CD53CD"/>
    <w:rsid w:val="00CD559B"/>
    <w:rsid w:val="00CD565C"/>
    <w:rsid w:val="00CD5A3A"/>
    <w:rsid w:val="00CD7CEA"/>
    <w:rsid w:val="00CE0857"/>
    <w:rsid w:val="00CE2119"/>
    <w:rsid w:val="00CE2147"/>
    <w:rsid w:val="00CE324F"/>
    <w:rsid w:val="00CE3A0D"/>
    <w:rsid w:val="00CE3A89"/>
    <w:rsid w:val="00CE4918"/>
    <w:rsid w:val="00CE49CA"/>
    <w:rsid w:val="00CE5122"/>
    <w:rsid w:val="00CE5CC9"/>
    <w:rsid w:val="00CE64BE"/>
    <w:rsid w:val="00CE6F44"/>
    <w:rsid w:val="00CE7179"/>
    <w:rsid w:val="00CE74EA"/>
    <w:rsid w:val="00CE7969"/>
    <w:rsid w:val="00CE7ADC"/>
    <w:rsid w:val="00CF182D"/>
    <w:rsid w:val="00CF216B"/>
    <w:rsid w:val="00CF3332"/>
    <w:rsid w:val="00CF3A36"/>
    <w:rsid w:val="00CF5C3D"/>
    <w:rsid w:val="00CF6A06"/>
    <w:rsid w:val="00CF6FB8"/>
    <w:rsid w:val="00CF7011"/>
    <w:rsid w:val="00CF76A3"/>
    <w:rsid w:val="00CF7C0A"/>
    <w:rsid w:val="00D0176F"/>
    <w:rsid w:val="00D01B15"/>
    <w:rsid w:val="00D01E3C"/>
    <w:rsid w:val="00D026E8"/>
    <w:rsid w:val="00D036EE"/>
    <w:rsid w:val="00D03BEE"/>
    <w:rsid w:val="00D052ED"/>
    <w:rsid w:val="00D06458"/>
    <w:rsid w:val="00D07309"/>
    <w:rsid w:val="00D07D7B"/>
    <w:rsid w:val="00D11C75"/>
    <w:rsid w:val="00D139C0"/>
    <w:rsid w:val="00D13C28"/>
    <w:rsid w:val="00D14255"/>
    <w:rsid w:val="00D145A4"/>
    <w:rsid w:val="00D15723"/>
    <w:rsid w:val="00D15A23"/>
    <w:rsid w:val="00D15A3B"/>
    <w:rsid w:val="00D16C3C"/>
    <w:rsid w:val="00D17AED"/>
    <w:rsid w:val="00D17ED8"/>
    <w:rsid w:val="00D208B7"/>
    <w:rsid w:val="00D22202"/>
    <w:rsid w:val="00D225F5"/>
    <w:rsid w:val="00D23C5F"/>
    <w:rsid w:val="00D24E2C"/>
    <w:rsid w:val="00D2559D"/>
    <w:rsid w:val="00D255C4"/>
    <w:rsid w:val="00D26F96"/>
    <w:rsid w:val="00D27381"/>
    <w:rsid w:val="00D273F5"/>
    <w:rsid w:val="00D27953"/>
    <w:rsid w:val="00D3028D"/>
    <w:rsid w:val="00D3133F"/>
    <w:rsid w:val="00D31E7A"/>
    <w:rsid w:val="00D32D66"/>
    <w:rsid w:val="00D33A9A"/>
    <w:rsid w:val="00D33CCE"/>
    <w:rsid w:val="00D34395"/>
    <w:rsid w:val="00D37119"/>
    <w:rsid w:val="00D379F6"/>
    <w:rsid w:val="00D41AA8"/>
    <w:rsid w:val="00D423DA"/>
    <w:rsid w:val="00D424C1"/>
    <w:rsid w:val="00D42932"/>
    <w:rsid w:val="00D42FF8"/>
    <w:rsid w:val="00D4301A"/>
    <w:rsid w:val="00D4319C"/>
    <w:rsid w:val="00D4645D"/>
    <w:rsid w:val="00D46B32"/>
    <w:rsid w:val="00D508A7"/>
    <w:rsid w:val="00D509E0"/>
    <w:rsid w:val="00D50BB1"/>
    <w:rsid w:val="00D514BB"/>
    <w:rsid w:val="00D51848"/>
    <w:rsid w:val="00D52A1A"/>
    <w:rsid w:val="00D532B7"/>
    <w:rsid w:val="00D536EA"/>
    <w:rsid w:val="00D53B79"/>
    <w:rsid w:val="00D53D2D"/>
    <w:rsid w:val="00D54301"/>
    <w:rsid w:val="00D543E0"/>
    <w:rsid w:val="00D544CD"/>
    <w:rsid w:val="00D54FF8"/>
    <w:rsid w:val="00D56BD9"/>
    <w:rsid w:val="00D57C4A"/>
    <w:rsid w:val="00D61083"/>
    <w:rsid w:val="00D61D5C"/>
    <w:rsid w:val="00D628C6"/>
    <w:rsid w:val="00D6292A"/>
    <w:rsid w:val="00D646B3"/>
    <w:rsid w:val="00D64D82"/>
    <w:rsid w:val="00D64E90"/>
    <w:rsid w:val="00D652B2"/>
    <w:rsid w:val="00D6624F"/>
    <w:rsid w:val="00D668CC"/>
    <w:rsid w:val="00D7202C"/>
    <w:rsid w:val="00D72626"/>
    <w:rsid w:val="00D756F5"/>
    <w:rsid w:val="00D76FBD"/>
    <w:rsid w:val="00D80052"/>
    <w:rsid w:val="00D8188F"/>
    <w:rsid w:val="00D82EB9"/>
    <w:rsid w:val="00D8380B"/>
    <w:rsid w:val="00D86006"/>
    <w:rsid w:val="00D86B49"/>
    <w:rsid w:val="00D90E78"/>
    <w:rsid w:val="00D91B62"/>
    <w:rsid w:val="00D91EEA"/>
    <w:rsid w:val="00D924D6"/>
    <w:rsid w:val="00D92659"/>
    <w:rsid w:val="00D9277B"/>
    <w:rsid w:val="00D9304A"/>
    <w:rsid w:val="00D93546"/>
    <w:rsid w:val="00D941B4"/>
    <w:rsid w:val="00D945B4"/>
    <w:rsid w:val="00D960C0"/>
    <w:rsid w:val="00D97060"/>
    <w:rsid w:val="00D97249"/>
    <w:rsid w:val="00D97790"/>
    <w:rsid w:val="00DA1397"/>
    <w:rsid w:val="00DA13C4"/>
    <w:rsid w:val="00DA20A7"/>
    <w:rsid w:val="00DA408C"/>
    <w:rsid w:val="00DA5261"/>
    <w:rsid w:val="00DA5568"/>
    <w:rsid w:val="00DA646C"/>
    <w:rsid w:val="00DA7454"/>
    <w:rsid w:val="00DA77A6"/>
    <w:rsid w:val="00DA7DD3"/>
    <w:rsid w:val="00DB0B0C"/>
    <w:rsid w:val="00DB129B"/>
    <w:rsid w:val="00DB18DC"/>
    <w:rsid w:val="00DB3627"/>
    <w:rsid w:val="00DB3D51"/>
    <w:rsid w:val="00DB451E"/>
    <w:rsid w:val="00DB5878"/>
    <w:rsid w:val="00DB6402"/>
    <w:rsid w:val="00DB6824"/>
    <w:rsid w:val="00DB7D40"/>
    <w:rsid w:val="00DB7FE0"/>
    <w:rsid w:val="00DC0817"/>
    <w:rsid w:val="00DC0FB9"/>
    <w:rsid w:val="00DC20F9"/>
    <w:rsid w:val="00DC2900"/>
    <w:rsid w:val="00DC2F83"/>
    <w:rsid w:val="00DC3010"/>
    <w:rsid w:val="00DC30EF"/>
    <w:rsid w:val="00DC394A"/>
    <w:rsid w:val="00DC3B15"/>
    <w:rsid w:val="00DC3F08"/>
    <w:rsid w:val="00DC4270"/>
    <w:rsid w:val="00DC48FB"/>
    <w:rsid w:val="00DC5730"/>
    <w:rsid w:val="00DC6001"/>
    <w:rsid w:val="00DC79A8"/>
    <w:rsid w:val="00DD0C33"/>
    <w:rsid w:val="00DD1DAD"/>
    <w:rsid w:val="00DD1E10"/>
    <w:rsid w:val="00DD271F"/>
    <w:rsid w:val="00DD3032"/>
    <w:rsid w:val="00DD3B10"/>
    <w:rsid w:val="00DD51AD"/>
    <w:rsid w:val="00DD5912"/>
    <w:rsid w:val="00DD6FBA"/>
    <w:rsid w:val="00DD75BC"/>
    <w:rsid w:val="00DD781F"/>
    <w:rsid w:val="00DD7B09"/>
    <w:rsid w:val="00DE02BA"/>
    <w:rsid w:val="00DE13AE"/>
    <w:rsid w:val="00DE28A5"/>
    <w:rsid w:val="00DE3B32"/>
    <w:rsid w:val="00DE4C99"/>
    <w:rsid w:val="00DE4CFE"/>
    <w:rsid w:val="00DE4DA3"/>
    <w:rsid w:val="00DE5522"/>
    <w:rsid w:val="00DE5AE5"/>
    <w:rsid w:val="00DE67A9"/>
    <w:rsid w:val="00DF05CA"/>
    <w:rsid w:val="00DF0F30"/>
    <w:rsid w:val="00DF2190"/>
    <w:rsid w:val="00DF23BD"/>
    <w:rsid w:val="00DF3E7B"/>
    <w:rsid w:val="00DF44DE"/>
    <w:rsid w:val="00DF56FB"/>
    <w:rsid w:val="00DF5870"/>
    <w:rsid w:val="00DF611D"/>
    <w:rsid w:val="00E00F37"/>
    <w:rsid w:val="00E019D3"/>
    <w:rsid w:val="00E01C1F"/>
    <w:rsid w:val="00E026FD"/>
    <w:rsid w:val="00E0284E"/>
    <w:rsid w:val="00E03865"/>
    <w:rsid w:val="00E042B7"/>
    <w:rsid w:val="00E04388"/>
    <w:rsid w:val="00E043BB"/>
    <w:rsid w:val="00E053A2"/>
    <w:rsid w:val="00E05B11"/>
    <w:rsid w:val="00E0639F"/>
    <w:rsid w:val="00E063B1"/>
    <w:rsid w:val="00E06880"/>
    <w:rsid w:val="00E07795"/>
    <w:rsid w:val="00E10859"/>
    <w:rsid w:val="00E10F08"/>
    <w:rsid w:val="00E1241A"/>
    <w:rsid w:val="00E12CF8"/>
    <w:rsid w:val="00E13A3B"/>
    <w:rsid w:val="00E140BC"/>
    <w:rsid w:val="00E14FE5"/>
    <w:rsid w:val="00E16AB1"/>
    <w:rsid w:val="00E16F84"/>
    <w:rsid w:val="00E16FEB"/>
    <w:rsid w:val="00E17080"/>
    <w:rsid w:val="00E17990"/>
    <w:rsid w:val="00E17D32"/>
    <w:rsid w:val="00E17E42"/>
    <w:rsid w:val="00E20521"/>
    <w:rsid w:val="00E20762"/>
    <w:rsid w:val="00E20BAD"/>
    <w:rsid w:val="00E222EE"/>
    <w:rsid w:val="00E22363"/>
    <w:rsid w:val="00E22FFC"/>
    <w:rsid w:val="00E23B10"/>
    <w:rsid w:val="00E242D0"/>
    <w:rsid w:val="00E261F7"/>
    <w:rsid w:val="00E263B2"/>
    <w:rsid w:val="00E26A7C"/>
    <w:rsid w:val="00E315DF"/>
    <w:rsid w:val="00E31926"/>
    <w:rsid w:val="00E330AF"/>
    <w:rsid w:val="00E33FB3"/>
    <w:rsid w:val="00E343F1"/>
    <w:rsid w:val="00E3622B"/>
    <w:rsid w:val="00E363CB"/>
    <w:rsid w:val="00E37328"/>
    <w:rsid w:val="00E37DFA"/>
    <w:rsid w:val="00E404B7"/>
    <w:rsid w:val="00E40DC0"/>
    <w:rsid w:val="00E41404"/>
    <w:rsid w:val="00E41599"/>
    <w:rsid w:val="00E41920"/>
    <w:rsid w:val="00E422FA"/>
    <w:rsid w:val="00E42A6F"/>
    <w:rsid w:val="00E43966"/>
    <w:rsid w:val="00E4485B"/>
    <w:rsid w:val="00E453D3"/>
    <w:rsid w:val="00E45D3E"/>
    <w:rsid w:val="00E45DE0"/>
    <w:rsid w:val="00E463CB"/>
    <w:rsid w:val="00E47F30"/>
    <w:rsid w:val="00E513A2"/>
    <w:rsid w:val="00E5173C"/>
    <w:rsid w:val="00E52508"/>
    <w:rsid w:val="00E526A1"/>
    <w:rsid w:val="00E528BC"/>
    <w:rsid w:val="00E52B9A"/>
    <w:rsid w:val="00E538DD"/>
    <w:rsid w:val="00E53FAA"/>
    <w:rsid w:val="00E549C7"/>
    <w:rsid w:val="00E54B7D"/>
    <w:rsid w:val="00E555B2"/>
    <w:rsid w:val="00E557BD"/>
    <w:rsid w:val="00E5594B"/>
    <w:rsid w:val="00E615E8"/>
    <w:rsid w:val="00E619F8"/>
    <w:rsid w:val="00E6267B"/>
    <w:rsid w:val="00E6284E"/>
    <w:rsid w:val="00E633CC"/>
    <w:rsid w:val="00E63AD5"/>
    <w:rsid w:val="00E6409A"/>
    <w:rsid w:val="00E640D8"/>
    <w:rsid w:val="00E64167"/>
    <w:rsid w:val="00E65090"/>
    <w:rsid w:val="00E6548D"/>
    <w:rsid w:val="00E67204"/>
    <w:rsid w:val="00E67AED"/>
    <w:rsid w:val="00E70015"/>
    <w:rsid w:val="00E703F8"/>
    <w:rsid w:val="00E70653"/>
    <w:rsid w:val="00E71BA0"/>
    <w:rsid w:val="00E72CF8"/>
    <w:rsid w:val="00E72D1B"/>
    <w:rsid w:val="00E72E49"/>
    <w:rsid w:val="00E73DD3"/>
    <w:rsid w:val="00E74494"/>
    <w:rsid w:val="00E748E8"/>
    <w:rsid w:val="00E74A07"/>
    <w:rsid w:val="00E75056"/>
    <w:rsid w:val="00E761D7"/>
    <w:rsid w:val="00E76F80"/>
    <w:rsid w:val="00E7702F"/>
    <w:rsid w:val="00E77070"/>
    <w:rsid w:val="00E774FA"/>
    <w:rsid w:val="00E80C03"/>
    <w:rsid w:val="00E812E7"/>
    <w:rsid w:val="00E819FC"/>
    <w:rsid w:val="00E81B94"/>
    <w:rsid w:val="00E81C2C"/>
    <w:rsid w:val="00E82A60"/>
    <w:rsid w:val="00E834BE"/>
    <w:rsid w:val="00E83995"/>
    <w:rsid w:val="00E84961"/>
    <w:rsid w:val="00E85C65"/>
    <w:rsid w:val="00E85FE4"/>
    <w:rsid w:val="00E86666"/>
    <w:rsid w:val="00E87CF8"/>
    <w:rsid w:val="00E87D65"/>
    <w:rsid w:val="00E87F2B"/>
    <w:rsid w:val="00E90FE5"/>
    <w:rsid w:val="00E916DA"/>
    <w:rsid w:val="00E91940"/>
    <w:rsid w:val="00E91E7D"/>
    <w:rsid w:val="00E921F9"/>
    <w:rsid w:val="00E92B80"/>
    <w:rsid w:val="00E937A0"/>
    <w:rsid w:val="00E94846"/>
    <w:rsid w:val="00E95F2C"/>
    <w:rsid w:val="00E964DA"/>
    <w:rsid w:val="00E970C3"/>
    <w:rsid w:val="00EA071F"/>
    <w:rsid w:val="00EA0B63"/>
    <w:rsid w:val="00EA1826"/>
    <w:rsid w:val="00EA2086"/>
    <w:rsid w:val="00EA2193"/>
    <w:rsid w:val="00EA36BC"/>
    <w:rsid w:val="00EA395A"/>
    <w:rsid w:val="00EA514A"/>
    <w:rsid w:val="00EA59AD"/>
    <w:rsid w:val="00EA5B19"/>
    <w:rsid w:val="00EA601F"/>
    <w:rsid w:val="00EB0326"/>
    <w:rsid w:val="00EB0EA2"/>
    <w:rsid w:val="00EB10FB"/>
    <w:rsid w:val="00EB1E96"/>
    <w:rsid w:val="00EB2188"/>
    <w:rsid w:val="00EB3358"/>
    <w:rsid w:val="00EB361A"/>
    <w:rsid w:val="00EB36D7"/>
    <w:rsid w:val="00EB3A75"/>
    <w:rsid w:val="00EB552B"/>
    <w:rsid w:val="00EB59DA"/>
    <w:rsid w:val="00EB5E84"/>
    <w:rsid w:val="00EB640D"/>
    <w:rsid w:val="00EB6895"/>
    <w:rsid w:val="00EC0F44"/>
    <w:rsid w:val="00EC1BAA"/>
    <w:rsid w:val="00EC2607"/>
    <w:rsid w:val="00EC3045"/>
    <w:rsid w:val="00EC34A6"/>
    <w:rsid w:val="00EC435A"/>
    <w:rsid w:val="00EC45A2"/>
    <w:rsid w:val="00EC4677"/>
    <w:rsid w:val="00EC4A61"/>
    <w:rsid w:val="00EC513F"/>
    <w:rsid w:val="00EC581D"/>
    <w:rsid w:val="00EC596F"/>
    <w:rsid w:val="00EC7550"/>
    <w:rsid w:val="00EC7738"/>
    <w:rsid w:val="00EC7A3D"/>
    <w:rsid w:val="00ED0B02"/>
    <w:rsid w:val="00ED154A"/>
    <w:rsid w:val="00ED175E"/>
    <w:rsid w:val="00ED2157"/>
    <w:rsid w:val="00ED2524"/>
    <w:rsid w:val="00ED2C4B"/>
    <w:rsid w:val="00ED3067"/>
    <w:rsid w:val="00ED43FE"/>
    <w:rsid w:val="00ED4877"/>
    <w:rsid w:val="00ED4BC3"/>
    <w:rsid w:val="00ED5512"/>
    <w:rsid w:val="00ED5624"/>
    <w:rsid w:val="00ED69FC"/>
    <w:rsid w:val="00ED6FAE"/>
    <w:rsid w:val="00ED7ED8"/>
    <w:rsid w:val="00EE19D2"/>
    <w:rsid w:val="00EE1D85"/>
    <w:rsid w:val="00EE1F6D"/>
    <w:rsid w:val="00EE2D3D"/>
    <w:rsid w:val="00EE3996"/>
    <w:rsid w:val="00EE5289"/>
    <w:rsid w:val="00EE550C"/>
    <w:rsid w:val="00EE609E"/>
    <w:rsid w:val="00EE63AA"/>
    <w:rsid w:val="00EE68C2"/>
    <w:rsid w:val="00EE7306"/>
    <w:rsid w:val="00EE7438"/>
    <w:rsid w:val="00EF2E66"/>
    <w:rsid w:val="00EF2F96"/>
    <w:rsid w:val="00EF4A3C"/>
    <w:rsid w:val="00EF537E"/>
    <w:rsid w:val="00EF5A72"/>
    <w:rsid w:val="00EF5E63"/>
    <w:rsid w:val="00EF5FC4"/>
    <w:rsid w:val="00EF64F8"/>
    <w:rsid w:val="00EF765B"/>
    <w:rsid w:val="00F0000A"/>
    <w:rsid w:val="00F00416"/>
    <w:rsid w:val="00F00CBB"/>
    <w:rsid w:val="00F012EA"/>
    <w:rsid w:val="00F01CED"/>
    <w:rsid w:val="00F047DD"/>
    <w:rsid w:val="00F05002"/>
    <w:rsid w:val="00F06350"/>
    <w:rsid w:val="00F0666F"/>
    <w:rsid w:val="00F06985"/>
    <w:rsid w:val="00F074E6"/>
    <w:rsid w:val="00F10366"/>
    <w:rsid w:val="00F11174"/>
    <w:rsid w:val="00F11E17"/>
    <w:rsid w:val="00F1259E"/>
    <w:rsid w:val="00F13A46"/>
    <w:rsid w:val="00F14B2E"/>
    <w:rsid w:val="00F15D4D"/>
    <w:rsid w:val="00F16290"/>
    <w:rsid w:val="00F174A4"/>
    <w:rsid w:val="00F207F9"/>
    <w:rsid w:val="00F21B55"/>
    <w:rsid w:val="00F21D79"/>
    <w:rsid w:val="00F22025"/>
    <w:rsid w:val="00F23CDF"/>
    <w:rsid w:val="00F2428F"/>
    <w:rsid w:val="00F24B42"/>
    <w:rsid w:val="00F251EC"/>
    <w:rsid w:val="00F25249"/>
    <w:rsid w:val="00F2618E"/>
    <w:rsid w:val="00F26539"/>
    <w:rsid w:val="00F301B9"/>
    <w:rsid w:val="00F304C6"/>
    <w:rsid w:val="00F30722"/>
    <w:rsid w:val="00F30E09"/>
    <w:rsid w:val="00F3132D"/>
    <w:rsid w:val="00F326FC"/>
    <w:rsid w:val="00F33606"/>
    <w:rsid w:val="00F3384A"/>
    <w:rsid w:val="00F34C2C"/>
    <w:rsid w:val="00F353D1"/>
    <w:rsid w:val="00F35CD3"/>
    <w:rsid w:val="00F3605F"/>
    <w:rsid w:val="00F36B8D"/>
    <w:rsid w:val="00F37138"/>
    <w:rsid w:val="00F37DB5"/>
    <w:rsid w:val="00F41A45"/>
    <w:rsid w:val="00F42A68"/>
    <w:rsid w:val="00F4338F"/>
    <w:rsid w:val="00F4440D"/>
    <w:rsid w:val="00F4449A"/>
    <w:rsid w:val="00F44AD8"/>
    <w:rsid w:val="00F44E33"/>
    <w:rsid w:val="00F46404"/>
    <w:rsid w:val="00F46428"/>
    <w:rsid w:val="00F46E24"/>
    <w:rsid w:val="00F47A8C"/>
    <w:rsid w:val="00F51FC6"/>
    <w:rsid w:val="00F52BEC"/>
    <w:rsid w:val="00F53523"/>
    <w:rsid w:val="00F54060"/>
    <w:rsid w:val="00F5406F"/>
    <w:rsid w:val="00F54BF9"/>
    <w:rsid w:val="00F55D3A"/>
    <w:rsid w:val="00F55DE7"/>
    <w:rsid w:val="00F56341"/>
    <w:rsid w:val="00F56E83"/>
    <w:rsid w:val="00F56F2E"/>
    <w:rsid w:val="00F603DD"/>
    <w:rsid w:val="00F6099A"/>
    <w:rsid w:val="00F60E4B"/>
    <w:rsid w:val="00F62FCF"/>
    <w:rsid w:val="00F641F0"/>
    <w:rsid w:val="00F64F37"/>
    <w:rsid w:val="00F66BBE"/>
    <w:rsid w:val="00F67313"/>
    <w:rsid w:val="00F73B93"/>
    <w:rsid w:val="00F73CFB"/>
    <w:rsid w:val="00F7447C"/>
    <w:rsid w:val="00F745E8"/>
    <w:rsid w:val="00F74F96"/>
    <w:rsid w:val="00F75D2A"/>
    <w:rsid w:val="00F76327"/>
    <w:rsid w:val="00F76EB6"/>
    <w:rsid w:val="00F81819"/>
    <w:rsid w:val="00F81CDD"/>
    <w:rsid w:val="00F82159"/>
    <w:rsid w:val="00F824F5"/>
    <w:rsid w:val="00F828DD"/>
    <w:rsid w:val="00F83182"/>
    <w:rsid w:val="00F833B0"/>
    <w:rsid w:val="00F842EA"/>
    <w:rsid w:val="00F844C2"/>
    <w:rsid w:val="00F85736"/>
    <w:rsid w:val="00F85A16"/>
    <w:rsid w:val="00F85A4E"/>
    <w:rsid w:val="00F85B47"/>
    <w:rsid w:val="00F85F4A"/>
    <w:rsid w:val="00F87373"/>
    <w:rsid w:val="00F879E3"/>
    <w:rsid w:val="00F87C4D"/>
    <w:rsid w:val="00F90F47"/>
    <w:rsid w:val="00F92235"/>
    <w:rsid w:val="00F938C1"/>
    <w:rsid w:val="00F950D1"/>
    <w:rsid w:val="00F95372"/>
    <w:rsid w:val="00F96841"/>
    <w:rsid w:val="00FA0C5A"/>
    <w:rsid w:val="00FA28BD"/>
    <w:rsid w:val="00FA3E3C"/>
    <w:rsid w:val="00FA5186"/>
    <w:rsid w:val="00FA520C"/>
    <w:rsid w:val="00FA66F1"/>
    <w:rsid w:val="00FA6C62"/>
    <w:rsid w:val="00FA7220"/>
    <w:rsid w:val="00FA74AF"/>
    <w:rsid w:val="00FB06B9"/>
    <w:rsid w:val="00FB0DB4"/>
    <w:rsid w:val="00FB128D"/>
    <w:rsid w:val="00FB1C0A"/>
    <w:rsid w:val="00FB2E5A"/>
    <w:rsid w:val="00FB3064"/>
    <w:rsid w:val="00FB3648"/>
    <w:rsid w:val="00FB3835"/>
    <w:rsid w:val="00FB41DE"/>
    <w:rsid w:val="00FB457A"/>
    <w:rsid w:val="00FB4F9A"/>
    <w:rsid w:val="00FB662C"/>
    <w:rsid w:val="00FB745A"/>
    <w:rsid w:val="00FB79F9"/>
    <w:rsid w:val="00FC027A"/>
    <w:rsid w:val="00FC08A2"/>
    <w:rsid w:val="00FC0DE0"/>
    <w:rsid w:val="00FC15A2"/>
    <w:rsid w:val="00FC3131"/>
    <w:rsid w:val="00FC4D1F"/>
    <w:rsid w:val="00FC50CE"/>
    <w:rsid w:val="00FC6079"/>
    <w:rsid w:val="00FC6653"/>
    <w:rsid w:val="00FC777C"/>
    <w:rsid w:val="00FD04BD"/>
    <w:rsid w:val="00FD08F2"/>
    <w:rsid w:val="00FD14DD"/>
    <w:rsid w:val="00FD37F7"/>
    <w:rsid w:val="00FD3C15"/>
    <w:rsid w:val="00FD3DDB"/>
    <w:rsid w:val="00FD50D2"/>
    <w:rsid w:val="00FD5A93"/>
    <w:rsid w:val="00FD709D"/>
    <w:rsid w:val="00FD70F5"/>
    <w:rsid w:val="00FD7A5C"/>
    <w:rsid w:val="00FD7C66"/>
    <w:rsid w:val="00FE066A"/>
    <w:rsid w:val="00FE0817"/>
    <w:rsid w:val="00FE1344"/>
    <w:rsid w:val="00FE13B5"/>
    <w:rsid w:val="00FE2B1F"/>
    <w:rsid w:val="00FE375A"/>
    <w:rsid w:val="00FE6219"/>
    <w:rsid w:val="00FE7E9E"/>
    <w:rsid w:val="00FF0B75"/>
    <w:rsid w:val="00FF0E3A"/>
    <w:rsid w:val="00FF0E45"/>
    <w:rsid w:val="00FF0F98"/>
    <w:rsid w:val="00FF11DA"/>
    <w:rsid w:val="00FF12E3"/>
    <w:rsid w:val="00FF2006"/>
    <w:rsid w:val="00FF26E1"/>
    <w:rsid w:val="00FF2BA1"/>
    <w:rsid w:val="00FF4984"/>
    <w:rsid w:val="00FF4CC3"/>
    <w:rsid w:val="00FF4CDE"/>
    <w:rsid w:val="00FF5143"/>
    <w:rsid w:val="00FF537E"/>
    <w:rsid w:val="00FF562C"/>
    <w:rsid w:val="00FF67BA"/>
    <w:rsid w:val="00FF6833"/>
    <w:rsid w:val="01A4B659"/>
    <w:rsid w:val="01C47463"/>
    <w:rsid w:val="021ED099"/>
    <w:rsid w:val="027ADC94"/>
    <w:rsid w:val="03561327"/>
    <w:rsid w:val="035802D6"/>
    <w:rsid w:val="0373F276"/>
    <w:rsid w:val="03A64BBB"/>
    <w:rsid w:val="043A9319"/>
    <w:rsid w:val="04409E6C"/>
    <w:rsid w:val="04A77FA1"/>
    <w:rsid w:val="04B1B432"/>
    <w:rsid w:val="04BED005"/>
    <w:rsid w:val="04DE3DE2"/>
    <w:rsid w:val="04EFEF42"/>
    <w:rsid w:val="051583A1"/>
    <w:rsid w:val="05730B3F"/>
    <w:rsid w:val="0589DF21"/>
    <w:rsid w:val="05AC5638"/>
    <w:rsid w:val="068373EA"/>
    <w:rsid w:val="0685C8F5"/>
    <w:rsid w:val="06C3097D"/>
    <w:rsid w:val="073ECAF6"/>
    <w:rsid w:val="074CA046"/>
    <w:rsid w:val="07E74EFB"/>
    <w:rsid w:val="0820C72F"/>
    <w:rsid w:val="08A7FF52"/>
    <w:rsid w:val="08EADF6F"/>
    <w:rsid w:val="08F760FD"/>
    <w:rsid w:val="0993D4BF"/>
    <w:rsid w:val="09C5AA35"/>
    <w:rsid w:val="0A097234"/>
    <w:rsid w:val="0AB51B44"/>
    <w:rsid w:val="0BCFFD7A"/>
    <w:rsid w:val="0BF07585"/>
    <w:rsid w:val="0C15599A"/>
    <w:rsid w:val="0C5A4306"/>
    <w:rsid w:val="0C984201"/>
    <w:rsid w:val="0D42213C"/>
    <w:rsid w:val="0D4636F8"/>
    <w:rsid w:val="0D6BCDDB"/>
    <w:rsid w:val="0D717A98"/>
    <w:rsid w:val="0DE433C9"/>
    <w:rsid w:val="0EEBB2FE"/>
    <w:rsid w:val="0FA63190"/>
    <w:rsid w:val="0FBD769C"/>
    <w:rsid w:val="100A87EB"/>
    <w:rsid w:val="1034EBB9"/>
    <w:rsid w:val="1064350D"/>
    <w:rsid w:val="1099E8DA"/>
    <w:rsid w:val="10AC6768"/>
    <w:rsid w:val="10BA13CD"/>
    <w:rsid w:val="10EB1CCD"/>
    <w:rsid w:val="10FE65E8"/>
    <w:rsid w:val="111BD48B"/>
    <w:rsid w:val="11337A26"/>
    <w:rsid w:val="11908D42"/>
    <w:rsid w:val="123A0992"/>
    <w:rsid w:val="126BFBE1"/>
    <w:rsid w:val="126D7C83"/>
    <w:rsid w:val="12973518"/>
    <w:rsid w:val="12B7A4EC"/>
    <w:rsid w:val="12F14DDB"/>
    <w:rsid w:val="12F5CA4F"/>
    <w:rsid w:val="1319A978"/>
    <w:rsid w:val="13727DF2"/>
    <w:rsid w:val="13D0B382"/>
    <w:rsid w:val="13F5C492"/>
    <w:rsid w:val="14955146"/>
    <w:rsid w:val="156D59FD"/>
    <w:rsid w:val="158E9B78"/>
    <w:rsid w:val="15913E6A"/>
    <w:rsid w:val="15E1245F"/>
    <w:rsid w:val="15E9D050"/>
    <w:rsid w:val="15FC1FCF"/>
    <w:rsid w:val="16314DBD"/>
    <w:rsid w:val="1663E1BC"/>
    <w:rsid w:val="16644663"/>
    <w:rsid w:val="16686C11"/>
    <w:rsid w:val="17383C45"/>
    <w:rsid w:val="1747AEBA"/>
    <w:rsid w:val="177E632C"/>
    <w:rsid w:val="1790452B"/>
    <w:rsid w:val="17ED6FFE"/>
    <w:rsid w:val="187D283C"/>
    <w:rsid w:val="1886ECCD"/>
    <w:rsid w:val="18ADE1FA"/>
    <w:rsid w:val="193DE2C3"/>
    <w:rsid w:val="19409467"/>
    <w:rsid w:val="195E8DFF"/>
    <w:rsid w:val="19747BE1"/>
    <w:rsid w:val="19CB9C99"/>
    <w:rsid w:val="1A312886"/>
    <w:rsid w:val="1A408BDB"/>
    <w:rsid w:val="1ABC5667"/>
    <w:rsid w:val="1B502392"/>
    <w:rsid w:val="1BB6533C"/>
    <w:rsid w:val="1BBB8245"/>
    <w:rsid w:val="1BF6F513"/>
    <w:rsid w:val="1C1ECFE9"/>
    <w:rsid w:val="1C9948E1"/>
    <w:rsid w:val="1CF5B70E"/>
    <w:rsid w:val="1D193172"/>
    <w:rsid w:val="1DB709DD"/>
    <w:rsid w:val="1DBE5AE6"/>
    <w:rsid w:val="1DD4DAE8"/>
    <w:rsid w:val="1ECBC2B0"/>
    <w:rsid w:val="1F7149CE"/>
    <w:rsid w:val="1F906624"/>
    <w:rsid w:val="1FC0D633"/>
    <w:rsid w:val="1FDA05B4"/>
    <w:rsid w:val="1FFC6AC1"/>
    <w:rsid w:val="203847A3"/>
    <w:rsid w:val="21B0C1E2"/>
    <w:rsid w:val="21B6F30E"/>
    <w:rsid w:val="220C92EB"/>
    <w:rsid w:val="2253CA8B"/>
    <w:rsid w:val="228CAA1D"/>
    <w:rsid w:val="2291B0A2"/>
    <w:rsid w:val="22CA8B63"/>
    <w:rsid w:val="22D41DA0"/>
    <w:rsid w:val="22E3CEC6"/>
    <w:rsid w:val="231E2669"/>
    <w:rsid w:val="2336B62E"/>
    <w:rsid w:val="2363C945"/>
    <w:rsid w:val="23E0C582"/>
    <w:rsid w:val="242A6575"/>
    <w:rsid w:val="2467F121"/>
    <w:rsid w:val="2468B496"/>
    <w:rsid w:val="24C247FC"/>
    <w:rsid w:val="2511D1DC"/>
    <w:rsid w:val="269BE03E"/>
    <w:rsid w:val="26D43116"/>
    <w:rsid w:val="26EC7988"/>
    <w:rsid w:val="26F9F714"/>
    <w:rsid w:val="27241A3A"/>
    <w:rsid w:val="276039F4"/>
    <w:rsid w:val="27C0EFBA"/>
    <w:rsid w:val="27CD77BD"/>
    <w:rsid w:val="27FBFE2B"/>
    <w:rsid w:val="282E4567"/>
    <w:rsid w:val="284AEC21"/>
    <w:rsid w:val="28592BF0"/>
    <w:rsid w:val="289703CB"/>
    <w:rsid w:val="28EE95F1"/>
    <w:rsid w:val="29A0881A"/>
    <w:rsid w:val="29B9F875"/>
    <w:rsid w:val="2A29C438"/>
    <w:rsid w:val="2A47C980"/>
    <w:rsid w:val="2BE4B91E"/>
    <w:rsid w:val="2C3CE139"/>
    <w:rsid w:val="2C454915"/>
    <w:rsid w:val="2C763818"/>
    <w:rsid w:val="2C924D34"/>
    <w:rsid w:val="2CBEF780"/>
    <w:rsid w:val="2CE679EB"/>
    <w:rsid w:val="2CF9F202"/>
    <w:rsid w:val="2D205C26"/>
    <w:rsid w:val="2D7F6A42"/>
    <w:rsid w:val="2DA46F78"/>
    <w:rsid w:val="2DAA458B"/>
    <w:rsid w:val="2DF3945A"/>
    <w:rsid w:val="2EE15DFE"/>
    <w:rsid w:val="2F00E719"/>
    <w:rsid w:val="2FA7EB08"/>
    <w:rsid w:val="2FE74A6C"/>
    <w:rsid w:val="2FFCFB30"/>
    <w:rsid w:val="3042231D"/>
    <w:rsid w:val="3076368A"/>
    <w:rsid w:val="30E96154"/>
    <w:rsid w:val="3110FD9E"/>
    <w:rsid w:val="314BC809"/>
    <w:rsid w:val="319616F3"/>
    <w:rsid w:val="31FDD88F"/>
    <w:rsid w:val="322F90D6"/>
    <w:rsid w:val="328531B5"/>
    <w:rsid w:val="32C1BC39"/>
    <w:rsid w:val="3307832D"/>
    <w:rsid w:val="3374EF20"/>
    <w:rsid w:val="33B3D2FF"/>
    <w:rsid w:val="33D0A67E"/>
    <w:rsid w:val="347DA2A8"/>
    <w:rsid w:val="34E51352"/>
    <w:rsid w:val="35BE617E"/>
    <w:rsid w:val="35C49105"/>
    <w:rsid w:val="36742007"/>
    <w:rsid w:val="36AD3E85"/>
    <w:rsid w:val="370C7AA4"/>
    <w:rsid w:val="371511B1"/>
    <w:rsid w:val="37290FCF"/>
    <w:rsid w:val="376230D2"/>
    <w:rsid w:val="377CC3EC"/>
    <w:rsid w:val="3788772F"/>
    <w:rsid w:val="37A9D14D"/>
    <w:rsid w:val="37AB21BB"/>
    <w:rsid w:val="37FC91D5"/>
    <w:rsid w:val="3924E204"/>
    <w:rsid w:val="39286EFF"/>
    <w:rsid w:val="394AB2D7"/>
    <w:rsid w:val="399812F1"/>
    <w:rsid w:val="3A12E277"/>
    <w:rsid w:val="3A486A14"/>
    <w:rsid w:val="3AC85B1C"/>
    <w:rsid w:val="3B01E041"/>
    <w:rsid w:val="3B027C32"/>
    <w:rsid w:val="3B101DE5"/>
    <w:rsid w:val="3BDADE46"/>
    <w:rsid w:val="3C184B83"/>
    <w:rsid w:val="3CD40E2B"/>
    <w:rsid w:val="3D0829E1"/>
    <w:rsid w:val="3D368907"/>
    <w:rsid w:val="3D651204"/>
    <w:rsid w:val="3DADD231"/>
    <w:rsid w:val="3DB191F7"/>
    <w:rsid w:val="3DB8574E"/>
    <w:rsid w:val="3DF15A10"/>
    <w:rsid w:val="3E237CC3"/>
    <w:rsid w:val="3E3787A7"/>
    <w:rsid w:val="3F06FB39"/>
    <w:rsid w:val="3F6DE6FB"/>
    <w:rsid w:val="3F7AA716"/>
    <w:rsid w:val="3FA2A665"/>
    <w:rsid w:val="401ADA8A"/>
    <w:rsid w:val="4040940B"/>
    <w:rsid w:val="405F039B"/>
    <w:rsid w:val="4195FC2D"/>
    <w:rsid w:val="41EC5D6B"/>
    <w:rsid w:val="426D16A7"/>
    <w:rsid w:val="42FFD1C6"/>
    <w:rsid w:val="430E0C8A"/>
    <w:rsid w:val="431022C6"/>
    <w:rsid w:val="431927EF"/>
    <w:rsid w:val="431D2E7F"/>
    <w:rsid w:val="4331CC8E"/>
    <w:rsid w:val="4374633F"/>
    <w:rsid w:val="4445EF50"/>
    <w:rsid w:val="44A38FAD"/>
    <w:rsid w:val="44C70CD3"/>
    <w:rsid w:val="44F2E889"/>
    <w:rsid w:val="457D352C"/>
    <w:rsid w:val="45B01056"/>
    <w:rsid w:val="45FBD4B5"/>
    <w:rsid w:val="4624802A"/>
    <w:rsid w:val="467CDA35"/>
    <w:rsid w:val="46D8684C"/>
    <w:rsid w:val="47451D6D"/>
    <w:rsid w:val="478D5F8B"/>
    <w:rsid w:val="47C18AE2"/>
    <w:rsid w:val="47F652B0"/>
    <w:rsid w:val="47F8E94F"/>
    <w:rsid w:val="48036D06"/>
    <w:rsid w:val="4823A09B"/>
    <w:rsid w:val="48398A66"/>
    <w:rsid w:val="48705240"/>
    <w:rsid w:val="48D7EAC1"/>
    <w:rsid w:val="49409623"/>
    <w:rsid w:val="4A4AACB9"/>
    <w:rsid w:val="4A8983E2"/>
    <w:rsid w:val="4B0CE0E4"/>
    <w:rsid w:val="4BDB5C0F"/>
    <w:rsid w:val="4C67B6EA"/>
    <w:rsid w:val="4D8323A0"/>
    <w:rsid w:val="4E939D8E"/>
    <w:rsid w:val="4E969451"/>
    <w:rsid w:val="4EC3588F"/>
    <w:rsid w:val="4F204227"/>
    <w:rsid w:val="4F8DAF26"/>
    <w:rsid w:val="4F932734"/>
    <w:rsid w:val="5011C8C0"/>
    <w:rsid w:val="5032A9B6"/>
    <w:rsid w:val="509C7DB3"/>
    <w:rsid w:val="50A5BA8D"/>
    <w:rsid w:val="50B67950"/>
    <w:rsid w:val="5113CA53"/>
    <w:rsid w:val="5116F3C6"/>
    <w:rsid w:val="525CAD4B"/>
    <w:rsid w:val="5278F0D6"/>
    <w:rsid w:val="528CAB28"/>
    <w:rsid w:val="53D5C111"/>
    <w:rsid w:val="542159A0"/>
    <w:rsid w:val="544D7B14"/>
    <w:rsid w:val="5452BA36"/>
    <w:rsid w:val="54A6C7DA"/>
    <w:rsid w:val="54A81BC3"/>
    <w:rsid w:val="54BD49F7"/>
    <w:rsid w:val="54DD6D58"/>
    <w:rsid w:val="5503D26E"/>
    <w:rsid w:val="559365D2"/>
    <w:rsid w:val="55B3B4DC"/>
    <w:rsid w:val="56495A32"/>
    <w:rsid w:val="56692727"/>
    <w:rsid w:val="568F4C9F"/>
    <w:rsid w:val="56AAC4E8"/>
    <w:rsid w:val="56BBAFE9"/>
    <w:rsid w:val="57718890"/>
    <w:rsid w:val="5897A415"/>
    <w:rsid w:val="58D7573E"/>
    <w:rsid w:val="58FA6AD3"/>
    <w:rsid w:val="59116990"/>
    <w:rsid w:val="59174C9D"/>
    <w:rsid w:val="59456AFC"/>
    <w:rsid w:val="5A0C1127"/>
    <w:rsid w:val="5A19EE4C"/>
    <w:rsid w:val="5A904349"/>
    <w:rsid w:val="5AC8FF5C"/>
    <w:rsid w:val="5ACC7F00"/>
    <w:rsid w:val="5AF3B567"/>
    <w:rsid w:val="5AF67B41"/>
    <w:rsid w:val="5B067A4B"/>
    <w:rsid w:val="5B4D7918"/>
    <w:rsid w:val="5B58FF25"/>
    <w:rsid w:val="5B789E21"/>
    <w:rsid w:val="5BBF85B8"/>
    <w:rsid w:val="5C3793AA"/>
    <w:rsid w:val="5C4B5E4A"/>
    <w:rsid w:val="5C760D6C"/>
    <w:rsid w:val="5C9049A6"/>
    <w:rsid w:val="5CE2E984"/>
    <w:rsid w:val="5D2F6F6D"/>
    <w:rsid w:val="5D9CD1FB"/>
    <w:rsid w:val="5DA02BFA"/>
    <w:rsid w:val="5DBD3523"/>
    <w:rsid w:val="5DD2FEDB"/>
    <w:rsid w:val="5DE791AE"/>
    <w:rsid w:val="5E0B6D65"/>
    <w:rsid w:val="5E16ECDF"/>
    <w:rsid w:val="5E7CA225"/>
    <w:rsid w:val="5F4218C8"/>
    <w:rsid w:val="5F6ECF3C"/>
    <w:rsid w:val="5F8A2E70"/>
    <w:rsid w:val="5FB941EE"/>
    <w:rsid w:val="6013D0E9"/>
    <w:rsid w:val="604969D2"/>
    <w:rsid w:val="60535668"/>
    <w:rsid w:val="6072A78B"/>
    <w:rsid w:val="6095ADFC"/>
    <w:rsid w:val="60ABC89F"/>
    <w:rsid w:val="60E7E599"/>
    <w:rsid w:val="6196FBFE"/>
    <w:rsid w:val="61C2D621"/>
    <w:rsid w:val="61CC39B0"/>
    <w:rsid w:val="620ECCE6"/>
    <w:rsid w:val="6227495C"/>
    <w:rsid w:val="6278F0B6"/>
    <w:rsid w:val="62AEF3BD"/>
    <w:rsid w:val="62D4FB25"/>
    <w:rsid w:val="62DE6423"/>
    <w:rsid w:val="62E29C36"/>
    <w:rsid w:val="636C6FEB"/>
    <w:rsid w:val="637A0486"/>
    <w:rsid w:val="63D216FC"/>
    <w:rsid w:val="63DCE42A"/>
    <w:rsid w:val="63F05C64"/>
    <w:rsid w:val="642C76A7"/>
    <w:rsid w:val="650E1A32"/>
    <w:rsid w:val="651A7ABB"/>
    <w:rsid w:val="6577FD6F"/>
    <w:rsid w:val="657C8DAF"/>
    <w:rsid w:val="658A63B9"/>
    <w:rsid w:val="658DA1D3"/>
    <w:rsid w:val="6596C643"/>
    <w:rsid w:val="6623216A"/>
    <w:rsid w:val="666798BD"/>
    <w:rsid w:val="6672FCB5"/>
    <w:rsid w:val="66978972"/>
    <w:rsid w:val="66CB96F3"/>
    <w:rsid w:val="66DCED34"/>
    <w:rsid w:val="66EC271C"/>
    <w:rsid w:val="67536298"/>
    <w:rsid w:val="6761A03C"/>
    <w:rsid w:val="67F54012"/>
    <w:rsid w:val="680725A5"/>
    <w:rsid w:val="685AFD56"/>
    <w:rsid w:val="68A20555"/>
    <w:rsid w:val="68A70C06"/>
    <w:rsid w:val="68B19218"/>
    <w:rsid w:val="68BAA67C"/>
    <w:rsid w:val="68C7EE1D"/>
    <w:rsid w:val="6950876D"/>
    <w:rsid w:val="6958876A"/>
    <w:rsid w:val="6968652F"/>
    <w:rsid w:val="699BE611"/>
    <w:rsid w:val="69A72B46"/>
    <w:rsid w:val="69B3E20A"/>
    <w:rsid w:val="6A4596F3"/>
    <w:rsid w:val="6A4FF157"/>
    <w:rsid w:val="6A621713"/>
    <w:rsid w:val="6A6A5289"/>
    <w:rsid w:val="6A8B9F4B"/>
    <w:rsid w:val="6A9717AE"/>
    <w:rsid w:val="6AEA2E46"/>
    <w:rsid w:val="6BAE7815"/>
    <w:rsid w:val="6C4E04F7"/>
    <w:rsid w:val="6CA41CFA"/>
    <w:rsid w:val="6CDC9DB7"/>
    <w:rsid w:val="6D426AD5"/>
    <w:rsid w:val="6DA42BB6"/>
    <w:rsid w:val="6DA79441"/>
    <w:rsid w:val="6E4C30D1"/>
    <w:rsid w:val="6E901E52"/>
    <w:rsid w:val="6F4CFFBE"/>
    <w:rsid w:val="6F8CE3B5"/>
    <w:rsid w:val="6F972B73"/>
    <w:rsid w:val="7016EFE6"/>
    <w:rsid w:val="701B53AC"/>
    <w:rsid w:val="70F882EF"/>
    <w:rsid w:val="711A2AD6"/>
    <w:rsid w:val="716218DF"/>
    <w:rsid w:val="7203B02A"/>
    <w:rsid w:val="726E5FE8"/>
    <w:rsid w:val="728277C7"/>
    <w:rsid w:val="7288F4DF"/>
    <w:rsid w:val="72AFA243"/>
    <w:rsid w:val="72DEC791"/>
    <w:rsid w:val="72E7336A"/>
    <w:rsid w:val="732ADD9D"/>
    <w:rsid w:val="73645B7D"/>
    <w:rsid w:val="74017AB1"/>
    <w:rsid w:val="7423AEF4"/>
    <w:rsid w:val="742DC12E"/>
    <w:rsid w:val="74BB0ADF"/>
    <w:rsid w:val="74E46887"/>
    <w:rsid w:val="74EEF9ED"/>
    <w:rsid w:val="74FE63B7"/>
    <w:rsid w:val="7507809A"/>
    <w:rsid w:val="752B909B"/>
    <w:rsid w:val="75768C95"/>
    <w:rsid w:val="7576ECC3"/>
    <w:rsid w:val="757EB195"/>
    <w:rsid w:val="75A06E64"/>
    <w:rsid w:val="75BB1093"/>
    <w:rsid w:val="76024833"/>
    <w:rsid w:val="76691AB0"/>
    <w:rsid w:val="768696A0"/>
    <w:rsid w:val="76E03475"/>
    <w:rsid w:val="772B7D21"/>
    <w:rsid w:val="77588E6A"/>
    <w:rsid w:val="77956546"/>
    <w:rsid w:val="779CB734"/>
    <w:rsid w:val="77E92FB4"/>
    <w:rsid w:val="7837CCA0"/>
    <w:rsid w:val="7848693B"/>
    <w:rsid w:val="786E8C6E"/>
    <w:rsid w:val="7898226F"/>
    <w:rsid w:val="791CA926"/>
    <w:rsid w:val="7990FF11"/>
    <w:rsid w:val="79E4133B"/>
    <w:rsid w:val="79E6D4E5"/>
    <w:rsid w:val="7A052E0A"/>
    <w:rsid w:val="7A1B15CB"/>
    <w:rsid w:val="7A4A5F1F"/>
    <w:rsid w:val="7ADB662B"/>
    <w:rsid w:val="7B8655AC"/>
    <w:rsid w:val="7C0A2052"/>
    <w:rsid w:val="7C27D3DA"/>
    <w:rsid w:val="7C5D4222"/>
    <w:rsid w:val="7C70B39D"/>
    <w:rsid w:val="7CE243EF"/>
    <w:rsid w:val="7D414692"/>
    <w:rsid w:val="7D49E39C"/>
    <w:rsid w:val="7DB841B3"/>
    <w:rsid w:val="7DD2A474"/>
    <w:rsid w:val="7DF45591"/>
    <w:rsid w:val="7E62CEF7"/>
    <w:rsid w:val="7EB698BB"/>
    <w:rsid w:val="7EEE80BB"/>
    <w:rsid w:val="7FBE4307"/>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26C1F0FB"/>
  <w15:chartTrackingRefBased/>
  <w15:docId w15:val="{60F087D7-9A45-4E50-BE3B-1930AEE2C2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5673"/>
    <w:pPr>
      <w:spacing w:after="160" w:line="360" w:lineRule="auto"/>
      <w:jc w:val="both"/>
    </w:pPr>
    <w:rPr>
      <w:rFonts w:ascii="Arial" w:hAnsi="Arial" w:cs="Arial"/>
      <w:sz w:val="22"/>
      <w:szCs w:val="22"/>
      <w:lang w:val="en-US"/>
    </w:rPr>
  </w:style>
  <w:style w:type="paragraph" w:styleId="Heading1">
    <w:name w:val="heading 1"/>
    <w:basedOn w:val="Normal"/>
    <w:next w:val="Normal"/>
    <w:link w:val="Heading1Char"/>
    <w:uiPriority w:val="9"/>
    <w:qFormat/>
    <w:rsid w:val="00C35D76"/>
    <w:pPr>
      <w:keepNext/>
      <w:keepLines/>
      <w:spacing w:before="240" w:after="240"/>
      <w:outlineLvl w:val="0"/>
    </w:pPr>
    <w:rPr>
      <w:rFonts w:eastAsia="Arial"/>
      <w:b/>
      <w:bCs/>
      <w:color w:val="000000" w:themeColor="text1"/>
      <w:sz w:val="32"/>
      <w:szCs w:val="32"/>
    </w:rPr>
  </w:style>
  <w:style w:type="paragraph" w:styleId="Heading2">
    <w:name w:val="heading 2"/>
    <w:basedOn w:val="Normal"/>
    <w:next w:val="Normal"/>
    <w:link w:val="Heading2Char"/>
    <w:uiPriority w:val="9"/>
    <w:unhideWhenUsed/>
    <w:qFormat/>
    <w:rsid w:val="005D00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D00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D0039"/>
    <w:pPr>
      <w:keepNext/>
      <w:keepLines/>
      <w:tabs>
        <w:tab w:val="left" w:pos="993"/>
      </w:tab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35D7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35D76"/>
    <w:pPr>
      <w:keepNext/>
      <w:keepLines/>
      <w:spacing w:before="40" w:after="0"/>
      <w:outlineLvl w:val="5"/>
    </w:pPr>
    <w:rPr>
      <w:rFonts w:eastAsia="Arial"/>
      <w:b/>
      <w:bCs/>
      <w:i/>
      <w:iCs/>
      <w:color w:val="1F3763" w:themeColor="accent1" w:themeShade="7F"/>
    </w:rPr>
  </w:style>
  <w:style w:type="paragraph" w:styleId="Heading7">
    <w:name w:val="heading 7"/>
    <w:basedOn w:val="Normal"/>
    <w:next w:val="Normal"/>
    <w:link w:val="Heading7Char"/>
    <w:uiPriority w:val="9"/>
    <w:semiHidden/>
    <w:unhideWhenUsed/>
    <w:qFormat/>
    <w:rsid w:val="001E7096"/>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E7096"/>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E7096"/>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5D76"/>
    <w:rPr>
      <w:rFonts w:ascii="Arial" w:eastAsia="Arial" w:hAnsi="Arial" w:cs="Arial"/>
      <w:b/>
      <w:bCs/>
      <w:color w:val="000000" w:themeColor="text1"/>
      <w:sz w:val="32"/>
      <w:szCs w:val="32"/>
    </w:rPr>
  </w:style>
  <w:style w:type="table" w:customStyle="1" w:styleId="TableGrid2">
    <w:name w:val="Table Grid2"/>
    <w:basedOn w:val="TableNormal"/>
    <w:next w:val="TableGrid"/>
    <w:uiPriority w:val="39"/>
    <w:rsid w:val="00C35D76"/>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next w:val="PlainTable2"/>
    <w:uiPriority w:val="42"/>
    <w:rsid w:val="00C35D76"/>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TableGrid">
    <w:name w:val="Table Grid"/>
    <w:basedOn w:val="TableNormal"/>
    <w:uiPriority w:val="59"/>
    <w:rsid w:val="00C35D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C35D7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2Char">
    <w:name w:val="Heading 2 Char"/>
    <w:basedOn w:val="DefaultParagraphFont"/>
    <w:link w:val="Heading2"/>
    <w:uiPriority w:val="9"/>
    <w:rsid w:val="005D003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D0039"/>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5D0039"/>
    <w:rPr>
      <w:rFonts w:asciiTheme="majorHAnsi" w:eastAsiaTheme="majorEastAsia" w:hAnsiTheme="majorHAnsi" w:cstheme="majorBidi"/>
      <w:i/>
      <w:iCs/>
      <w:color w:val="2F5496" w:themeColor="accent1" w:themeShade="BF"/>
      <w:sz w:val="22"/>
      <w:szCs w:val="22"/>
    </w:rPr>
  </w:style>
  <w:style w:type="character" w:customStyle="1" w:styleId="Heading5Char">
    <w:name w:val="Heading 5 Char"/>
    <w:basedOn w:val="DefaultParagraphFont"/>
    <w:link w:val="Heading5"/>
    <w:uiPriority w:val="9"/>
    <w:rsid w:val="00C35D76"/>
    <w:rPr>
      <w:rFonts w:asciiTheme="majorHAnsi" w:eastAsiaTheme="majorEastAsia" w:hAnsiTheme="majorHAnsi" w:cstheme="majorBidi"/>
      <w:color w:val="2F5496" w:themeColor="accent1" w:themeShade="BF"/>
      <w:sz w:val="22"/>
      <w:szCs w:val="22"/>
    </w:rPr>
  </w:style>
  <w:style w:type="character" w:customStyle="1" w:styleId="Heading6Char">
    <w:name w:val="Heading 6 Char"/>
    <w:basedOn w:val="DefaultParagraphFont"/>
    <w:link w:val="Heading6"/>
    <w:uiPriority w:val="9"/>
    <w:rsid w:val="00C35D76"/>
    <w:rPr>
      <w:rFonts w:ascii="Arial" w:eastAsia="Arial" w:hAnsi="Arial" w:cs="Arial"/>
      <w:b/>
      <w:bCs/>
      <w:i/>
      <w:iCs/>
      <w:color w:val="1F3763" w:themeColor="accent1" w:themeShade="7F"/>
      <w:sz w:val="22"/>
      <w:szCs w:val="22"/>
    </w:rPr>
  </w:style>
  <w:style w:type="paragraph" w:styleId="ListParagraph">
    <w:name w:val="List Paragraph"/>
    <w:basedOn w:val="Normal"/>
    <w:uiPriority w:val="34"/>
    <w:qFormat/>
    <w:rsid w:val="00C35D76"/>
    <w:pPr>
      <w:ind w:left="720"/>
      <w:contextualSpacing/>
    </w:pPr>
  </w:style>
  <w:style w:type="paragraph" w:styleId="TOCHeading">
    <w:name w:val="TOC Heading"/>
    <w:basedOn w:val="Heading1"/>
    <w:next w:val="Normal"/>
    <w:uiPriority w:val="39"/>
    <w:unhideWhenUsed/>
    <w:qFormat/>
    <w:rsid w:val="00C35D76"/>
    <w:pPr>
      <w:outlineLvl w:val="9"/>
    </w:pPr>
  </w:style>
  <w:style w:type="paragraph" w:styleId="TOC1">
    <w:name w:val="toc 1"/>
    <w:basedOn w:val="Normal"/>
    <w:next w:val="Normal"/>
    <w:autoRedefine/>
    <w:uiPriority w:val="39"/>
    <w:unhideWhenUsed/>
    <w:rsid w:val="00C35D76"/>
    <w:pPr>
      <w:tabs>
        <w:tab w:val="right" w:leader="dot" w:pos="9016"/>
      </w:tabs>
      <w:spacing w:after="100"/>
    </w:pPr>
  </w:style>
  <w:style w:type="paragraph" w:styleId="TOC2">
    <w:name w:val="toc 2"/>
    <w:basedOn w:val="Normal"/>
    <w:next w:val="Normal"/>
    <w:autoRedefine/>
    <w:uiPriority w:val="39"/>
    <w:unhideWhenUsed/>
    <w:rsid w:val="00827BA9"/>
    <w:pPr>
      <w:tabs>
        <w:tab w:val="right" w:leader="dot" w:pos="9016"/>
      </w:tabs>
      <w:spacing w:after="100"/>
      <w:ind w:left="220"/>
    </w:pPr>
  </w:style>
  <w:style w:type="paragraph" w:styleId="TOC3">
    <w:name w:val="toc 3"/>
    <w:basedOn w:val="Normal"/>
    <w:next w:val="Normal"/>
    <w:autoRedefine/>
    <w:uiPriority w:val="39"/>
    <w:unhideWhenUsed/>
    <w:rsid w:val="00954990"/>
    <w:pPr>
      <w:tabs>
        <w:tab w:val="right" w:leader="dot" w:pos="9016"/>
      </w:tabs>
      <w:spacing w:after="100"/>
      <w:ind w:left="440"/>
    </w:pPr>
  </w:style>
  <w:style w:type="character" w:styleId="Hyperlink">
    <w:name w:val="Hyperlink"/>
    <w:basedOn w:val="DefaultParagraphFont"/>
    <w:uiPriority w:val="99"/>
    <w:unhideWhenUsed/>
    <w:rsid w:val="00C35D76"/>
    <w:rPr>
      <w:color w:val="0563C1" w:themeColor="hyperlink"/>
      <w:u w:val="single"/>
    </w:rPr>
  </w:style>
  <w:style w:type="character" w:styleId="CommentReference">
    <w:name w:val="annotation reference"/>
    <w:basedOn w:val="DefaultParagraphFont"/>
    <w:uiPriority w:val="99"/>
    <w:semiHidden/>
    <w:unhideWhenUsed/>
    <w:rsid w:val="00C35D76"/>
    <w:rPr>
      <w:sz w:val="16"/>
      <w:szCs w:val="16"/>
    </w:rPr>
  </w:style>
  <w:style w:type="paragraph" w:styleId="CommentText">
    <w:name w:val="annotation text"/>
    <w:basedOn w:val="Normal"/>
    <w:link w:val="CommentTextChar"/>
    <w:uiPriority w:val="99"/>
    <w:unhideWhenUsed/>
    <w:rsid w:val="00C35D76"/>
    <w:pPr>
      <w:spacing w:line="240" w:lineRule="auto"/>
    </w:pPr>
    <w:rPr>
      <w:sz w:val="20"/>
      <w:szCs w:val="20"/>
    </w:rPr>
  </w:style>
  <w:style w:type="character" w:customStyle="1" w:styleId="CommentTextChar">
    <w:name w:val="Comment Text Char"/>
    <w:basedOn w:val="DefaultParagraphFont"/>
    <w:link w:val="CommentText"/>
    <w:uiPriority w:val="99"/>
    <w:rsid w:val="00C35D76"/>
    <w:rPr>
      <w:rFonts w:ascii="Arial" w:hAnsi="Arial" w:cs="Arial"/>
      <w:sz w:val="20"/>
      <w:szCs w:val="20"/>
    </w:rPr>
  </w:style>
  <w:style w:type="paragraph" w:styleId="CommentSubject">
    <w:name w:val="annotation subject"/>
    <w:basedOn w:val="CommentText"/>
    <w:next w:val="CommentText"/>
    <w:link w:val="CommentSubjectChar"/>
    <w:uiPriority w:val="99"/>
    <w:semiHidden/>
    <w:unhideWhenUsed/>
    <w:rsid w:val="00C35D76"/>
    <w:rPr>
      <w:b/>
      <w:bCs/>
    </w:rPr>
  </w:style>
  <w:style w:type="character" w:customStyle="1" w:styleId="CommentSubjectChar">
    <w:name w:val="Comment Subject Char"/>
    <w:basedOn w:val="CommentTextChar"/>
    <w:link w:val="CommentSubject"/>
    <w:uiPriority w:val="99"/>
    <w:semiHidden/>
    <w:rsid w:val="00C35D76"/>
    <w:rPr>
      <w:rFonts w:ascii="Arial" w:hAnsi="Arial" w:cs="Arial"/>
      <w:b/>
      <w:bCs/>
      <w:sz w:val="20"/>
      <w:szCs w:val="20"/>
    </w:rPr>
  </w:style>
  <w:style w:type="paragraph" w:styleId="BalloonText">
    <w:name w:val="Balloon Text"/>
    <w:basedOn w:val="Normal"/>
    <w:link w:val="BalloonTextChar"/>
    <w:uiPriority w:val="99"/>
    <w:semiHidden/>
    <w:unhideWhenUsed/>
    <w:rsid w:val="00C35D7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35D76"/>
    <w:rPr>
      <w:rFonts w:ascii="Segoe UI" w:hAnsi="Segoe UI" w:cs="Segoe UI"/>
      <w:sz w:val="18"/>
      <w:szCs w:val="18"/>
    </w:rPr>
  </w:style>
  <w:style w:type="paragraph" w:customStyle="1" w:styleId="c-article-info-details">
    <w:name w:val="c-article-info-details"/>
    <w:basedOn w:val="Normal"/>
    <w:rsid w:val="00C35D7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u-visually-hidden">
    <w:name w:val="u-visually-hidden"/>
    <w:basedOn w:val="DefaultParagraphFont"/>
    <w:rsid w:val="00C35D76"/>
  </w:style>
  <w:style w:type="character" w:customStyle="1" w:styleId="author">
    <w:name w:val="author"/>
    <w:basedOn w:val="DefaultParagraphFont"/>
    <w:rsid w:val="00C35D76"/>
  </w:style>
  <w:style w:type="character" w:customStyle="1" w:styleId="superscript">
    <w:name w:val="superscript"/>
    <w:basedOn w:val="DefaultParagraphFont"/>
    <w:rsid w:val="00401572"/>
  </w:style>
  <w:style w:type="paragraph" w:styleId="FootnoteText">
    <w:name w:val="footnote text"/>
    <w:basedOn w:val="Normal"/>
    <w:link w:val="FootnoteTextChar"/>
    <w:uiPriority w:val="99"/>
    <w:unhideWhenUsed/>
    <w:rsid w:val="00C35D76"/>
    <w:pPr>
      <w:spacing w:after="0" w:line="240" w:lineRule="auto"/>
    </w:pPr>
    <w:rPr>
      <w:sz w:val="20"/>
      <w:szCs w:val="20"/>
    </w:rPr>
  </w:style>
  <w:style w:type="character" w:customStyle="1" w:styleId="FootnoteTextChar">
    <w:name w:val="Footnote Text Char"/>
    <w:basedOn w:val="DefaultParagraphFont"/>
    <w:link w:val="FootnoteText"/>
    <w:uiPriority w:val="99"/>
    <w:rsid w:val="00C35D76"/>
    <w:rPr>
      <w:rFonts w:ascii="Arial" w:hAnsi="Arial" w:cs="Arial"/>
      <w:sz w:val="20"/>
      <w:szCs w:val="20"/>
    </w:rPr>
  </w:style>
  <w:style w:type="character" w:styleId="FootnoteReference">
    <w:name w:val="footnote reference"/>
    <w:basedOn w:val="DefaultParagraphFont"/>
    <w:uiPriority w:val="99"/>
    <w:semiHidden/>
    <w:unhideWhenUsed/>
    <w:rsid w:val="00C35D76"/>
    <w:rPr>
      <w:vertAlign w:val="superscript"/>
    </w:rPr>
  </w:style>
  <w:style w:type="paragraph" w:styleId="Bibliography">
    <w:name w:val="Bibliography"/>
    <w:basedOn w:val="Normal"/>
    <w:next w:val="Normal"/>
    <w:uiPriority w:val="37"/>
    <w:unhideWhenUsed/>
    <w:rsid w:val="00C35D76"/>
    <w:pPr>
      <w:tabs>
        <w:tab w:val="left" w:pos="500"/>
      </w:tabs>
      <w:spacing w:after="240" w:line="240" w:lineRule="auto"/>
      <w:ind w:left="504" w:hanging="504"/>
    </w:pPr>
  </w:style>
  <w:style w:type="paragraph" w:customStyle="1" w:styleId="Caption1">
    <w:name w:val="Caption1"/>
    <w:basedOn w:val="Tabletext"/>
    <w:next w:val="Normal"/>
    <w:link w:val="captionChar"/>
    <w:unhideWhenUsed/>
    <w:qFormat/>
    <w:rsid w:val="004D60E0"/>
  </w:style>
  <w:style w:type="paragraph" w:customStyle="1" w:styleId="Quote1">
    <w:name w:val="Quote1"/>
    <w:basedOn w:val="Normal"/>
    <w:next w:val="Normal"/>
    <w:autoRedefine/>
    <w:uiPriority w:val="29"/>
    <w:qFormat/>
    <w:rsid w:val="00C35D76"/>
    <w:pPr>
      <w:spacing w:before="240" w:after="360" w:line="240" w:lineRule="auto"/>
      <w:jc w:val="center"/>
    </w:pPr>
    <w:rPr>
      <w:rFonts w:eastAsia="Times New Roman" w:cs="Times New Roman"/>
      <w:i/>
      <w:iCs/>
      <w:color w:val="000000"/>
      <w:sz w:val="24"/>
      <w:szCs w:val="24"/>
      <w:lang w:eastAsia="en-GB"/>
    </w:rPr>
  </w:style>
  <w:style w:type="character" w:customStyle="1" w:styleId="QuoteChar">
    <w:name w:val="Quote Char"/>
    <w:basedOn w:val="DefaultParagraphFont"/>
    <w:link w:val="Quote"/>
    <w:uiPriority w:val="29"/>
    <w:rsid w:val="00C35D76"/>
    <w:rPr>
      <w:rFonts w:eastAsia="Times New Roman" w:cs="Times New Roman"/>
      <w:i/>
      <w:iCs/>
      <w:color w:val="000000"/>
      <w:lang w:eastAsia="en-GB"/>
    </w:rPr>
  </w:style>
  <w:style w:type="paragraph" w:styleId="Quote">
    <w:name w:val="Quote"/>
    <w:basedOn w:val="Normal"/>
    <w:next w:val="Normal"/>
    <w:link w:val="QuoteChar"/>
    <w:uiPriority w:val="29"/>
    <w:qFormat/>
    <w:rsid w:val="00C35D76"/>
    <w:pPr>
      <w:spacing w:before="200"/>
      <w:ind w:left="864" w:right="864"/>
      <w:jc w:val="center"/>
    </w:pPr>
    <w:rPr>
      <w:rFonts w:asciiTheme="minorHAnsi" w:eastAsia="Times New Roman" w:hAnsiTheme="minorHAnsi" w:cs="Times New Roman"/>
      <w:i/>
      <w:iCs/>
      <w:color w:val="000000"/>
      <w:sz w:val="24"/>
      <w:szCs w:val="24"/>
      <w:lang w:eastAsia="en-GB"/>
    </w:rPr>
  </w:style>
  <w:style w:type="character" w:customStyle="1" w:styleId="QuoteChar1">
    <w:name w:val="Quote Char1"/>
    <w:basedOn w:val="DefaultParagraphFont"/>
    <w:uiPriority w:val="29"/>
    <w:rsid w:val="00C35D76"/>
    <w:rPr>
      <w:rFonts w:ascii="Arial" w:hAnsi="Arial" w:cs="Arial"/>
      <w:i/>
      <w:iCs/>
      <w:color w:val="404040" w:themeColor="text1" w:themeTint="BF"/>
      <w:sz w:val="22"/>
      <w:szCs w:val="22"/>
    </w:rPr>
  </w:style>
  <w:style w:type="character" w:styleId="FollowedHyperlink">
    <w:name w:val="FollowedHyperlink"/>
    <w:basedOn w:val="DefaultParagraphFont"/>
    <w:uiPriority w:val="99"/>
    <w:semiHidden/>
    <w:unhideWhenUsed/>
    <w:rsid w:val="00C35D76"/>
    <w:rPr>
      <w:color w:val="954F72" w:themeColor="followedHyperlink"/>
      <w:u w:val="single"/>
    </w:rPr>
  </w:style>
  <w:style w:type="paragraph" w:styleId="NormalWeb">
    <w:name w:val="Normal (Web)"/>
    <w:basedOn w:val="Normal"/>
    <w:uiPriority w:val="99"/>
    <w:unhideWhenUsed/>
    <w:rsid w:val="00C35D7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journaltitle">
    <w:name w:val="journaltitle"/>
    <w:basedOn w:val="DefaultParagraphFont"/>
    <w:rsid w:val="00C35D76"/>
  </w:style>
  <w:style w:type="paragraph" w:customStyle="1" w:styleId="icon--meta-keyline">
    <w:name w:val="icon--meta-keyline"/>
    <w:basedOn w:val="Normal"/>
    <w:rsid w:val="00C35D7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articlecitationyear">
    <w:name w:val="articlecitation_year"/>
    <w:basedOn w:val="DefaultParagraphFont"/>
    <w:rsid w:val="00C35D76"/>
  </w:style>
  <w:style w:type="character" w:customStyle="1" w:styleId="articlecitationvolume">
    <w:name w:val="articlecitation_volume"/>
    <w:basedOn w:val="DefaultParagraphFont"/>
    <w:rsid w:val="00C35D76"/>
  </w:style>
  <w:style w:type="character" w:customStyle="1" w:styleId="articlecitationpages">
    <w:name w:val="articlecitation_pages"/>
    <w:basedOn w:val="DefaultParagraphFont"/>
    <w:rsid w:val="00C35D76"/>
  </w:style>
  <w:style w:type="character" w:customStyle="1" w:styleId="u-inline-block">
    <w:name w:val="u-inline-block"/>
    <w:basedOn w:val="DefaultParagraphFont"/>
    <w:rsid w:val="00C35D76"/>
  </w:style>
  <w:style w:type="character" w:customStyle="1" w:styleId="person">
    <w:name w:val="person"/>
    <w:basedOn w:val="DefaultParagraphFont"/>
    <w:rsid w:val="00C35D76"/>
  </w:style>
  <w:style w:type="character" w:customStyle="1" w:styleId="personname">
    <w:name w:val="person_name"/>
    <w:basedOn w:val="DefaultParagraphFont"/>
    <w:rsid w:val="00C35D76"/>
  </w:style>
  <w:style w:type="character" w:styleId="Emphasis">
    <w:name w:val="Emphasis"/>
    <w:basedOn w:val="DefaultParagraphFont"/>
    <w:uiPriority w:val="20"/>
    <w:qFormat/>
    <w:rsid w:val="00C35D76"/>
    <w:rPr>
      <w:i/>
      <w:iCs/>
    </w:rPr>
  </w:style>
  <w:style w:type="paragraph" w:styleId="Caption">
    <w:name w:val="caption"/>
    <w:basedOn w:val="Normal"/>
    <w:next w:val="Normal"/>
    <w:uiPriority w:val="35"/>
    <w:unhideWhenUsed/>
    <w:qFormat/>
    <w:rsid w:val="00C35D76"/>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C35D76"/>
    <w:pPr>
      <w:spacing w:after="100"/>
      <w:ind w:left="660"/>
    </w:pPr>
    <w:rPr>
      <w:lang w:eastAsia="en-GB"/>
    </w:rPr>
  </w:style>
  <w:style w:type="paragraph" w:styleId="TOC5">
    <w:name w:val="toc 5"/>
    <w:basedOn w:val="Normal"/>
    <w:next w:val="Normal"/>
    <w:autoRedefine/>
    <w:uiPriority w:val="39"/>
    <w:unhideWhenUsed/>
    <w:rsid w:val="00C35D76"/>
    <w:pPr>
      <w:spacing w:after="100"/>
      <w:ind w:left="880"/>
    </w:pPr>
    <w:rPr>
      <w:lang w:eastAsia="en-GB"/>
    </w:rPr>
  </w:style>
  <w:style w:type="paragraph" w:styleId="TOC6">
    <w:name w:val="toc 6"/>
    <w:basedOn w:val="Normal"/>
    <w:next w:val="Normal"/>
    <w:autoRedefine/>
    <w:uiPriority w:val="39"/>
    <w:unhideWhenUsed/>
    <w:rsid w:val="00C35D76"/>
    <w:pPr>
      <w:spacing w:after="100"/>
      <w:ind w:left="1100"/>
    </w:pPr>
    <w:rPr>
      <w:lang w:eastAsia="en-GB"/>
    </w:rPr>
  </w:style>
  <w:style w:type="paragraph" w:styleId="TOC7">
    <w:name w:val="toc 7"/>
    <w:basedOn w:val="Normal"/>
    <w:next w:val="Normal"/>
    <w:autoRedefine/>
    <w:uiPriority w:val="39"/>
    <w:unhideWhenUsed/>
    <w:rsid w:val="00C35D76"/>
    <w:pPr>
      <w:spacing w:after="100"/>
      <w:ind w:left="1320"/>
    </w:pPr>
    <w:rPr>
      <w:lang w:eastAsia="en-GB"/>
    </w:rPr>
  </w:style>
  <w:style w:type="paragraph" w:styleId="TOC8">
    <w:name w:val="toc 8"/>
    <w:basedOn w:val="Normal"/>
    <w:next w:val="Normal"/>
    <w:autoRedefine/>
    <w:uiPriority w:val="39"/>
    <w:unhideWhenUsed/>
    <w:rsid w:val="00C35D76"/>
    <w:pPr>
      <w:spacing w:after="100"/>
      <w:ind w:left="1540"/>
    </w:pPr>
    <w:rPr>
      <w:lang w:eastAsia="en-GB"/>
    </w:rPr>
  </w:style>
  <w:style w:type="paragraph" w:styleId="TOC9">
    <w:name w:val="toc 9"/>
    <w:basedOn w:val="Normal"/>
    <w:next w:val="Normal"/>
    <w:autoRedefine/>
    <w:uiPriority w:val="39"/>
    <w:unhideWhenUsed/>
    <w:rsid w:val="00C35D76"/>
    <w:pPr>
      <w:spacing w:after="100"/>
      <w:ind w:left="1760"/>
    </w:pPr>
    <w:rPr>
      <w:lang w:eastAsia="en-GB"/>
    </w:rPr>
  </w:style>
  <w:style w:type="paragraph" w:styleId="Header">
    <w:name w:val="header"/>
    <w:basedOn w:val="Normal"/>
    <w:link w:val="HeaderChar"/>
    <w:uiPriority w:val="99"/>
    <w:unhideWhenUsed/>
    <w:rsid w:val="00C35D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C35D76"/>
    <w:rPr>
      <w:rFonts w:ascii="Arial" w:hAnsi="Arial" w:cs="Arial"/>
      <w:sz w:val="22"/>
      <w:szCs w:val="22"/>
    </w:rPr>
  </w:style>
  <w:style w:type="paragraph" w:styleId="Footer">
    <w:name w:val="footer"/>
    <w:basedOn w:val="Normal"/>
    <w:link w:val="FooterChar"/>
    <w:uiPriority w:val="99"/>
    <w:unhideWhenUsed/>
    <w:rsid w:val="00C35D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C35D76"/>
    <w:rPr>
      <w:rFonts w:ascii="Arial" w:hAnsi="Arial" w:cs="Arial"/>
      <w:sz w:val="22"/>
      <w:szCs w:val="22"/>
    </w:rPr>
  </w:style>
  <w:style w:type="character" w:customStyle="1" w:styleId="UnresolvedMention1">
    <w:name w:val="Unresolved Mention1"/>
    <w:basedOn w:val="DefaultParagraphFont"/>
    <w:uiPriority w:val="99"/>
    <w:semiHidden/>
    <w:unhideWhenUsed/>
    <w:rsid w:val="00C35D76"/>
    <w:rPr>
      <w:color w:val="605E5C"/>
      <w:shd w:val="clear" w:color="auto" w:fill="E1DFDD"/>
    </w:rPr>
  </w:style>
  <w:style w:type="character" w:customStyle="1" w:styleId="authors">
    <w:name w:val="authors"/>
    <w:basedOn w:val="DefaultParagraphFont"/>
    <w:rsid w:val="00C35D76"/>
  </w:style>
  <w:style w:type="character" w:customStyle="1" w:styleId="Date1">
    <w:name w:val="Date1"/>
    <w:basedOn w:val="DefaultParagraphFont"/>
    <w:rsid w:val="00C35D76"/>
  </w:style>
  <w:style w:type="character" w:customStyle="1" w:styleId="arttitle">
    <w:name w:val="art_title"/>
    <w:basedOn w:val="DefaultParagraphFont"/>
    <w:rsid w:val="00C35D76"/>
  </w:style>
  <w:style w:type="character" w:customStyle="1" w:styleId="serialtitle">
    <w:name w:val="serial_title"/>
    <w:basedOn w:val="DefaultParagraphFont"/>
    <w:rsid w:val="00C35D76"/>
  </w:style>
  <w:style w:type="character" w:customStyle="1" w:styleId="volumeissue">
    <w:name w:val="volume_issue"/>
    <w:basedOn w:val="DefaultParagraphFont"/>
    <w:rsid w:val="00C35D76"/>
  </w:style>
  <w:style w:type="character" w:customStyle="1" w:styleId="pagerange">
    <w:name w:val="page_range"/>
    <w:basedOn w:val="DefaultParagraphFont"/>
    <w:rsid w:val="00C35D76"/>
  </w:style>
  <w:style w:type="character" w:customStyle="1" w:styleId="doilink">
    <w:name w:val="doi_link"/>
    <w:basedOn w:val="DefaultParagraphFont"/>
    <w:rsid w:val="00C35D76"/>
  </w:style>
  <w:style w:type="character" w:customStyle="1" w:styleId="contribdegrees">
    <w:name w:val="contribdegrees"/>
    <w:basedOn w:val="DefaultParagraphFont"/>
    <w:rsid w:val="00C35D76"/>
  </w:style>
  <w:style w:type="paragraph" w:customStyle="1" w:styleId="Title1">
    <w:name w:val="Title1"/>
    <w:basedOn w:val="Normal"/>
    <w:rsid w:val="00C35D76"/>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desc">
    <w:name w:val="desc"/>
    <w:basedOn w:val="Normal"/>
    <w:rsid w:val="00C35D76"/>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details">
    <w:name w:val="details"/>
    <w:basedOn w:val="Normal"/>
    <w:rsid w:val="00C35D7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jrnl">
    <w:name w:val="jrnl"/>
    <w:basedOn w:val="DefaultParagraphFont"/>
    <w:rsid w:val="00C35D76"/>
  </w:style>
  <w:style w:type="character" w:customStyle="1" w:styleId="u-js-hide2">
    <w:name w:val="u-js-hide2"/>
    <w:basedOn w:val="DefaultParagraphFont"/>
    <w:rsid w:val="00C35D76"/>
  </w:style>
  <w:style w:type="character" w:customStyle="1" w:styleId="u-visually-hidden1">
    <w:name w:val="u-visually-hidden1"/>
    <w:basedOn w:val="DefaultParagraphFont"/>
    <w:rsid w:val="00C35D76"/>
    <w:rPr>
      <w:bdr w:val="none" w:sz="0" w:space="0" w:color="auto" w:frame="1"/>
    </w:rPr>
  </w:style>
  <w:style w:type="paragraph" w:customStyle="1" w:styleId="c-bibliographic-informationvalue">
    <w:name w:val="c-bibliographic-information__value"/>
    <w:basedOn w:val="Normal"/>
    <w:rsid w:val="00C35D76"/>
    <w:pPr>
      <w:spacing w:after="210" w:line="240" w:lineRule="auto"/>
    </w:pPr>
    <w:rPr>
      <w:rFonts w:ascii="Times New Roman" w:eastAsia="Times New Roman" w:hAnsi="Times New Roman" w:cs="Times New Roman"/>
      <w:sz w:val="24"/>
      <w:szCs w:val="24"/>
      <w:lang w:eastAsia="en-GB"/>
    </w:rPr>
  </w:style>
  <w:style w:type="character" w:customStyle="1" w:styleId="js-article-title">
    <w:name w:val="js-article-title"/>
    <w:rsid w:val="00C35D76"/>
  </w:style>
  <w:style w:type="paragraph" w:customStyle="1" w:styleId="apa6">
    <w:name w:val="apa6"/>
    <w:basedOn w:val="Normal"/>
    <w:uiPriority w:val="99"/>
    <w:rsid w:val="00C35D76"/>
    <w:pPr>
      <w:keepLines/>
      <w:autoSpaceDE w:val="0"/>
      <w:autoSpaceDN w:val="0"/>
      <w:adjustRightInd w:val="0"/>
      <w:spacing w:line="240" w:lineRule="auto"/>
      <w:ind w:left="720" w:hanging="720"/>
    </w:pPr>
    <w:rPr>
      <w:rFonts w:ascii="Times New Roman" w:eastAsia="Times New Roman" w:hAnsi="Times New Roman" w:cs="Times New Roman"/>
      <w:color w:val="000000"/>
      <w:sz w:val="24"/>
      <w:szCs w:val="24"/>
      <w:lang w:eastAsia="en-GB"/>
    </w:rPr>
  </w:style>
  <w:style w:type="paragraph" w:customStyle="1" w:styleId="nova-e-listitem">
    <w:name w:val="nova-e-list__item"/>
    <w:basedOn w:val="Normal"/>
    <w:rsid w:val="00C35D76"/>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EndnoteText">
    <w:name w:val="endnote text"/>
    <w:basedOn w:val="Normal"/>
    <w:link w:val="EndnoteTextChar"/>
    <w:uiPriority w:val="99"/>
    <w:semiHidden/>
    <w:unhideWhenUsed/>
    <w:rsid w:val="00C35D7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35D76"/>
    <w:rPr>
      <w:rFonts w:ascii="Arial" w:hAnsi="Arial" w:cs="Arial"/>
      <w:sz w:val="20"/>
      <w:szCs w:val="20"/>
    </w:rPr>
  </w:style>
  <w:style w:type="character" w:styleId="EndnoteReference">
    <w:name w:val="endnote reference"/>
    <w:basedOn w:val="DefaultParagraphFont"/>
    <w:uiPriority w:val="99"/>
    <w:unhideWhenUsed/>
    <w:rsid w:val="00C35D76"/>
    <w:rPr>
      <w:vertAlign w:val="superscript"/>
    </w:rPr>
  </w:style>
  <w:style w:type="paragraph" w:styleId="Revision">
    <w:name w:val="Revision"/>
    <w:hidden/>
    <w:uiPriority w:val="99"/>
    <w:semiHidden/>
    <w:rsid w:val="00C35D76"/>
    <w:rPr>
      <w:sz w:val="22"/>
      <w:szCs w:val="22"/>
    </w:rPr>
  </w:style>
  <w:style w:type="paragraph" w:customStyle="1" w:styleId="paragraph">
    <w:name w:val="paragraph"/>
    <w:basedOn w:val="Normal"/>
    <w:rsid w:val="00C35D7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C35D76"/>
  </w:style>
  <w:style w:type="character" w:customStyle="1" w:styleId="eop">
    <w:name w:val="eop"/>
    <w:basedOn w:val="DefaultParagraphFont"/>
    <w:rsid w:val="00C35D76"/>
  </w:style>
  <w:style w:type="character" w:customStyle="1" w:styleId="scxw91357549">
    <w:name w:val="scxw91357549"/>
    <w:basedOn w:val="DefaultParagraphFont"/>
    <w:rsid w:val="00C35D76"/>
  </w:style>
  <w:style w:type="character" w:styleId="Strong">
    <w:name w:val="Strong"/>
    <w:basedOn w:val="DefaultParagraphFont"/>
    <w:uiPriority w:val="22"/>
    <w:qFormat/>
    <w:rsid w:val="00C35D76"/>
    <w:rPr>
      <w:b/>
      <w:bCs/>
    </w:rPr>
  </w:style>
  <w:style w:type="character" w:styleId="UnresolvedMention">
    <w:name w:val="Unresolved Mention"/>
    <w:basedOn w:val="DefaultParagraphFont"/>
    <w:uiPriority w:val="99"/>
    <w:unhideWhenUsed/>
    <w:rsid w:val="00C35D76"/>
    <w:rPr>
      <w:color w:val="605E5C"/>
      <w:shd w:val="clear" w:color="auto" w:fill="E1DFDD"/>
    </w:rPr>
  </w:style>
  <w:style w:type="table" w:customStyle="1" w:styleId="TableGrid1">
    <w:name w:val="Table Grid1"/>
    <w:basedOn w:val="TableNormal"/>
    <w:next w:val="TableGrid"/>
    <w:uiPriority w:val="39"/>
    <w:rsid w:val="00C35D76"/>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basedOn w:val="DefaultParagraphFont"/>
    <w:uiPriority w:val="33"/>
    <w:qFormat/>
    <w:rsid w:val="00C35D76"/>
    <w:rPr>
      <w:b/>
      <w:bCs/>
      <w:i/>
      <w:iCs/>
      <w:spacing w:val="5"/>
    </w:rPr>
  </w:style>
  <w:style w:type="character" w:styleId="LineNumber">
    <w:name w:val="line number"/>
    <w:basedOn w:val="DefaultParagraphFont"/>
    <w:uiPriority w:val="99"/>
    <w:semiHidden/>
    <w:unhideWhenUsed/>
    <w:rsid w:val="00C35D76"/>
  </w:style>
  <w:style w:type="table" w:styleId="TableGridLight">
    <w:name w:val="Grid Table Light"/>
    <w:basedOn w:val="TableNormal"/>
    <w:uiPriority w:val="40"/>
    <w:rsid w:val="00C35D76"/>
    <w:rPr>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ableofFigures">
    <w:name w:val="table of figures"/>
    <w:basedOn w:val="Normal"/>
    <w:next w:val="Normal"/>
    <w:uiPriority w:val="99"/>
    <w:unhideWhenUsed/>
    <w:rsid w:val="00C35D76"/>
    <w:pPr>
      <w:spacing w:after="0"/>
    </w:pPr>
  </w:style>
  <w:style w:type="table" w:customStyle="1" w:styleId="PlainTable11">
    <w:name w:val="Plain Table 11"/>
    <w:basedOn w:val="TableNormal"/>
    <w:next w:val="PlainTable1"/>
    <w:uiPriority w:val="41"/>
    <w:rsid w:val="00C35D76"/>
    <w:rPr>
      <w:sz w:val="22"/>
      <w:szCs w:val="22"/>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1">
    <w:name w:val="Plain Table 1"/>
    <w:basedOn w:val="TableNormal"/>
    <w:uiPriority w:val="41"/>
    <w:rsid w:val="00C35D76"/>
    <w:rPr>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dvancedproofingissue">
    <w:name w:val="advancedproofingissue"/>
    <w:basedOn w:val="DefaultParagraphFont"/>
    <w:rsid w:val="00C35D76"/>
  </w:style>
  <w:style w:type="table" w:styleId="GridTable2-Accent1">
    <w:name w:val="Grid Table 2 Accent 1"/>
    <w:basedOn w:val="TableNormal"/>
    <w:uiPriority w:val="47"/>
    <w:rsid w:val="00C35D76"/>
    <w:rPr>
      <w:sz w:val="22"/>
      <w:szCs w:val="22"/>
    </w:r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AcademicGrey">
    <w:name w:val="Academic Grey"/>
    <w:basedOn w:val="PlainTable21"/>
    <w:uiPriority w:val="99"/>
    <w:rsid w:val="00C35D76"/>
    <w:pPr>
      <w:spacing w:before="120" w:after="120"/>
    </w:pPr>
    <w:rPr>
      <w:color w:val="657C9C"/>
      <w:sz w:val="20"/>
      <w:lang w:val="en-US" w:eastAsia="ja-JP"/>
    </w:rPr>
    <w:tblPr>
      <w:tblBorders>
        <w:top w:val="single" w:sz="12" w:space="0" w:color="7F7F7F"/>
        <w:bottom w:val="single" w:sz="12" w:space="0" w:color="7F7F7F"/>
      </w:tblBorders>
    </w:tblPr>
    <w:tblStylePr w:type="firstRow">
      <w:pPr>
        <w:wordWrap/>
        <w:spacing w:beforeLines="0" w:before="120" w:beforeAutospacing="0" w:afterLines="0" w:after="120" w:afterAutospacing="0"/>
        <w:jc w:val="left"/>
      </w:pPr>
      <w:rPr>
        <w:rFonts w:ascii="Calibri Light" w:hAnsi="Calibri Light"/>
        <w:b/>
        <w:bCs/>
        <w:i w:val="0"/>
        <w:caps w:val="0"/>
        <w:smallCaps/>
        <w:strike w:val="0"/>
        <w:dstrike w:val="0"/>
        <w:vanish w:val="0"/>
        <w:sz w:val="22"/>
        <w:vertAlign w:val="baseline"/>
      </w:rPr>
      <w:tblPr/>
      <w:trPr>
        <w:cantSplit/>
        <w:tblHeader/>
      </w:trPr>
      <w:tcPr>
        <w:tcBorders>
          <w:top w:val="single" w:sz="12" w:space="0" w:color="7F7F7F"/>
          <w:left w:val="nil"/>
          <w:bottom w:val="single" w:sz="8" w:space="0" w:color="7F7F7F"/>
          <w:right w:val="nil"/>
          <w:insideH w:val="nil"/>
          <w:insideV w:val="nil"/>
          <w:tl2br w:val="nil"/>
          <w:tr2bl w:val="nil"/>
        </w:tcBorders>
      </w:tcPr>
    </w:tblStylePr>
    <w:tblStylePr w:type="lastRow">
      <w:rPr>
        <w:b/>
        <w:bCs/>
      </w:rPr>
      <w:tblPr/>
      <w:tcPr>
        <w:tcBorders>
          <w:top w:val="nil"/>
          <w:left w:val="nil"/>
          <w:bottom w:val="single" w:sz="12" w:space="0" w:color="auto"/>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pPr>
        <w:wordWrap/>
        <w:spacing w:afterLines="0" w:after="240" w:afterAutospacing="0"/>
      </w:pPr>
      <w:rPr>
        <w:rFonts w:ascii="Calibri" w:hAnsi="Calibri"/>
        <w:sz w:val="22"/>
      </w:rPr>
      <w:tblPr/>
      <w:tcPr>
        <w:tcBorders>
          <w:top w:val="single" w:sz="4" w:space="0" w:color="7F7F7F"/>
          <w:bottom w:val="single" w:sz="4" w:space="0" w:color="7F7F7F"/>
        </w:tcBorders>
      </w:tcPr>
    </w:tblStylePr>
    <w:tblStylePr w:type="band2Horz">
      <w:pPr>
        <w:wordWrap/>
        <w:spacing w:afterLines="0" w:after="240" w:afterAutospacing="0"/>
      </w:pPr>
      <w:rPr>
        <w:rFonts w:ascii="Calibri" w:hAnsi="Calibri"/>
        <w:sz w:val="22"/>
      </w:rPr>
    </w:tblStylePr>
  </w:style>
  <w:style w:type="table" w:customStyle="1" w:styleId="TableGridLight1">
    <w:name w:val="Table Grid Light1"/>
    <w:basedOn w:val="TableNormal"/>
    <w:next w:val="TableGridLight"/>
    <w:uiPriority w:val="40"/>
    <w:rsid w:val="00C35D76"/>
    <w:rPr>
      <w:sz w:val="22"/>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PlainTable12">
    <w:name w:val="Plain Table 12"/>
    <w:basedOn w:val="TableNormal"/>
    <w:next w:val="PlainTable1"/>
    <w:uiPriority w:val="41"/>
    <w:rsid w:val="00C35D76"/>
    <w:rPr>
      <w:sz w:val="22"/>
      <w:szCs w:val="22"/>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Tabletext">
    <w:name w:val="Table text"/>
    <w:basedOn w:val="Normal"/>
    <w:link w:val="TabletextChar"/>
    <w:qFormat/>
    <w:rsid w:val="00AD50C7"/>
    <w:pPr>
      <w:spacing w:before="120" w:after="120" w:line="240" w:lineRule="auto"/>
      <w:jc w:val="left"/>
    </w:pPr>
    <w:rPr>
      <w:color w:val="657C9C"/>
      <w:sz w:val="20"/>
      <w:szCs w:val="24"/>
      <w:lang w:eastAsia="ja-JP"/>
    </w:rPr>
  </w:style>
  <w:style w:type="character" w:customStyle="1" w:styleId="TabletextChar">
    <w:name w:val="Table text Char"/>
    <w:basedOn w:val="DefaultParagraphFont"/>
    <w:link w:val="Tabletext"/>
    <w:rsid w:val="00AD50C7"/>
    <w:rPr>
      <w:rFonts w:ascii="Arial" w:hAnsi="Arial" w:cs="Arial"/>
      <w:color w:val="657C9C"/>
      <w:sz w:val="20"/>
      <w:lang w:eastAsia="ja-JP"/>
    </w:rPr>
  </w:style>
  <w:style w:type="character" w:customStyle="1" w:styleId="captionChar">
    <w:name w:val="caption Char"/>
    <w:basedOn w:val="DefaultParagraphFont"/>
    <w:link w:val="Caption1"/>
    <w:rsid w:val="004D60E0"/>
    <w:rPr>
      <w:rFonts w:ascii="Arial" w:hAnsi="Arial" w:cs="Arial"/>
      <w:color w:val="657C9C"/>
      <w:sz w:val="20"/>
      <w:lang w:eastAsia="ja-JP"/>
    </w:rPr>
  </w:style>
  <w:style w:type="character" w:styleId="Mention">
    <w:name w:val="Mention"/>
    <w:basedOn w:val="DefaultParagraphFont"/>
    <w:uiPriority w:val="99"/>
    <w:unhideWhenUsed/>
    <w:rsid w:val="00C35D76"/>
    <w:rPr>
      <w:color w:val="2B579A"/>
      <w:shd w:val="clear" w:color="auto" w:fill="E1DFDD"/>
    </w:rPr>
  </w:style>
  <w:style w:type="paragraph" w:styleId="NoSpacing">
    <w:name w:val="No Spacing"/>
    <w:link w:val="NoSpacingChar"/>
    <w:uiPriority w:val="1"/>
    <w:qFormat/>
    <w:rsid w:val="00C35D76"/>
    <w:pPr>
      <w:jc w:val="both"/>
    </w:pPr>
    <w:rPr>
      <w:rFonts w:ascii="Arial" w:hAnsi="Arial" w:cs="Arial"/>
      <w:sz w:val="22"/>
      <w:szCs w:val="22"/>
    </w:rPr>
  </w:style>
  <w:style w:type="character" w:styleId="PageNumber">
    <w:name w:val="page number"/>
    <w:basedOn w:val="DefaultParagraphFont"/>
    <w:uiPriority w:val="99"/>
    <w:semiHidden/>
    <w:unhideWhenUsed/>
    <w:rsid w:val="003D6CD3"/>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ui-provider">
    <w:name w:val="ui-provider"/>
    <w:basedOn w:val="DefaultParagraphFont"/>
    <w:rsid w:val="00701A6E"/>
  </w:style>
  <w:style w:type="table" w:styleId="PlainTable3">
    <w:name w:val="Plain Table 3"/>
    <w:basedOn w:val="TableNormal"/>
    <w:uiPriority w:val="43"/>
    <w:rsid w:val="003B58E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3B58E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3B58E8"/>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2-Accent1">
    <w:name w:val="List Table 2 Accent 1"/>
    <w:basedOn w:val="TableNormal"/>
    <w:uiPriority w:val="47"/>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7Char">
    <w:name w:val="Heading 7 Char"/>
    <w:basedOn w:val="DefaultParagraphFont"/>
    <w:link w:val="Heading7"/>
    <w:uiPriority w:val="9"/>
    <w:semiHidden/>
    <w:rsid w:val="001E7096"/>
    <w:rPr>
      <w:rFonts w:asciiTheme="majorHAnsi" w:eastAsiaTheme="majorEastAsia" w:hAnsiTheme="majorHAnsi" w:cstheme="majorBidi"/>
      <w:i/>
      <w:iCs/>
      <w:color w:val="1F3763" w:themeColor="accent1" w:themeShade="7F"/>
      <w:sz w:val="22"/>
      <w:szCs w:val="22"/>
    </w:rPr>
  </w:style>
  <w:style w:type="character" w:customStyle="1" w:styleId="Heading8Char">
    <w:name w:val="Heading 8 Char"/>
    <w:basedOn w:val="DefaultParagraphFont"/>
    <w:link w:val="Heading8"/>
    <w:uiPriority w:val="9"/>
    <w:semiHidden/>
    <w:rsid w:val="001E709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E7096"/>
    <w:rPr>
      <w:rFonts w:asciiTheme="majorHAnsi" w:eastAsiaTheme="majorEastAsia" w:hAnsiTheme="majorHAnsi" w:cstheme="majorBidi"/>
      <w:i/>
      <w:iCs/>
      <w:color w:val="272727" w:themeColor="text1" w:themeTint="D8"/>
      <w:sz w:val="21"/>
      <w:szCs w:val="21"/>
    </w:rPr>
  </w:style>
  <w:style w:type="character" w:customStyle="1" w:styleId="searchhighlight">
    <w:name w:val="searchhighlight"/>
    <w:basedOn w:val="DefaultParagraphFont"/>
    <w:rsid w:val="007A48E2"/>
  </w:style>
  <w:style w:type="numbering" w:customStyle="1" w:styleId="CurrentList1">
    <w:name w:val="Current List1"/>
    <w:uiPriority w:val="99"/>
    <w:rsid w:val="00275439"/>
    <w:pPr>
      <w:numPr>
        <w:numId w:val="20"/>
      </w:numPr>
    </w:pPr>
  </w:style>
  <w:style w:type="table" w:styleId="ListTable1Light-Accent1">
    <w:name w:val="List Table 1 Light Accent 1"/>
    <w:basedOn w:val="TableNormal"/>
    <w:uiPriority w:val="46"/>
    <w:rsid w:val="00370FBE"/>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numbering" w:customStyle="1" w:styleId="CurrentList2">
    <w:name w:val="Current List2"/>
    <w:uiPriority w:val="99"/>
    <w:rsid w:val="00E063B1"/>
    <w:pPr>
      <w:numPr>
        <w:numId w:val="24"/>
      </w:numPr>
    </w:pPr>
  </w:style>
  <w:style w:type="numbering" w:customStyle="1" w:styleId="CurrentList3">
    <w:name w:val="Current List3"/>
    <w:uiPriority w:val="99"/>
    <w:rsid w:val="00E063B1"/>
    <w:pPr>
      <w:numPr>
        <w:numId w:val="25"/>
      </w:numPr>
    </w:pPr>
  </w:style>
  <w:style w:type="numbering" w:customStyle="1" w:styleId="CurrentList4">
    <w:name w:val="Current List4"/>
    <w:uiPriority w:val="99"/>
    <w:rsid w:val="00E063B1"/>
    <w:pPr>
      <w:numPr>
        <w:numId w:val="26"/>
      </w:numPr>
    </w:pPr>
  </w:style>
  <w:style w:type="numbering" w:customStyle="1" w:styleId="CurrentList5">
    <w:name w:val="Current List5"/>
    <w:uiPriority w:val="99"/>
    <w:rsid w:val="00E063B1"/>
    <w:pPr>
      <w:numPr>
        <w:numId w:val="27"/>
      </w:numPr>
    </w:pPr>
  </w:style>
  <w:style w:type="paragraph" w:customStyle="1" w:styleId="BodyTHF">
    <w:name w:val="Body THF"/>
    <w:qFormat/>
    <w:rsid w:val="008940FC"/>
    <w:pPr>
      <w:tabs>
        <w:tab w:val="left" w:pos="6521"/>
      </w:tabs>
      <w:spacing w:after="240" w:line="264" w:lineRule="auto"/>
    </w:pPr>
    <w:rPr>
      <w:rFonts w:ascii="Arial" w:hAnsi="Arial" w:cs="Arial"/>
      <w:color w:val="000000" w:themeColor="text1"/>
      <w:sz w:val="22"/>
    </w:rPr>
  </w:style>
  <w:style w:type="paragraph" w:styleId="Subtitle">
    <w:name w:val="Subtitle"/>
    <w:basedOn w:val="Normal"/>
    <w:next w:val="Normal"/>
    <w:link w:val="SubtitleChar"/>
    <w:uiPriority w:val="11"/>
    <w:qFormat/>
    <w:rsid w:val="008940FC"/>
    <w:pPr>
      <w:numPr>
        <w:ilvl w:val="1"/>
      </w:numPr>
      <w:spacing w:line="259" w:lineRule="auto"/>
      <w:jc w:val="left"/>
    </w:pPr>
    <w:rPr>
      <w:rFonts w:asciiTheme="minorHAnsi"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8940FC"/>
    <w:rPr>
      <w:rFonts w:eastAsiaTheme="minorEastAsia"/>
      <w:color w:val="5A5A5A" w:themeColor="text1" w:themeTint="A5"/>
      <w:spacing w:val="15"/>
      <w:sz w:val="22"/>
      <w:szCs w:val="22"/>
      <w:lang w:val="en-US"/>
    </w:rPr>
  </w:style>
  <w:style w:type="character" w:styleId="PlaceholderText">
    <w:name w:val="Placeholder Text"/>
    <w:basedOn w:val="DefaultParagraphFont"/>
    <w:uiPriority w:val="99"/>
    <w:semiHidden/>
    <w:rsid w:val="00E921F9"/>
    <w:rPr>
      <w:color w:val="808080"/>
    </w:rPr>
  </w:style>
  <w:style w:type="character" w:customStyle="1" w:styleId="NoSpacingChar">
    <w:name w:val="No Spacing Char"/>
    <w:basedOn w:val="DefaultParagraphFont"/>
    <w:link w:val="NoSpacing"/>
    <w:uiPriority w:val="1"/>
    <w:rsid w:val="00F00CBB"/>
    <w:rPr>
      <w:rFonts w:ascii="Arial" w:hAnsi="Arial" w:cs="Arial"/>
      <w:sz w:val="22"/>
      <w:szCs w:val="22"/>
    </w:rPr>
  </w:style>
  <w:style w:type="table" w:customStyle="1" w:styleId="TableGrid3">
    <w:name w:val="Table Grid3"/>
    <w:basedOn w:val="TableNormal"/>
    <w:next w:val="TableGrid"/>
    <w:uiPriority w:val="59"/>
    <w:rsid w:val="004715DA"/>
    <w:pPr>
      <w:spacing w:line="260" w:lineRule="exact"/>
    </w:pPr>
    <w:rPr>
      <w:rFonts w:ascii="Georgia" w:hAnsi="Georgia" w:cs="Arial"/>
      <w:color w:val="00000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288174">
      <w:bodyDiv w:val="1"/>
      <w:marLeft w:val="0"/>
      <w:marRight w:val="0"/>
      <w:marTop w:val="0"/>
      <w:marBottom w:val="0"/>
      <w:divBdr>
        <w:top w:val="none" w:sz="0" w:space="0" w:color="auto"/>
        <w:left w:val="none" w:sz="0" w:space="0" w:color="auto"/>
        <w:bottom w:val="none" w:sz="0" w:space="0" w:color="auto"/>
        <w:right w:val="none" w:sz="0" w:space="0" w:color="auto"/>
      </w:divBdr>
      <w:divsChild>
        <w:div w:id="240726380">
          <w:marLeft w:val="0"/>
          <w:marRight w:val="0"/>
          <w:marTop w:val="0"/>
          <w:marBottom w:val="0"/>
          <w:divBdr>
            <w:top w:val="none" w:sz="0" w:space="0" w:color="auto"/>
            <w:left w:val="none" w:sz="0" w:space="0" w:color="auto"/>
            <w:bottom w:val="none" w:sz="0" w:space="0" w:color="auto"/>
            <w:right w:val="none" w:sz="0" w:space="0" w:color="auto"/>
          </w:divBdr>
        </w:div>
        <w:div w:id="249117437">
          <w:marLeft w:val="0"/>
          <w:marRight w:val="0"/>
          <w:marTop w:val="0"/>
          <w:marBottom w:val="0"/>
          <w:divBdr>
            <w:top w:val="none" w:sz="0" w:space="0" w:color="auto"/>
            <w:left w:val="none" w:sz="0" w:space="0" w:color="auto"/>
            <w:bottom w:val="none" w:sz="0" w:space="0" w:color="auto"/>
            <w:right w:val="none" w:sz="0" w:space="0" w:color="auto"/>
          </w:divBdr>
        </w:div>
        <w:div w:id="264851961">
          <w:marLeft w:val="0"/>
          <w:marRight w:val="0"/>
          <w:marTop w:val="0"/>
          <w:marBottom w:val="0"/>
          <w:divBdr>
            <w:top w:val="none" w:sz="0" w:space="0" w:color="auto"/>
            <w:left w:val="none" w:sz="0" w:space="0" w:color="auto"/>
            <w:bottom w:val="none" w:sz="0" w:space="0" w:color="auto"/>
            <w:right w:val="none" w:sz="0" w:space="0" w:color="auto"/>
          </w:divBdr>
        </w:div>
        <w:div w:id="554245365">
          <w:marLeft w:val="0"/>
          <w:marRight w:val="0"/>
          <w:marTop w:val="0"/>
          <w:marBottom w:val="0"/>
          <w:divBdr>
            <w:top w:val="none" w:sz="0" w:space="0" w:color="auto"/>
            <w:left w:val="none" w:sz="0" w:space="0" w:color="auto"/>
            <w:bottom w:val="none" w:sz="0" w:space="0" w:color="auto"/>
            <w:right w:val="none" w:sz="0" w:space="0" w:color="auto"/>
          </w:divBdr>
        </w:div>
        <w:div w:id="603727100">
          <w:marLeft w:val="0"/>
          <w:marRight w:val="0"/>
          <w:marTop w:val="0"/>
          <w:marBottom w:val="0"/>
          <w:divBdr>
            <w:top w:val="none" w:sz="0" w:space="0" w:color="auto"/>
            <w:left w:val="none" w:sz="0" w:space="0" w:color="auto"/>
            <w:bottom w:val="none" w:sz="0" w:space="0" w:color="auto"/>
            <w:right w:val="none" w:sz="0" w:space="0" w:color="auto"/>
          </w:divBdr>
        </w:div>
        <w:div w:id="831916505">
          <w:marLeft w:val="0"/>
          <w:marRight w:val="0"/>
          <w:marTop w:val="0"/>
          <w:marBottom w:val="0"/>
          <w:divBdr>
            <w:top w:val="none" w:sz="0" w:space="0" w:color="auto"/>
            <w:left w:val="none" w:sz="0" w:space="0" w:color="auto"/>
            <w:bottom w:val="none" w:sz="0" w:space="0" w:color="auto"/>
            <w:right w:val="none" w:sz="0" w:space="0" w:color="auto"/>
          </w:divBdr>
        </w:div>
        <w:div w:id="1489633742">
          <w:marLeft w:val="0"/>
          <w:marRight w:val="0"/>
          <w:marTop w:val="0"/>
          <w:marBottom w:val="0"/>
          <w:divBdr>
            <w:top w:val="none" w:sz="0" w:space="0" w:color="auto"/>
            <w:left w:val="none" w:sz="0" w:space="0" w:color="auto"/>
            <w:bottom w:val="none" w:sz="0" w:space="0" w:color="auto"/>
            <w:right w:val="none" w:sz="0" w:space="0" w:color="auto"/>
          </w:divBdr>
        </w:div>
        <w:div w:id="1530803377">
          <w:marLeft w:val="0"/>
          <w:marRight w:val="0"/>
          <w:marTop w:val="0"/>
          <w:marBottom w:val="0"/>
          <w:divBdr>
            <w:top w:val="none" w:sz="0" w:space="0" w:color="auto"/>
            <w:left w:val="none" w:sz="0" w:space="0" w:color="auto"/>
            <w:bottom w:val="none" w:sz="0" w:space="0" w:color="auto"/>
            <w:right w:val="none" w:sz="0" w:space="0" w:color="auto"/>
          </w:divBdr>
        </w:div>
        <w:div w:id="1753889386">
          <w:marLeft w:val="0"/>
          <w:marRight w:val="0"/>
          <w:marTop w:val="0"/>
          <w:marBottom w:val="0"/>
          <w:divBdr>
            <w:top w:val="none" w:sz="0" w:space="0" w:color="auto"/>
            <w:left w:val="none" w:sz="0" w:space="0" w:color="auto"/>
            <w:bottom w:val="none" w:sz="0" w:space="0" w:color="auto"/>
            <w:right w:val="none" w:sz="0" w:space="0" w:color="auto"/>
          </w:divBdr>
        </w:div>
        <w:div w:id="1871065524">
          <w:marLeft w:val="0"/>
          <w:marRight w:val="0"/>
          <w:marTop w:val="0"/>
          <w:marBottom w:val="0"/>
          <w:divBdr>
            <w:top w:val="none" w:sz="0" w:space="0" w:color="auto"/>
            <w:left w:val="none" w:sz="0" w:space="0" w:color="auto"/>
            <w:bottom w:val="none" w:sz="0" w:space="0" w:color="auto"/>
            <w:right w:val="none" w:sz="0" w:space="0" w:color="auto"/>
          </w:divBdr>
        </w:div>
        <w:div w:id="1995914878">
          <w:marLeft w:val="0"/>
          <w:marRight w:val="0"/>
          <w:marTop w:val="0"/>
          <w:marBottom w:val="0"/>
          <w:divBdr>
            <w:top w:val="none" w:sz="0" w:space="0" w:color="auto"/>
            <w:left w:val="none" w:sz="0" w:space="0" w:color="auto"/>
            <w:bottom w:val="none" w:sz="0" w:space="0" w:color="auto"/>
            <w:right w:val="none" w:sz="0" w:space="0" w:color="auto"/>
          </w:divBdr>
        </w:div>
      </w:divsChild>
    </w:div>
    <w:div w:id="49229746">
      <w:bodyDiv w:val="1"/>
      <w:marLeft w:val="0"/>
      <w:marRight w:val="0"/>
      <w:marTop w:val="0"/>
      <w:marBottom w:val="0"/>
      <w:divBdr>
        <w:top w:val="none" w:sz="0" w:space="0" w:color="auto"/>
        <w:left w:val="none" w:sz="0" w:space="0" w:color="auto"/>
        <w:bottom w:val="none" w:sz="0" w:space="0" w:color="auto"/>
        <w:right w:val="none" w:sz="0" w:space="0" w:color="auto"/>
      </w:divBdr>
    </w:div>
    <w:div w:id="83844360">
      <w:bodyDiv w:val="1"/>
      <w:marLeft w:val="0"/>
      <w:marRight w:val="0"/>
      <w:marTop w:val="0"/>
      <w:marBottom w:val="0"/>
      <w:divBdr>
        <w:top w:val="none" w:sz="0" w:space="0" w:color="auto"/>
        <w:left w:val="none" w:sz="0" w:space="0" w:color="auto"/>
        <w:bottom w:val="none" w:sz="0" w:space="0" w:color="auto"/>
        <w:right w:val="none" w:sz="0" w:space="0" w:color="auto"/>
      </w:divBdr>
    </w:div>
    <w:div w:id="142048796">
      <w:bodyDiv w:val="1"/>
      <w:marLeft w:val="0"/>
      <w:marRight w:val="0"/>
      <w:marTop w:val="0"/>
      <w:marBottom w:val="0"/>
      <w:divBdr>
        <w:top w:val="none" w:sz="0" w:space="0" w:color="auto"/>
        <w:left w:val="none" w:sz="0" w:space="0" w:color="auto"/>
        <w:bottom w:val="none" w:sz="0" w:space="0" w:color="auto"/>
        <w:right w:val="none" w:sz="0" w:space="0" w:color="auto"/>
      </w:divBdr>
    </w:div>
    <w:div w:id="370497197">
      <w:bodyDiv w:val="1"/>
      <w:marLeft w:val="0"/>
      <w:marRight w:val="0"/>
      <w:marTop w:val="0"/>
      <w:marBottom w:val="0"/>
      <w:divBdr>
        <w:top w:val="none" w:sz="0" w:space="0" w:color="auto"/>
        <w:left w:val="none" w:sz="0" w:space="0" w:color="auto"/>
        <w:bottom w:val="none" w:sz="0" w:space="0" w:color="auto"/>
        <w:right w:val="none" w:sz="0" w:space="0" w:color="auto"/>
      </w:divBdr>
    </w:div>
    <w:div w:id="431752543">
      <w:bodyDiv w:val="1"/>
      <w:marLeft w:val="0"/>
      <w:marRight w:val="0"/>
      <w:marTop w:val="0"/>
      <w:marBottom w:val="0"/>
      <w:divBdr>
        <w:top w:val="none" w:sz="0" w:space="0" w:color="auto"/>
        <w:left w:val="none" w:sz="0" w:space="0" w:color="auto"/>
        <w:bottom w:val="none" w:sz="0" w:space="0" w:color="auto"/>
        <w:right w:val="none" w:sz="0" w:space="0" w:color="auto"/>
      </w:divBdr>
    </w:div>
    <w:div w:id="532767149">
      <w:bodyDiv w:val="1"/>
      <w:marLeft w:val="0"/>
      <w:marRight w:val="0"/>
      <w:marTop w:val="0"/>
      <w:marBottom w:val="0"/>
      <w:divBdr>
        <w:top w:val="none" w:sz="0" w:space="0" w:color="auto"/>
        <w:left w:val="none" w:sz="0" w:space="0" w:color="auto"/>
        <w:bottom w:val="none" w:sz="0" w:space="0" w:color="auto"/>
        <w:right w:val="none" w:sz="0" w:space="0" w:color="auto"/>
      </w:divBdr>
      <w:divsChild>
        <w:div w:id="170729385">
          <w:marLeft w:val="0"/>
          <w:marRight w:val="0"/>
          <w:marTop w:val="0"/>
          <w:marBottom w:val="0"/>
          <w:divBdr>
            <w:top w:val="none" w:sz="0" w:space="0" w:color="auto"/>
            <w:left w:val="none" w:sz="0" w:space="0" w:color="auto"/>
            <w:bottom w:val="none" w:sz="0" w:space="0" w:color="auto"/>
            <w:right w:val="none" w:sz="0" w:space="0" w:color="auto"/>
          </w:divBdr>
        </w:div>
        <w:div w:id="227693760">
          <w:marLeft w:val="0"/>
          <w:marRight w:val="0"/>
          <w:marTop w:val="0"/>
          <w:marBottom w:val="0"/>
          <w:divBdr>
            <w:top w:val="none" w:sz="0" w:space="0" w:color="auto"/>
            <w:left w:val="none" w:sz="0" w:space="0" w:color="auto"/>
            <w:bottom w:val="none" w:sz="0" w:space="0" w:color="auto"/>
            <w:right w:val="none" w:sz="0" w:space="0" w:color="auto"/>
          </w:divBdr>
        </w:div>
        <w:div w:id="340282967">
          <w:marLeft w:val="0"/>
          <w:marRight w:val="0"/>
          <w:marTop w:val="0"/>
          <w:marBottom w:val="0"/>
          <w:divBdr>
            <w:top w:val="none" w:sz="0" w:space="0" w:color="auto"/>
            <w:left w:val="none" w:sz="0" w:space="0" w:color="auto"/>
            <w:bottom w:val="none" w:sz="0" w:space="0" w:color="auto"/>
            <w:right w:val="none" w:sz="0" w:space="0" w:color="auto"/>
          </w:divBdr>
        </w:div>
        <w:div w:id="408969747">
          <w:marLeft w:val="0"/>
          <w:marRight w:val="0"/>
          <w:marTop w:val="0"/>
          <w:marBottom w:val="0"/>
          <w:divBdr>
            <w:top w:val="none" w:sz="0" w:space="0" w:color="auto"/>
            <w:left w:val="none" w:sz="0" w:space="0" w:color="auto"/>
            <w:bottom w:val="none" w:sz="0" w:space="0" w:color="auto"/>
            <w:right w:val="none" w:sz="0" w:space="0" w:color="auto"/>
          </w:divBdr>
        </w:div>
        <w:div w:id="590509001">
          <w:marLeft w:val="0"/>
          <w:marRight w:val="0"/>
          <w:marTop w:val="0"/>
          <w:marBottom w:val="0"/>
          <w:divBdr>
            <w:top w:val="none" w:sz="0" w:space="0" w:color="auto"/>
            <w:left w:val="none" w:sz="0" w:space="0" w:color="auto"/>
            <w:bottom w:val="none" w:sz="0" w:space="0" w:color="auto"/>
            <w:right w:val="none" w:sz="0" w:space="0" w:color="auto"/>
          </w:divBdr>
        </w:div>
        <w:div w:id="653459515">
          <w:marLeft w:val="0"/>
          <w:marRight w:val="0"/>
          <w:marTop w:val="0"/>
          <w:marBottom w:val="0"/>
          <w:divBdr>
            <w:top w:val="none" w:sz="0" w:space="0" w:color="auto"/>
            <w:left w:val="none" w:sz="0" w:space="0" w:color="auto"/>
            <w:bottom w:val="none" w:sz="0" w:space="0" w:color="auto"/>
            <w:right w:val="none" w:sz="0" w:space="0" w:color="auto"/>
          </w:divBdr>
        </w:div>
        <w:div w:id="1577744623">
          <w:marLeft w:val="0"/>
          <w:marRight w:val="0"/>
          <w:marTop w:val="0"/>
          <w:marBottom w:val="0"/>
          <w:divBdr>
            <w:top w:val="none" w:sz="0" w:space="0" w:color="auto"/>
            <w:left w:val="none" w:sz="0" w:space="0" w:color="auto"/>
            <w:bottom w:val="none" w:sz="0" w:space="0" w:color="auto"/>
            <w:right w:val="none" w:sz="0" w:space="0" w:color="auto"/>
          </w:divBdr>
        </w:div>
        <w:div w:id="1759522419">
          <w:marLeft w:val="0"/>
          <w:marRight w:val="0"/>
          <w:marTop w:val="0"/>
          <w:marBottom w:val="0"/>
          <w:divBdr>
            <w:top w:val="none" w:sz="0" w:space="0" w:color="auto"/>
            <w:left w:val="none" w:sz="0" w:space="0" w:color="auto"/>
            <w:bottom w:val="none" w:sz="0" w:space="0" w:color="auto"/>
            <w:right w:val="none" w:sz="0" w:space="0" w:color="auto"/>
          </w:divBdr>
        </w:div>
        <w:div w:id="1960800251">
          <w:marLeft w:val="0"/>
          <w:marRight w:val="0"/>
          <w:marTop w:val="0"/>
          <w:marBottom w:val="0"/>
          <w:divBdr>
            <w:top w:val="none" w:sz="0" w:space="0" w:color="auto"/>
            <w:left w:val="none" w:sz="0" w:space="0" w:color="auto"/>
            <w:bottom w:val="none" w:sz="0" w:space="0" w:color="auto"/>
            <w:right w:val="none" w:sz="0" w:space="0" w:color="auto"/>
          </w:divBdr>
        </w:div>
      </w:divsChild>
    </w:div>
    <w:div w:id="717512457">
      <w:bodyDiv w:val="1"/>
      <w:marLeft w:val="0"/>
      <w:marRight w:val="0"/>
      <w:marTop w:val="0"/>
      <w:marBottom w:val="0"/>
      <w:divBdr>
        <w:top w:val="none" w:sz="0" w:space="0" w:color="auto"/>
        <w:left w:val="none" w:sz="0" w:space="0" w:color="auto"/>
        <w:bottom w:val="none" w:sz="0" w:space="0" w:color="auto"/>
        <w:right w:val="none" w:sz="0" w:space="0" w:color="auto"/>
      </w:divBdr>
    </w:div>
    <w:div w:id="764962160">
      <w:bodyDiv w:val="1"/>
      <w:marLeft w:val="0"/>
      <w:marRight w:val="0"/>
      <w:marTop w:val="0"/>
      <w:marBottom w:val="0"/>
      <w:divBdr>
        <w:top w:val="none" w:sz="0" w:space="0" w:color="auto"/>
        <w:left w:val="none" w:sz="0" w:space="0" w:color="auto"/>
        <w:bottom w:val="none" w:sz="0" w:space="0" w:color="auto"/>
        <w:right w:val="none" w:sz="0" w:space="0" w:color="auto"/>
      </w:divBdr>
      <w:divsChild>
        <w:div w:id="126705659">
          <w:marLeft w:val="0"/>
          <w:marRight w:val="0"/>
          <w:marTop w:val="0"/>
          <w:marBottom w:val="0"/>
          <w:divBdr>
            <w:top w:val="none" w:sz="0" w:space="0" w:color="auto"/>
            <w:left w:val="none" w:sz="0" w:space="0" w:color="auto"/>
            <w:bottom w:val="none" w:sz="0" w:space="0" w:color="auto"/>
            <w:right w:val="none" w:sz="0" w:space="0" w:color="auto"/>
          </w:divBdr>
        </w:div>
        <w:div w:id="1178076003">
          <w:marLeft w:val="0"/>
          <w:marRight w:val="0"/>
          <w:marTop w:val="0"/>
          <w:marBottom w:val="0"/>
          <w:divBdr>
            <w:top w:val="none" w:sz="0" w:space="0" w:color="auto"/>
            <w:left w:val="none" w:sz="0" w:space="0" w:color="auto"/>
            <w:bottom w:val="none" w:sz="0" w:space="0" w:color="auto"/>
            <w:right w:val="none" w:sz="0" w:space="0" w:color="auto"/>
          </w:divBdr>
        </w:div>
        <w:div w:id="2040348334">
          <w:marLeft w:val="0"/>
          <w:marRight w:val="0"/>
          <w:marTop w:val="0"/>
          <w:marBottom w:val="0"/>
          <w:divBdr>
            <w:top w:val="none" w:sz="0" w:space="0" w:color="auto"/>
            <w:left w:val="none" w:sz="0" w:space="0" w:color="auto"/>
            <w:bottom w:val="none" w:sz="0" w:space="0" w:color="auto"/>
            <w:right w:val="none" w:sz="0" w:space="0" w:color="auto"/>
          </w:divBdr>
        </w:div>
      </w:divsChild>
    </w:div>
    <w:div w:id="829828796">
      <w:bodyDiv w:val="1"/>
      <w:marLeft w:val="0"/>
      <w:marRight w:val="0"/>
      <w:marTop w:val="0"/>
      <w:marBottom w:val="0"/>
      <w:divBdr>
        <w:top w:val="none" w:sz="0" w:space="0" w:color="auto"/>
        <w:left w:val="none" w:sz="0" w:space="0" w:color="auto"/>
        <w:bottom w:val="none" w:sz="0" w:space="0" w:color="auto"/>
        <w:right w:val="none" w:sz="0" w:space="0" w:color="auto"/>
      </w:divBdr>
      <w:divsChild>
        <w:div w:id="1390609436">
          <w:marLeft w:val="0"/>
          <w:marRight w:val="0"/>
          <w:marTop w:val="0"/>
          <w:marBottom w:val="0"/>
          <w:divBdr>
            <w:top w:val="none" w:sz="0" w:space="0" w:color="auto"/>
            <w:left w:val="none" w:sz="0" w:space="0" w:color="auto"/>
            <w:bottom w:val="none" w:sz="0" w:space="0" w:color="auto"/>
            <w:right w:val="none" w:sz="0" w:space="0" w:color="auto"/>
          </w:divBdr>
        </w:div>
      </w:divsChild>
    </w:div>
    <w:div w:id="858666148">
      <w:bodyDiv w:val="1"/>
      <w:marLeft w:val="0"/>
      <w:marRight w:val="0"/>
      <w:marTop w:val="0"/>
      <w:marBottom w:val="0"/>
      <w:divBdr>
        <w:top w:val="none" w:sz="0" w:space="0" w:color="auto"/>
        <w:left w:val="none" w:sz="0" w:space="0" w:color="auto"/>
        <w:bottom w:val="none" w:sz="0" w:space="0" w:color="auto"/>
        <w:right w:val="none" w:sz="0" w:space="0" w:color="auto"/>
      </w:divBdr>
      <w:divsChild>
        <w:div w:id="1076783563">
          <w:marLeft w:val="0"/>
          <w:marRight w:val="0"/>
          <w:marTop w:val="0"/>
          <w:marBottom w:val="0"/>
          <w:divBdr>
            <w:top w:val="none" w:sz="0" w:space="0" w:color="auto"/>
            <w:left w:val="none" w:sz="0" w:space="0" w:color="auto"/>
            <w:bottom w:val="none" w:sz="0" w:space="0" w:color="auto"/>
            <w:right w:val="none" w:sz="0" w:space="0" w:color="auto"/>
          </w:divBdr>
        </w:div>
        <w:div w:id="1339770978">
          <w:marLeft w:val="0"/>
          <w:marRight w:val="0"/>
          <w:marTop w:val="0"/>
          <w:marBottom w:val="0"/>
          <w:divBdr>
            <w:top w:val="none" w:sz="0" w:space="0" w:color="auto"/>
            <w:left w:val="none" w:sz="0" w:space="0" w:color="auto"/>
            <w:bottom w:val="none" w:sz="0" w:space="0" w:color="auto"/>
            <w:right w:val="none" w:sz="0" w:space="0" w:color="auto"/>
          </w:divBdr>
        </w:div>
        <w:div w:id="1800878209">
          <w:marLeft w:val="0"/>
          <w:marRight w:val="0"/>
          <w:marTop w:val="0"/>
          <w:marBottom w:val="0"/>
          <w:divBdr>
            <w:top w:val="none" w:sz="0" w:space="0" w:color="auto"/>
            <w:left w:val="none" w:sz="0" w:space="0" w:color="auto"/>
            <w:bottom w:val="none" w:sz="0" w:space="0" w:color="auto"/>
            <w:right w:val="none" w:sz="0" w:space="0" w:color="auto"/>
          </w:divBdr>
        </w:div>
      </w:divsChild>
    </w:div>
    <w:div w:id="1013650666">
      <w:bodyDiv w:val="1"/>
      <w:marLeft w:val="0"/>
      <w:marRight w:val="0"/>
      <w:marTop w:val="0"/>
      <w:marBottom w:val="0"/>
      <w:divBdr>
        <w:top w:val="none" w:sz="0" w:space="0" w:color="auto"/>
        <w:left w:val="none" w:sz="0" w:space="0" w:color="auto"/>
        <w:bottom w:val="none" w:sz="0" w:space="0" w:color="auto"/>
        <w:right w:val="none" w:sz="0" w:space="0" w:color="auto"/>
      </w:divBdr>
      <w:divsChild>
        <w:div w:id="347945189">
          <w:marLeft w:val="0"/>
          <w:marRight w:val="0"/>
          <w:marTop w:val="0"/>
          <w:marBottom w:val="0"/>
          <w:divBdr>
            <w:top w:val="none" w:sz="0" w:space="0" w:color="auto"/>
            <w:left w:val="none" w:sz="0" w:space="0" w:color="auto"/>
            <w:bottom w:val="none" w:sz="0" w:space="0" w:color="auto"/>
            <w:right w:val="none" w:sz="0" w:space="0" w:color="auto"/>
          </w:divBdr>
        </w:div>
        <w:div w:id="392854260">
          <w:marLeft w:val="0"/>
          <w:marRight w:val="0"/>
          <w:marTop w:val="0"/>
          <w:marBottom w:val="0"/>
          <w:divBdr>
            <w:top w:val="none" w:sz="0" w:space="0" w:color="auto"/>
            <w:left w:val="none" w:sz="0" w:space="0" w:color="auto"/>
            <w:bottom w:val="none" w:sz="0" w:space="0" w:color="auto"/>
            <w:right w:val="none" w:sz="0" w:space="0" w:color="auto"/>
          </w:divBdr>
        </w:div>
        <w:div w:id="850723675">
          <w:marLeft w:val="0"/>
          <w:marRight w:val="0"/>
          <w:marTop w:val="0"/>
          <w:marBottom w:val="0"/>
          <w:divBdr>
            <w:top w:val="none" w:sz="0" w:space="0" w:color="auto"/>
            <w:left w:val="none" w:sz="0" w:space="0" w:color="auto"/>
            <w:bottom w:val="none" w:sz="0" w:space="0" w:color="auto"/>
            <w:right w:val="none" w:sz="0" w:space="0" w:color="auto"/>
          </w:divBdr>
        </w:div>
        <w:div w:id="1670405154">
          <w:marLeft w:val="0"/>
          <w:marRight w:val="0"/>
          <w:marTop w:val="0"/>
          <w:marBottom w:val="0"/>
          <w:divBdr>
            <w:top w:val="none" w:sz="0" w:space="0" w:color="auto"/>
            <w:left w:val="none" w:sz="0" w:space="0" w:color="auto"/>
            <w:bottom w:val="none" w:sz="0" w:space="0" w:color="auto"/>
            <w:right w:val="none" w:sz="0" w:space="0" w:color="auto"/>
          </w:divBdr>
        </w:div>
      </w:divsChild>
    </w:div>
    <w:div w:id="1170176214">
      <w:bodyDiv w:val="1"/>
      <w:marLeft w:val="0"/>
      <w:marRight w:val="0"/>
      <w:marTop w:val="0"/>
      <w:marBottom w:val="0"/>
      <w:divBdr>
        <w:top w:val="none" w:sz="0" w:space="0" w:color="auto"/>
        <w:left w:val="none" w:sz="0" w:space="0" w:color="auto"/>
        <w:bottom w:val="none" w:sz="0" w:space="0" w:color="auto"/>
        <w:right w:val="none" w:sz="0" w:space="0" w:color="auto"/>
      </w:divBdr>
      <w:divsChild>
        <w:div w:id="455951580">
          <w:marLeft w:val="0"/>
          <w:marRight w:val="0"/>
          <w:marTop w:val="0"/>
          <w:marBottom w:val="0"/>
          <w:divBdr>
            <w:top w:val="none" w:sz="0" w:space="0" w:color="auto"/>
            <w:left w:val="none" w:sz="0" w:space="0" w:color="auto"/>
            <w:bottom w:val="none" w:sz="0" w:space="0" w:color="auto"/>
            <w:right w:val="none" w:sz="0" w:space="0" w:color="auto"/>
          </w:divBdr>
        </w:div>
        <w:div w:id="828711827">
          <w:marLeft w:val="0"/>
          <w:marRight w:val="0"/>
          <w:marTop w:val="0"/>
          <w:marBottom w:val="0"/>
          <w:divBdr>
            <w:top w:val="none" w:sz="0" w:space="0" w:color="auto"/>
            <w:left w:val="none" w:sz="0" w:space="0" w:color="auto"/>
            <w:bottom w:val="none" w:sz="0" w:space="0" w:color="auto"/>
            <w:right w:val="none" w:sz="0" w:space="0" w:color="auto"/>
          </w:divBdr>
        </w:div>
        <w:div w:id="926304586">
          <w:marLeft w:val="0"/>
          <w:marRight w:val="0"/>
          <w:marTop w:val="0"/>
          <w:marBottom w:val="0"/>
          <w:divBdr>
            <w:top w:val="none" w:sz="0" w:space="0" w:color="auto"/>
            <w:left w:val="none" w:sz="0" w:space="0" w:color="auto"/>
            <w:bottom w:val="none" w:sz="0" w:space="0" w:color="auto"/>
            <w:right w:val="none" w:sz="0" w:space="0" w:color="auto"/>
          </w:divBdr>
        </w:div>
        <w:div w:id="1429543291">
          <w:marLeft w:val="0"/>
          <w:marRight w:val="0"/>
          <w:marTop w:val="0"/>
          <w:marBottom w:val="0"/>
          <w:divBdr>
            <w:top w:val="none" w:sz="0" w:space="0" w:color="auto"/>
            <w:left w:val="none" w:sz="0" w:space="0" w:color="auto"/>
            <w:bottom w:val="none" w:sz="0" w:space="0" w:color="auto"/>
            <w:right w:val="none" w:sz="0" w:space="0" w:color="auto"/>
          </w:divBdr>
        </w:div>
      </w:divsChild>
    </w:div>
    <w:div w:id="1404641291">
      <w:bodyDiv w:val="1"/>
      <w:marLeft w:val="0"/>
      <w:marRight w:val="0"/>
      <w:marTop w:val="0"/>
      <w:marBottom w:val="0"/>
      <w:divBdr>
        <w:top w:val="none" w:sz="0" w:space="0" w:color="auto"/>
        <w:left w:val="none" w:sz="0" w:space="0" w:color="auto"/>
        <w:bottom w:val="none" w:sz="0" w:space="0" w:color="auto"/>
        <w:right w:val="none" w:sz="0" w:space="0" w:color="auto"/>
      </w:divBdr>
      <w:divsChild>
        <w:div w:id="290332397">
          <w:marLeft w:val="0"/>
          <w:marRight w:val="0"/>
          <w:marTop w:val="0"/>
          <w:marBottom w:val="0"/>
          <w:divBdr>
            <w:top w:val="none" w:sz="0" w:space="0" w:color="auto"/>
            <w:left w:val="none" w:sz="0" w:space="0" w:color="auto"/>
            <w:bottom w:val="none" w:sz="0" w:space="0" w:color="auto"/>
            <w:right w:val="none" w:sz="0" w:space="0" w:color="auto"/>
          </w:divBdr>
          <w:divsChild>
            <w:div w:id="55595711">
              <w:marLeft w:val="0"/>
              <w:marRight w:val="0"/>
              <w:marTop w:val="0"/>
              <w:marBottom w:val="0"/>
              <w:divBdr>
                <w:top w:val="none" w:sz="0" w:space="0" w:color="auto"/>
                <w:left w:val="none" w:sz="0" w:space="0" w:color="auto"/>
                <w:bottom w:val="none" w:sz="0" w:space="0" w:color="auto"/>
                <w:right w:val="none" w:sz="0" w:space="0" w:color="auto"/>
              </w:divBdr>
            </w:div>
            <w:div w:id="811599050">
              <w:marLeft w:val="0"/>
              <w:marRight w:val="0"/>
              <w:marTop w:val="0"/>
              <w:marBottom w:val="0"/>
              <w:divBdr>
                <w:top w:val="none" w:sz="0" w:space="0" w:color="auto"/>
                <w:left w:val="none" w:sz="0" w:space="0" w:color="auto"/>
                <w:bottom w:val="none" w:sz="0" w:space="0" w:color="auto"/>
                <w:right w:val="none" w:sz="0" w:space="0" w:color="auto"/>
              </w:divBdr>
            </w:div>
            <w:div w:id="878933851">
              <w:marLeft w:val="0"/>
              <w:marRight w:val="0"/>
              <w:marTop w:val="0"/>
              <w:marBottom w:val="0"/>
              <w:divBdr>
                <w:top w:val="none" w:sz="0" w:space="0" w:color="auto"/>
                <w:left w:val="none" w:sz="0" w:space="0" w:color="auto"/>
                <w:bottom w:val="none" w:sz="0" w:space="0" w:color="auto"/>
                <w:right w:val="none" w:sz="0" w:space="0" w:color="auto"/>
              </w:divBdr>
            </w:div>
            <w:div w:id="999965585">
              <w:marLeft w:val="0"/>
              <w:marRight w:val="0"/>
              <w:marTop w:val="0"/>
              <w:marBottom w:val="0"/>
              <w:divBdr>
                <w:top w:val="none" w:sz="0" w:space="0" w:color="auto"/>
                <w:left w:val="none" w:sz="0" w:space="0" w:color="auto"/>
                <w:bottom w:val="none" w:sz="0" w:space="0" w:color="auto"/>
                <w:right w:val="none" w:sz="0" w:space="0" w:color="auto"/>
              </w:divBdr>
            </w:div>
          </w:divsChild>
        </w:div>
        <w:div w:id="1051541717">
          <w:marLeft w:val="0"/>
          <w:marRight w:val="0"/>
          <w:marTop w:val="0"/>
          <w:marBottom w:val="0"/>
          <w:divBdr>
            <w:top w:val="none" w:sz="0" w:space="0" w:color="auto"/>
            <w:left w:val="none" w:sz="0" w:space="0" w:color="auto"/>
            <w:bottom w:val="none" w:sz="0" w:space="0" w:color="auto"/>
            <w:right w:val="none" w:sz="0" w:space="0" w:color="auto"/>
          </w:divBdr>
          <w:divsChild>
            <w:div w:id="257522491">
              <w:marLeft w:val="-75"/>
              <w:marRight w:val="0"/>
              <w:marTop w:val="30"/>
              <w:marBottom w:val="30"/>
              <w:divBdr>
                <w:top w:val="none" w:sz="0" w:space="0" w:color="auto"/>
                <w:left w:val="none" w:sz="0" w:space="0" w:color="auto"/>
                <w:bottom w:val="none" w:sz="0" w:space="0" w:color="auto"/>
                <w:right w:val="none" w:sz="0" w:space="0" w:color="auto"/>
              </w:divBdr>
              <w:divsChild>
                <w:div w:id="43913381">
                  <w:marLeft w:val="0"/>
                  <w:marRight w:val="0"/>
                  <w:marTop w:val="0"/>
                  <w:marBottom w:val="0"/>
                  <w:divBdr>
                    <w:top w:val="none" w:sz="0" w:space="0" w:color="auto"/>
                    <w:left w:val="none" w:sz="0" w:space="0" w:color="auto"/>
                    <w:bottom w:val="none" w:sz="0" w:space="0" w:color="auto"/>
                    <w:right w:val="none" w:sz="0" w:space="0" w:color="auto"/>
                  </w:divBdr>
                  <w:divsChild>
                    <w:div w:id="501512661">
                      <w:marLeft w:val="0"/>
                      <w:marRight w:val="0"/>
                      <w:marTop w:val="0"/>
                      <w:marBottom w:val="0"/>
                      <w:divBdr>
                        <w:top w:val="none" w:sz="0" w:space="0" w:color="auto"/>
                        <w:left w:val="none" w:sz="0" w:space="0" w:color="auto"/>
                        <w:bottom w:val="none" w:sz="0" w:space="0" w:color="auto"/>
                        <w:right w:val="none" w:sz="0" w:space="0" w:color="auto"/>
                      </w:divBdr>
                    </w:div>
                  </w:divsChild>
                </w:div>
                <w:div w:id="99958682">
                  <w:marLeft w:val="0"/>
                  <w:marRight w:val="0"/>
                  <w:marTop w:val="0"/>
                  <w:marBottom w:val="0"/>
                  <w:divBdr>
                    <w:top w:val="none" w:sz="0" w:space="0" w:color="auto"/>
                    <w:left w:val="none" w:sz="0" w:space="0" w:color="auto"/>
                    <w:bottom w:val="none" w:sz="0" w:space="0" w:color="auto"/>
                    <w:right w:val="none" w:sz="0" w:space="0" w:color="auto"/>
                  </w:divBdr>
                  <w:divsChild>
                    <w:div w:id="548340409">
                      <w:marLeft w:val="0"/>
                      <w:marRight w:val="0"/>
                      <w:marTop w:val="0"/>
                      <w:marBottom w:val="0"/>
                      <w:divBdr>
                        <w:top w:val="none" w:sz="0" w:space="0" w:color="auto"/>
                        <w:left w:val="none" w:sz="0" w:space="0" w:color="auto"/>
                        <w:bottom w:val="none" w:sz="0" w:space="0" w:color="auto"/>
                        <w:right w:val="none" w:sz="0" w:space="0" w:color="auto"/>
                      </w:divBdr>
                    </w:div>
                  </w:divsChild>
                </w:div>
                <w:div w:id="136189644">
                  <w:marLeft w:val="0"/>
                  <w:marRight w:val="0"/>
                  <w:marTop w:val="0"/>
                  <w:marBottom w:val="0"/>
                  <w:divBdr>
                    <w:top w:val="none" w:sz="0" w:space="0" w:color="auto"/>
                    <w:left w:val="none" w:sz="0" w:space="0" w:color="auto"/>
                    <w:bottom w:val="none" w:sz="0" w:space="0" w:color="auto"/>
                    <w:right w:val="none" w:sz="0" w:space="0" w:color="auto"/>
                  </w:divBdr>
                  <w:divsChild>
                    <w:div w:id="2018384111">
                      <w:marLeft w:val="0"/>
                      <w:marRight w:val="0"/>
                      <w:marTop w:val="0"/>
                      <w:marBottom w:val="0"/>
                      <w:divBdr>
                        <w:top w:val="none" w:sz="0" w:space="0" w:color="auto"/>
                        <w:left w:val="none" w:sz="0" w:space="0" w:color="auto"/>
                        <w:bottom w:val="none" w:sz="0" w:space="0" w:color="auto"/>
                        <w:right w:val="none" w:sz="0" w:space="0" w:color="auto"/>
                      </w:divBdr>
                    </w:div>
                  </w:divsChild>
                </w:div>
                <w:div w:id="328220419">
                  <w:marLeft w:val="0"/>
                  <w:marRight w:val="0"/>
                  <w:marTop w:val="0"/>
                  <w:marBottom w:val="0"/>
                  <w:divBdr>
                    <w:top w:val="none" w:sz="0" w:space="0" w:color="auto"/>
                    <w:left w:val="none" w:sz="0" w:space="0" w:color="auto"/>
                    <w:bottom w:val="none" w:sz="0" w:space="0" w:color="auto"/>
                    <w:right w:val="none" w:sz="0" w:space="0" w:color="auto"/>
                  </w:divBdr>
                  <w:divsChild>
                    <w:div w:id="346059151">
                      <w:marLeft w:val="0"/>
                      <w:marRight w:val="0"/>
                      <w:marTop w:val="0"/>
                      <w:marBottom w:val="0"/>
                      <w:divBdr>
                        <w:top w:val="none" w:sz="0" w:space="0" w:color="auto"/>
                        <w:left w:val="none" w:sz="0" w:space="0" w:color="auto"/>
                        <w:bottom w:val="none" w:sz="0" w:space="0" w:color="auto"/>
                        <w:right w:val="none" w:sz="0" w:space="0" w:color="auto"/>
                      </w:divBdr>
                    </w:div>
                  </w:divsChild>
                </w:div>
                <w:div w:id="672411749">
                  <w:marLeft w:val="0"/>
                  <w:marRight w:val="0"/>
                  <w:marTop w:val="0"/>
                  <w:marBottom w:val="0"/>
                  <w:divBdr>
                    <w:top w:val="none" w:sz="0" w:space="0" w:color="auto"/>
                    <w:left w:val="none" w:sz="0" w:space="0" w:color="auto"/>
                    <w:bottom w:val="none" w:sz="0" w:space="0" w:color="auto"/>
                    <w:right w:val="none" w:sz="0" w:space="0" w:color="auto"/>
                  </w:divBdr>
                  <w:divsChild>
                    <w:div w:id="27878618">
                      <w:marLeft w:val="0"/>
                      <w:marRight w:val="0"/>
                      <w:marTop w:val="0"/>
                      <w:marBottom w:val="0"/>
                      <w:divBdr>
                        <w:top w:val="none" w:sz="0" w:space="0" w:color="auto"/>
                        <w:left w:val="none" w:sz="0" w:space="0" w:color="auto"/>
                        <w:bottom w:val="none" w:sz="0" w:space="0" w:color="auto"/>
                        <w:right w:val="none" w:sz="0" w:space="0" w:color="auto"/>
                      </w:divBdr>
                    </w:div>
                  </w:divsChild>
                </w:div>
                <w:div w:id="708647993">
                  <w:marLeft w:val="0"/>
                  <w:marRight w:val="0"/>
                  <w:marTop w:val="0"/>
                  <w:marBottom w:val="0"/>
                  <w:divBdr>
                    <w:top w:val="none" w:sz="0" w:space="0" w:color="auto"/>
                    <w:left w:val="none" w:sz="0" w:space="0" w:color="auto"/>
                    <w:bottom w:val="none" w:sz="0" w:space="0" w:color="auto"/>
                    <w:right w:val="none" w:sz="0" w:space="0" w:color="auto"/>
                  </w:divBdr>
                  <w:divsChild>
                    <w:div w:id="312568604">
                      <w:marLeft w:val="0"/>
                      <w:marRight w:val="0"/>
                      <w:marTop w:val="0"/>
                      <w:marBottom w:val="0"/>
                      <w:divBdr>
                        <w:top w:val="none" w:sz="0" w:space="0" w:color="auto"/>
                        <w:left w:val="none" w:sz="0" w:space="0" w:color="auto"/>
                        <w:bottom w:val="none" w:sz="0" w:space="0" w:color="auto"/>
                        <w:right w:val="none" w:sz="0" w:space="0" w:color="auto"/>
                      </w:divBdr>
                    </w:div>
                  </w:divsChild>
                </w:div>
                <w:div w:id="825584386">
                  <w:marLeft w:val="0"/>
                  <w:marRight w:val="0"/>
                  <w:marTop w:val="0"/>
                  <w:marBottom w:val="0"/>
                  <w:divBdr>
                    <w:top w:val="none" w:sz="0" w:space="0" w:color="auto"/>
                    <w:left w:val="none" w:sz="0" w:space="0" w:color="auto"/>
                    <w:bottom w:val="none" w:sz="0" w:space="0" w:color="auto"/>
                    <w:right w:val="none" w:sz="0" w:space="0" w:color="auto"/>
                  </w:divBdr>
                  <w:divsChild>
                    <w:div w:id="932130183">
                      <w:marLeft w:val="0"/>
                      <w:marRight w:val="0"/>
                      <w:marTop w:val="0"/>
                      <w:marBottom w:val="0"/>
                      <w:divBdr>
                        <w:top w:val="none" w:sz="0" w:space="0" w:color="auto"/>
                        <w:left w:val="none" w:sz="0" w:space="0" w:color="auto"/>
                        <w:bottom w:val="none" w:sz="0" w:space="0" w:color="auto"/>
                        <w:right w:val="none" w:sz="0" w:space="0" w:color="auto"/>
                      </w:divBdr>
                    </w:div>
                  </w:divsChild>
                </w:div>
                <w:div w:id="1193299470">
                  <w:marLeft w:val="0"/>
                  <w:marRight w:val="0"/>
                  <w:marTop w:val="0"/>
                  <w:marBottom w:val="0"/>
                  <w:divBdr>
                    <w:top w:val="none" w:sz="0" w:space="0" w:color="auto"/>
                    <w:left w:val="none" w:sz="0" w:space="0" w:color="auto"/>
                    <w:bottom w:val="none" w:sz="0" w:space="0" w:color="auto"/>
                    <w:right w:val="none" w:sz="0" w:space="0" w:color="auto"/>
                  </w:divBdr>
                  <w:divsChild>
                    <w:div w:id="945504566">
                      <w:marLeft w:val="0"/>
                      <w:marRight w:val="0"/>
                      <w:marTop w:val="0"/>
                      <w:marBottom w:val="0"/>
                      <w:divBdr>
                        <w:top w:val="none" w:sz="0" w:space="0" w:color="auto"/>
                        <w:left w:val="none" w:sz="0" w:space="0" w:color="auto"/>
                        <w:bottom w:val="none" w:sz="0" w:space="0" w:color="auto"/>
                        <w:right w:val="none" w:sz="0" w:space="0" w:color="auto"/>
                      </w:divBdr>
                    </w:div>
                  </w:divsChild>
                </w:div>
                <w:div w:id="1234438039">
                  <w:marLeft w:val="0"/>
                  <w:marRight w:val="0"/>
                  <w:marTop w:val="0"/>
                  <w:marBottom w:val="0"/>
                  <w:divBdr>
                    <w:top w:val="none" w:sz="0" w:space="0" w:color="auto"/>
                    <w:left w:val="none" w:sz="0" w:space="0" w:color="auto"/>
                    <w:bottom w:val="none" w:sz="0" w:space="0" w:color="auto"/>
                    <w:right w:val="none" w:sz="0" w:space="0" w:color="auto"/>
                  </w:divBdr>
                  <w:divsChild>
                    <w:div w:id="863861230">
                      <w:marLeft w:val="0"/>
                      <w:marRight w:val="0"/>
                      <w:marTop w:val="0"/>
                      <w:marBottom w:val="0"/>
                      <w:divBdr>
                        <w:top w:val="none" w:sz="0" w:space="0" w:color="auto"/>
                        <w:left w:val="none" w:sz="0" w:space="0" w:color="auto"/>
                        <w:bottom w:val="none" w:sz="0" w:space="0" w:color="auto"/>
                        <w:right w:val="none" w:sz="0" w:space="0" w:color="auto"/>
                      </w:divBdr>
                    </w:div>
                  </w:divsChild>
                </w:div>
                <w:div w:id="1255434792">
                  <w:marLeft w:val="0"/>
                  <w:marRight w:val="0"/>
                  <w:marTop w:val="0"/>
                  <w:marBottom w:val="0"/>
                  <w:divBdr>
                    <w:top w:val="none" w:sz="0" w:space="0" w:color="auto"/>
                    <w:left w:val="none" w:sz="0" w:space="0" w:color="auto"/>
                    <w:bottom w:val="none" w:sz="0" w:space="0" w:color="auto"/>
                    <w:right w:val="none" w:sz="0" w:space="0" w:color="auto"/>
                  </w:divBdr>
                  <w:divsChild>
                    <w:div w:id="1623683846">
                      <w:marLeft w:val="0"/>
                      <w:marRight w:val="0"/>
                      <w:marTop w:val="0"/>
                      <w:marBottom w:val="0"/>
                      <w:divBdr>
                        <w:top w:val="none" w:sz="0" w:space="0" w:color="auto"/>
                        <w:left w:val="none" w:sz="0" w:space="0" w:color="auto"/>
                        <w:bottom w:val="none" w:sz="0" w:space="0" w:color="auto"/>
                        <w:right w:val="none" w:sz="0" w:space="0" w:color="auto"/>
                      </w:divBdr>
                    </w:div>
                  </w:divsChild>
                </w:div>
                <w:div w:id="1263419158">
                  <w:marLeft w:val="0"/>
                  <w:marRight w:val="0"/>
                  <w:marTop w:val="0"/>
                  <w:marBottom w:val="0"/>
                  <w:divBdr>
                    <w:top w:val="none" w:sz="0" w:space="0" w:color="auto"/>
                    <w:left w:val="none" w:sz="0" w:space="0" w:color="auto"/>
                    <w:bottom w:val="none" w:sz="0" w:space="0" w:color="auto"/>
                    <w:right w:val="none" w:sz="0" w:space="0" w:color="auto"/>
                  </w:divBdr>
                  <w:divsChild>
                    <w:div w:id="557934491">
                      <w:marLeft w:val="0"/>
                      <w:marRight w:val="0"/>
                      <w:marTop w:val="0"/>
                      <w:marBottom w:val="0"/>
                      <w:divBdr>
                        <w:top w:val="none" w:sz="0" w:space="0" w:color="auto"/>
                        <w:left w:val="none" w:sz="0" w:space="0" w:color="auto"/>
                        <w:bottom w:val="none" w:sz="0" w:space="0" w:color="auto"/>
                        <w:right w:val="none" w:sz="0" w:space="0" w:color="auto"/>
                      </w:divBdr>
                    </w:div>
                  </w:divsChild>
                </w:div>
                <w:div w:id="1379165649">
                  <w:marLeft w:val="0"/>
                  <w:marRight w:val="0"/>
                  <w:marTop w:val="0"/>
                  <w:marBottom w:val="0"/>
                  <w:divBdr>
                    <w:top w:val="none" w:sz="0" w:space="0" w:color="auto"/>
                    <w:left w:val="none" w:sz="0" w:space="0" w:color="auto"/>
                    <w:bottom w:val="none" w:sz="0" w:space="0" w:color="auto"/>
                    <w:right w:val="none" w:sz="0" w:space="0" w:color="auto"/>
                  </w:divBdr>
                  <w:divsChild>
                    <w:div w:id="2088185604">
                      <w:marLeft w:val="0"/>
                      <w:marRight w:val="0"/>
                      <w:marTop w:val="0"/>
                      <w:marBottom w:val="0"/>
                      <w:divBdr>
                        <w:top w:val="none" w:sz="0" w:space="0" w:color="auto"/>
                        <w:left w:val="none" w:sz="0" w:space="0" w:color="auto"/>
                        <w:bottom w:val="none" w:sz="0" w:space="0" w:color="auto"/>
                        <w:right w:val="none" w:sz="0" w:space="0" w:color="auto"/>
                      </w:divBdr>
                    </w:div>
                  </w:divsChild>
                </w:div>
                <w:div w:id="1428231923">
                  <w:marLeft w:val="0"/>
                  <w:marRight w:val="0"/>
                  <w:marTop w:val="0"/>
                  <w:marBottom w:val="0"/>
                  <w:divBdr>
                    <w:top w:val="none" w:sz="0" w:space="0" w:color="auto"/>
                    <w:left w:val="none" w:sz="0" w:space="0" w:color="auto"/>
                    <w:bottom w:val="none" w:sz="0" w:space="0" w:color="auto"/>
                    <w:right w:val="none" w:sz="0" w:space="0" w:color="auto"/>
                  </w:divBdr>
                  <w:divsChild>
                    <w:div w:id="1341733070">
                      <w:marLeft w:val="0"/>
                      <w:marRight w:val="0"/>
                      <w:marTop w:val="0"/>
                      <w:marBottom w:val="0"/>
                      <w:divBdr>
                        <w:top w:val="none" w:sz="0" w:space="0" w:color="auto"/>
                        <w:left w:val="none" w:sz="0" w:space="0" w:color="auto"/>
                        <w:bottom w:val="none" w:sz="0" w:space="0" w:color="auto"/>
                        <w:right w:val="none" w:sz="0" w:space="0" w:color="auto"/>
                      </w:divBdr>
                    </w:div>
                  </w:divsChild>
                </w:div>
                <w:div w:id="1847548905">
                  <w:marLeft w:val="0"/>
                  <w:marRight w:val="0"/>
                  <w:marTop w:val="0"/>
                  <w:marBottom w:val="0"/>
                  <w:divBdr>
                    <w:top w:val="none" w:sz="0" w:space="0" w:color="auto"/>
                    <w:left w:val="none" w:sz="0" w:space="0" w:color="auto"/>
                    <w:bottom w:val="none" w:sz="0" w:space="0" w:color="auto"/>
                    <w:right w:val="none" w:sz="0" w:space="0" w:color="auto"/>
                  </w:divBdr>
                  <w:divsChild>
                    <w:div w:id="786895549">
                      <w:marLeft w:val="0"/>
                      <w:marRight w:val="0"/>
                      <w:marTop w:val="0"/>
                      <w:marBottom w:val="0"/>
                      <w:divBdr>
                        <w:top w:val="none" w:sz="0" w:space="0" w:color="auto"/>
                        <w:left w:val="none" w:sz="0" w:space="0" w:color="auto"/>
                        <w:bottom w:val="none" w:sz="0" w:space="0" w:color="auto"/>
                        <w:right w:val="none" w:sz="0" w:space="0" w:color="auto"/>
                      </w:divBdr>
                    </w:div>
                  </w:divsChild>
                </w:div>
                <w:div w:id="1863131312">
                  <w:marLeft w:val="0"/>
                  <w:marRight w:val="0"/>
                  <w:marTop w:val="0"/>
                  <w:marBottom w:val="0"/>
                  <w:divBdr>
                    <w:top w:val="none" w:sz="0" w:space="0" w:color="auto"/>
                    <w:left w:val="none" w:sz="0" w:space="0" w:color="auto"/>
                    <w:bottom w:val="none" w:sz="0" w:space="0" w:color="auto"/>
                    <w:right w:val="none" w:sz="0" w:space="0" w:color="auto"/>
                  </w:divBdr>
                  <w:divsChild>
                    <w:div w:id="1485466050">
                      <w:marLeft w:val="0"/>
                      <w:marRight w:val="0"/>
                      <w:marTop w:val="0"/>
                      <w:marBottom w:val="0"/>
                      <w:divBdr>
                        <w:top w:val="none" w:sz="0" w:space="0" w:color="auto"/>
                        <w:left w:val="none" w:sz="0" w:space="0" w:color="auto"/>
                        <w:bottom w:val="none" w:sz="0" w:space="0" w:color="auto"/>
                        <w:right w:val="none" w:sz="0" w:space="0" w:color="auto"/>
                      </w:divBdr>
                    </w:div>
                  </w:divsChild>
                </w:div>
                <w:div w:id="1889754049">
                  <w:marLeft w:val="0"/>
                  <w:marRight w:val="0"/>
                  <w:marTop w:val="0"/>
                  <w:marBottom w:val="0"/>
                  <w:divBdr>
                    <w:top w:val="none" w:sz="0" w:space="0" w:color="auto"/>
                    <w:left w:val="none" w:sz="0" w:space="0" w:color="auto"/>
                    <w:bottom w:val="none" w:sz="0" w:space="0" w:color="auto"/>
                    <w:right w:val="none" w:sz="0" w:space="0" w:color="auto"/>
                  </w:divBdr>
                  <w:divsChild>
                    <w:div w:id="23011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683949">
          <w:marLeft w:val="0"/>
          <w:marRight w:val="0"/>
          <w:marTop w:val="0"/>
          <w:marBottom w:val="0"/>
          <w:divBdr>
            <w:top w:val="none" w:sz="0" w:space="0" w:color="auto"/>
            <w:left w:val="none" w:sz="0" w:space="0" w:color="auto"/>
            <w:bottom w:val="none" w:sz="0" w:space="0" w:color="auto"/>
            <w:right w:val="none" w:sz="0" w:space="0" w:color="auto"/>
          </w:divBdr>
        </w:div>
      </w:divsChild>
    </w:div>
    <w:div w:id="1473599523">
      <w:bodyDiv w:val="1"/>
      <w:marLeft w:val="0"/>
      <w:marRight w:val="0"/>
      <w:marTop w:val="0"/>
      <w:marBottom w:val="0"/>
      <w:divBdr>
        <w:top w:val="none" w:sz="0" w:space="0" w:color="auto"/>
        <w:left w:val="none" w:sz="0" w:space="0" w:color="auto"/>
        <w:bottom w:val="none" w:sz="0" w:space="0" w:color="auto"/>
        <w:right w:val="none" w:sz="0" w:space="0" w:color="auto"/>
      </w:divBdr>
    </w:div>
    <w:div w:id="1478885995">
      <w:bodyDiv w:val="1"/>
      <w:marLeft w:val="0"/>
      <w:marRight w:val="0"/>
      <w:marTop w:val="0"/>
      <w:marBottom w:val="0"/>
      <w:divBdr>
        <w:top w:val="none" w:sz="0" w:space="0" w:color="auto"/>
        <w:left w:val="none" w:sz="0" w:space="0" w:color="auto"/>
        <w:bottom w:val="none" w:sz="0" w:space="0" w:color="auto"/>
        <w:right w:val="none" w:sz="0" w:space="0" w:color="auto"/>
      </w:divBdr>
    </w:div>
    <w:div w:id="1487092301">
      <w:bodyDiv w:val="1"/>
      <w:marLeft w:val="0"/>
      <w:marRight w:val="0"/>
      <w:marTop w:val="0"/>
      <w:marBottom w:val="0"/>
      <w:divBdr>
        <w:top w:val="none" w:sz="0" w:space="0" w:color="auto"/>
        <w:left w:val="none" w:sz="0" w:space="0" w:color="auto"/>
        <w:bottom w:val="none" w:sz="0" w:space="0" w:color="auto"/>
        <w:right w:val="none" w:sz="0" w:space="0" w:color="auto"/>
      </w:divBdr>
      <w:divsChild>
        <w:div w:id="889263898">
          <w:marLeft w:val="446"/>
          <w:marRight w:val="0"/>
          <w:marTop w:val="0"/>
          <w:marBottom w:val="0"/>
          <w:divBdr>
            <w:top w:val="none" w:sz="0" w:space="0" w:color="auto"/>
            <w:left w:val="none" w:sz="0" w:space="0" w:color="auto"/>
            <w:bottom w:val="none" w:sz="0" w:space="0" w:color="auto"/>
            <w:right w:val="none" w:sz="0" w:space="0" w:color="auto"/>
          </w:divBdr>
        </w:div>
        <w:div w:id="1496913778">
          <w:marLeft w:val="446"/>
          <w:marRight w:val="0"/>
          <w:marTop w:val="0"/>
          <w:marBottom w:val="0"/>
          <w:divBdr>
            <w:top w:val="none" w:sz="0" w:space="0" w:color="auto"/>
            <w:left w:val="none" w:sz="0" w:space="0" w:color="auto"/>
            <w:bottom w:val="none" w:sz="0" w:space="0" w:color="auto"/>
            <w:right w:val="none" w:sz="0" w:space="0" w:color="auto"/>
          </w:divBdr>
        </w:div>
        <w:div w:id="1685748447">
          <w:marLeft w:val="446"/>
          <w:marRight w:val="0"/>
          <w:marTop w:val="0"/>
          <w:marBottom w:val="0"/>
          <w:divBdr>
            <w:top w:val="none" w:sz="0" w:space="0" w:color="auto"/>
            <w:left w:val="none" w:sz="0" w:space="0" w:color="auto"/>
            <w:bottom w:val="none" w:sz="0" w:space="0" w:color="auto"/>
            <w:right w:val="none" w:sz="0" w:space="0" w:color="auto"/>
          </w:divBdr>
        </w:div>
        <w:div w:id="1970279030">
          <w:marLeft w:val="446"/>
          <w:marRight w:val="0"/>
          <w:marTop w:val="0"/>
          <w:marBottom w:val="0"/>
          <w:divBdr>
            <w:top w:val="none" w:sz="0" w:space="0" w:color="auto"/>
            <w:left w:val="none" w:sz="0" w:space="0" w:color="auto"/>
            <w:bottom w:val="none" w:sz="0" w:space="0" w:color="auto"/>
            <w:right w:val="none" w:sz="0" w:space="0" w:color="auto"/>
          </w:divBdr>
        </w:div>
      </w:divsChild>
    </w:div>
    <w:div w:id="1515026390">
      <w:bodyDiv w:val="1"/>
      <w:marLeft w:val="0"/>
      <w:marRight w:val="0"/>
      <w:marTop w:val="0"/>
      <w:marBottom w:val="0"/>
      <w:divBdr>
        <w:top w:val="none" w:sz="0" w:space="0" w:color="auto"/>
        <w:left w:val="none" w:sz="0" w:space="0" w:color="auto"/>
        <w:bottom w:val="none" w:sz="0" w:space="0" w:color="auto"/>
        <w:right w:val="none" w:sz="0" w:space="0" w:color="auto"/>
      </w:divBdr>
    </w:div>
    <w:div w:id="1549998307">
      <w:bodyDiv w:val="1"/>
      <w:marLeft w:val="0"/>
      <w:marRight w:val="0"/>
      <w:marTop w:val="0"/>
      <w:marBottom w:val="0"/>
      <w:divBdr>
        <w:top w:val="none" w:sz="0" w:space="0" w:color="auto"/>
        <w:left w:val="none" w:sz="0" w:space="0" w:color="auto"/>
        <w:bottom w:val="none" w:sz="0" w:space="0" w:color="auto"/>
        <w:right w:val="none" w:sz="0" w:space="0" w:color="auto"/>
      </w:divBdr>
    </w:div>
    <w:div w:id="1578974379">
      <w:bodyDiv w:val="1"/>
      <w:marLeft w:val="0"/>
      <w:marRight w:val="0"/>
      <w:marTop w:val="0"/>
      <w:marBottom w:val="0"/>
      <w:divBdr>
        <w:top w:val="none" w:sz="0" w:space="0" w:color="auto"/>
        <w:left w:val="none" w:sz="0" w:space="0" w:color="auto"/>
        <w:bottom w:val="none" w:sz="0" w:space="0" w:color="auto"/>
        <w:right w:val="none" w:sz="0" w:space="0" w:color="auto"/>
      </w:divBdr>
    </w:div>
    <w:div w:id="1586763508">
      <w:bodyDiv w:val="1"/>
      <w:marLeft w:val="0"/>
      <w:marRight w:val="0"/>
      <w:marTop w:val="0"/>
      <w:marBottom w:val="0"/>
      <w:divBdr>
        <w:top w:val="none" w:sz="0" w:space="0" w:color="auto"/>
        <w:left w:val="none" w:sz="0" w:space="0" w:color="auto"/>
        <w:bottom w:val="none" w:sz="0" w:space="0" w:color="auto"/>
        <w:right w:val="none" w:sz="0" w:space="0" w:color="auto"/>
      </w:divBdr>
    </w:div>
    <w:div w:id="1669865861">
      <w:bodyDiv w:val="1"/>
      <w:marLeft w:val="0"/>
      <w:marRight w:val="0"/>
      <w:marTop w:val="0"/>
      <w:marBottom w:val="0"/>
      <w:divBdr>
        <w:top w:val="none" w:sz="0" w:space="0" w:color="auto"/>
        <w:left w:val="none" w:sz="0" w:space="0" w:color="auto"/>
        <w:bottom w:val="none" w:sz="0" w:space="0" w:color="auto"/>
        <w:right w:val="none" w:sz="0" w:space="0" w:color="auto"/>
      </w:divBdr>
    </w:div>
    <w:div w:id="1699044617">
      <w:bodyDiv w:val="1"/>
      <w:marLeft w:val="0"/>
      <w:marRight w:val="0"/>
      <w:marTop w:val="0"/>
      <w:marBottom w:val="0"/>
      <w:divBdr>
        <w:top w:val="none" w:sz="0" w:space="0" w:color="auto"/>
        <w:left w:val="none" w:sz="0" w:space="0" w:color="auto"/>
        <w:bottom w:val="none" w:sz="0" w:space="0" w:color="auto"/>
        <w:right w:val="none" w:sz="0" w:space="0" w:color="auto"/>
      </w:divBdr>
    </w:div>
    <w:div w:id="1785342699">
      <w:bodyDiv w:val="1"/>
      <w:marLeft w:val="0"/>
      <w:marRight w:val="0"/>
      <w:marTop w:val="0"/>
      <w:marBottom w:val="0"/>
      <w:divBdr>
        <w:top w:val="none" w:sz="0" w:space="0" w:color="auto"/>
        <w:left w:val="none" w:sz="0" w:space="0" w:color="auto"/>
        <w:bottom w:val="none" w:sz="0" w:space="0" w:color="auto"/>
        <w:right w:val="none" w:sz="0" w:space="0" w:color="auto"/>
      </w:divBdr>
    </w:div>
    <w:div w:id="2103261509">
      <w:bodyDiv w:val="1"/>
      <w:marLeft w:val="0"/>
      <w:marRight w:val="0"/>
      <w:marTop w:val="0"/>
      <w:marBottom w:val="0"/>
      <w:divBdr>
        <w:top w:val="none" w:sz="0" w:space="0" w:color="auto"/>
        <w:left w:val="none" w:sz="0" w:space="0" w:color="auto"/>
        <w:bottom w:val="none" w:sz="0" w:space="0" w:color="auto"/>
        <w:right w:val="none" w:sz="0" w:space="0" w:color="auto"/>
      </w:divBdr>
      <w:divsChild>
        <w:div w:id="631984303">
          <w:marLeft w:val="720"/>
          <w:marRight w:val="0"/>
          <w:marTop w:val="0"/>
          <w:marBottom w:val="520"/>
          <w:divBdr>
            <w:top w:val="none" w:sz="0" w:space="0" w:color="auto"/>
            <w:left w:val="none" w:sz="0" w:space="0" w:color="auto"/>
            <w:bottom w:val="none" w:sz="0" w:space="0" w:color="auto"/>
            <w:right w:val="none" w:sz="0" w:space="0" w:color="auto"/>
          </w:divBdr>
        </w:div>
        <w:div w:id="1293748044">
          <w:marLeft w:val="720"/>
          <w:marRight w:val="0"/>
          <w:marTop w:val="0"/>
          <w:marBottom w:val="520"/>
          <w:divBdr>
            <w:top w:val="none" w:sz="0" w:space="0" w:color="auto"/>
            <w:left w:val="none" w:sz="0" w:space="0" w:color="auto"/>
            <w:bottom w:val="none" w:sz="0" w:space="0" w:color="auto"/>
            <w:right w:val="none" w:sz="0" w:space="0" w:color="auto"/>
          </w:divBdr>
        </w:div>
        <w:div w:id="1383402931">
          <w:marLeft w:val="720"/>
          <w:marRight w:val="0"/>
          <w:marTop w:val="0"/>
          <w:marBottom w:val="52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emf"/><Relationship Id="rId7" Type="http://schemas.openxmlformats.org/officeDocument/2006/relationships/settings" Target="settings.xml"/><Relationship Id="rId71" Type="http://schemas.microsoft.com/office/2011/relationships/people" Target="people.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numbering" Target="numbering.xml"/><Relationship Id="rId61" Type="http://schemas.openxmlformats.org/officeDocument/2006/relationships/image" Target="media/image45.png"/><Relationship Id="rId19" Type="http://schemas.openxmlformats.org/officeDocument/2006/relationships/hyperlink" Target="http://ghdx.healthdata.org/record/ihme-data/gbd-2019-relative-risks" TargetMode="External"/><Relationship Id="rId14" Type="http://schemas.openxmlformats.org/officeDocument/2006/relationships/image" Target="media/image1.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emf"/><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hyperlink" Target="http://ghdx.healthdata.org/record/ihme-data/gbd-2019-relative-risks"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github.com/ChristK/IMPACTncd_Japan" TargetMode="External"/><Relationship Id="rId18" Type="http://schemas.openxmlformats.org/officeDocument/2006/relationships/image" Target="media/image4.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3a748256-0219-4997-9268-58af961df1fc">
      <Terms xmlns="http://schemas.microsoft.com/office/infopath/2007/PartnerControls"/>
    </lcf76f155ced4ddcb4097134ff3c332f>
    <TaxCatchAll xmlns="7e998c81-c04e-44f8-a507-b4b5e5c616bf" xsi:nil="true"/>
    <SharedWithUsers xmlns="8586416d-7966-4580-b7fd-068e7cd57ccd">
      <UserInfo>
        <DisplayName>Kypridemos, Christodoulos</DisplayName>
        <AccountId>12683</AccountId>
        <AccountType/>
      </UserInfo>
      <UserInfo>
        <DisplayName>Ann Raymond</DisplayName>
        <AccountId>14868</AccountId>
        <AccountType/>
      </UserInfo>
      <UserInfo>
        <DisplayName>Sean Agass</DisplayName>
        <AccountId>10104</AccountId>
        <AccountType/>
      </UserInfo>
      <UserInfo>
        <DisplayName>Kate Addison</DisplayName>
        <AccountId>133</AccountId>
        <AccountType/>
      </UserInfo>
      <UserInfo>
        <DisplayName>Billie Morgan</DisplayName>
        <AccountId>24873</AccountId>
        <AccountType/>
      </UserInfo>
      <UserInfo>
        <DisplayName>Head, Anna</DisplayName>
        <AccountId>12684</AccountId>
        <AccountType/>
      </UserInfo>
      <UserInfo>
        <DisplayName>Laurie Rachet-Jacquet</DisplayName>
        <AccountId>15517</AccountId>
        <AccountType/>
      </UserInfo>
    </SharedWithUser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DE2768CDD27A9143B4FFB9B120383133" ma:contentTypeVersion="" ma:contentTypeDescription="Create a new document." ma:contentTypeScope="" ma:versionID="4ba89c2df37548bc2e61a2db4ccc912c">
  <xsd:schema xmlns:xsd="http://www.w3.org/2001/XMLSchema" xmlns:xs="http://www.w3.org/2001/XMLSchema" xmlns:p="http://schemas.microsoft.com/office/2006/metadata/properties" xmlns:ns2="3a748256-0219-4997-9268-58af961df1fc" xmlns:ns3="8586416d-7966-4580-b7fd-068e7cd57ccd" xmlns:ns4="7e998c81-c04e-44f8-a507-b4b5e5c616bf" targetNamespace="http://schemas.microsoft.com/office/2006/metadata/properties" ma:root="true" ma:fieldsID="92303d462074eec5d4e3f28771b5b4dd" ns2:_="" ns3:_="" ns4:_="">
    <xsd:import namespace="3a748256-0219-4997-9268-58af961df1fc"/>
    <xsd:import namespace="8586416d-7966-4580-b7fd-068e7cd57ccd"/>
    <xsd:import namespace="7e998c81-c04e-44f8-a507-b4b5e5c616bf"/>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lcf76f155ced4ddcb4097134ff3c332f" minOccurs="0"/>
                <xsd:element ref="ns4:TaxCatchAll" minOccurs="0"/>
                <xsd:element ref="ns2:MediaServiceOCR" minOccurs="0"/>
                <xsd:element ref="ns2:MediaServiceGenerationTime" minOccurs="0"/>
                <xsd:element ref="ns2:MediaServiceEventHashCode"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a748256-0219-4997-9268-58af961df1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f1a14c2c-79dc-4c20-a3ee-d5d78c7fdee2"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586416d-7966-4580-b7fd-068e7cd57ccd"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e998c81-c04e-44f8-a507-b4b5e5c616bf"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996a42c0-6958-45c5-a015-16e4ef85a5aa}" ma:internalName="TaxCatchAll" ma:showField="CatchAllData" ma:web="7e998c81-c04e-44f8-a507-b4b5e5c616b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D05E798-8A82-4794-91B5-79AD86DC992D}">
  <ds:schemaRefs>
    <ds:schemaRef ds:uri="http://schemas.openxmlformats.org/officeDocument/2006/bibliography"/>
  </ds:schemaRefs>
</ds:datastoreItem>
</file>

<file path=customXml/itemProps2.xml><?xml version="1.0" encoding="utf-8"?>
<ds:datastoreItem xmlns:ds="http://schemas.openxmlformats.org/officeDocument/2006/customXml" ds:itemID="{F8A2160C-5EE6-4782-A391-16FC6A3383D5}">
  <ds:schemaRefs>
    <ds:schemaRef ds:uri="http://schemas.microsoft.com/office/2006/metadata/properties"/>
    <ds:schemaRef ds:uri="http://schemas.microsoft.com/office/infopath/2007/PartnerControls"/>
    <ds:schemaRef ds:uri="3a748256-0219-4997-9268-58af961df1fc"/>
    <ds:schemaRef ds:uri="7e998c81-c04e-44f8-a507-b4b5e5c616bf"/>
    <ds:schemaRef ds:uri="8586416d-7966-4580-b7fd-068e7cd57ccd"/>
  </ds:schemaRefs>
</ds:datastoreItem>
</file>

<file path=customXml/itemProps3.xml><?xml version="1.0" encoding="utf-8"?>
<ds:datastoreItem xmlns:ds="http://schemas.openxmlformats.org/officeDocument/2006/customXml" ds:itemID="{12BC74AC-2DBC-4197-AB92-FECD6B3D0E49}">
  <ds:schemaRefs>
    <ds:schemaRef ds:uri="http://schemas.microsoft.com/sharepoint/v3/contenttype/forms"/>
  </ds:schemaRefs>
</ds:datastoreItem>
</file>

<file path=customXml/itemProps4.xml><?xml version="1.0" encoding="utf-8"?>
<ds:datastoreItem xmlns:ds="http://schemas.openxmlformats.org/officeDocument/2006/customXml" ds:itemID="{6DF76392-CEA5-4491-A825-DD9719230C0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a748256-0219-4997-9268-58af961df1fc"/>
    <ds:schemaRef ds:uri="8586416d-7966-4580-b7fd-068e7cd57ccd"/>
    <ds:schemaRef ds:uri="7e998c81-c04e-44f8-a507-b4b5e5c616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88</Pages>
  <Words>10013</Words>
  <Characters>57287</Characters>
  <Application>Microsoft Office Word</Application>
  <DocSecurity>0</DocSecurity>
  <Lines>1350</Lines>
  <Paragraphs>473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Head, Anna</dc:creator>
  <cp:keywords/>
  <dc:description/>
  <cp:lastModifiedBy>Kypridemos, Christodoulos</cp:lastModifiedBy>
  <cp:revision>1327</cp:revision>
  <cp:lastPrinted>2024-12-27T11:34:00Z</cp:lastPrinted>
  <dcterms:created xsi:type="dcterms:W3CDTF">2023-05-27T09:13:00Z</dcterms:created>
  <dcterms:modified xsi:type="dcterms:W3CDTF">2025-02-20T14:49:00Z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f4d4564fa7757474edf8d74ee6e94de216f666f47570b171fc428adb19ff9d54</vt:lpwstr>
  </property>
  <property fmtid="{D5CDD505-2E9C-101B-9397-08002B2CF9AE}" pid="3" name="ZOTERO_PREF_1">
    <vt:lpwstr>&lt;data data-version="3" zotero-version="7.0.12-beta.1+31bbf2acf"&gt;&lt;session id="Jk1MTiIR"/&gt;&lt;style id="http://www.zotero.org/styles/vancouver-superscript-only-year" locale="en-GB" hasBibliography="1" bibliographyStyleHasBeenSet="1"/&gt;&lt;prefs&gt;&lt;pref name="fieldTy</vt:lpwstr>
  </property>
  <property fmtid="{D5CDD505-2E9C-101B-9397-08002B2CF9AE}" pid="4" name="ZOTERO_PREF_2">
    <vt:lpwstr>pe" value="Field"/&gt;&lt;pref name="automaticJournalAbbreviations" value="true"/&gt;&lt;pref name="dontAskDelayCitationUpdates" value="true"/&gt;&lt;/prefs&gt;&lt;/data&gt;</vt:lpwstr>
  </property>
  <property fmtid="{D5CDD505-2E9C-101B-9397-08002B2CF9AE}" pid="5" name="ContentTypeId">
    <vt:lpwstr>0x010100DE2768CDD27A9143B4FFB9B120383133</vt:lpwstr>
  </property>
  <property fmtid="{D5CDD505-2E9C-101B-9397-08002B2CF9AE}" pid="6" name="MediaServiceImageTags">
    <vt:lpwstr/>
  </property>
  <property fmtid="{D5CDD505-2E9C-101B-9397-08002B2CF9AE}" pid="7" name="grammarly_documentId">
    <vt:lpwstr>documentId_8012</vt:lpwstr>
  </property>
  <property fmtid="{D5CDD505-2E9C-101B-9397-08002B2CF9AE}" pid="8" name="grammarly_documentContext">
    <vt:lpwstr>{"goals":[],"domain":"general","emotions":[],"dialect":"british"}</vt:lpwstr>
  </property>
</Properties>
</file>